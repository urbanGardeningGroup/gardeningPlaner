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5949F3" w:rsidRPr="00BC3036" w:rsidRDefault="005949F3"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5949F3" w:rsidRDefault="005949F3" w:rsidP="000860D9">
                                <w:pPr>
                                  <w:tabs>
                                    <w:tab w:val="left" w:pos="1701"/>
                                  </w:tabs>
                                </w:pPr>
                              </w:p>
                              <w:p w14:paraId="552DB5EA" w14:textId="77777777" w:rsidR="005949F3" w:rsidRDefault="005949F3"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5949F3" w:rsidRPr="00BC3036" w:rsidRDefault="005949F3"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5949F3" w:rsidRDefault="005949F3" w:rsidP="000860D9">
                          <w:pPr>
                            <w:tabs>
                              <w:tab w:val="left" w:pos="1701"/>
                            </w:tabs>
                          </w:pPr>
                        </w:p>
                        <w:p w14:paraId="552DB5EA" w14:textId="77777777" w:rsidR="005949F3" w:rsidRDefault="005949F3"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5949F3" w:rsidRDefault="005949F3">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5949F3" w:rsidRDefault="005949F3">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5949F3" w:rsidRDefault="005949F3">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5949F3" w:rsidRDefault="005949F3">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5949F3" w:rsidRDefault="005949F3">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5949F3" w:rsidRDefault="005949F3">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469984"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29936838"/>
      <w:bookmarkEnd w:id="0"/>
      <w:r>
        <w:lastRenderedPageBreak/>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r>
              <w:t>Mejdin Hatema</w:t>
            </w:r>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Denis Bittante</w:t>
            </w:r>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r>
              <w:t>Mejdin Hatema</w:t>
            </w:r>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6533ADE3" w14:textId="77777777" w:rsidR="005143D2" w:rsidRDefault="005143D2" w:rsidP="006A7A1D">
            <w:r>
              <w:t>SOLL Situation</w:t>
            </w:r>
          </w:p>
          <w:p w14:paraId="26A1DF37" w14:textId="2AFCFAAD" w:rsidR="005143D2" w:rsidRDefault="005143D2" w:rsidP="006A7A1D">
            <w:r>
              <w:t>Schnittstellen</w:t>
            </w:r>
          </w:p>
          <w:p w14:paraId="38078626" w14:textId="440A32AA" w:rsidR="005143D2" w:rsidRDefault="005143D2" w:rsidP="006A7A1D">
            <w:r>
              <w:t>Risikoakzeptanz</w:t>
            </w:r>
            <w:r>
              <w:br/>
              <w:t>Lieferumfang</w:t>
            </w:r>
          </w:p>
        </w:tc>
      </w:tr>
      <w:tr w:rsidR="00660928" w14:paraId="20F0AC97" w14:textId="77777777" w:rsidTr="006A7A1D">
        <w:tc>
          <w:tcPr>
            <w:tcW w:w="1838" w:type="dxa"/>
          </w:tcPr>
          <w:p w14:paraId="42AB0343" w14:textId="5C3CB692" w:rsidR="00660928" w:rsidRDefault="00660928" w:rsidP="006A7A1D"/>
        </w:tc>
        <w:tc>
          <w:tcPr>
            <w:tcW w:w="1559" w:type="dxa"/>
          </w:tcPr>
          <w:p w14:paraId="35A8F2B7" w14:textId="77777777" w:rsidR="00660928" w:rsidRDefault="00660928" w:rsidP="006A7A1D"/>
        </w:tc>
        <w:tc>
          <w:tcPr>
            <w:tcW w:w="1559" w:type="dxa"/>
          </w:tcPr>
          <w:p w14:paraId="2D741400" w14:textId="77777777" w:rsidR="00660928" w:rsidRDefault="00660928" w:rsidP="006A7A1D"/>
        </w:tc>
        <w:tc>
          <w:tcPr>
            <w:tcW w:w="4253" w:type="dxa"/>
          </w:tcPr>
          <w:p w14:paraId="592FFC58" w14:textId="77777777" w:rsidR="00660928" w:rsidRDefault="00660928" w:rsidP="006A7A1D"/>
        </w:tc>
      </w:tr>
      <w:tr w:rsidR="00660928" w14:paraId="3F68E185" w14:textId="77777777" w:rsidTr="006A7A1D">
        <w:tc>
          <w:tcPr>
            <w:tcW w:w="1838" w:type="dxa"/>
          </w:tcPr>
          <w:p w14:paraId="37D271A8" w14:textId="77777777" w:rsidR="00660928" w:rsidRDefault="00660928" w:rsidP="006A7A1D"/>
        </w:tc>
        <w:tc>
          <w:tcPr>
            <w:tcW w:w="1559" w:type="dxa"/>
          </w:tcPr>
          <w:p w14:paraId="1F5F1DB0" w14:textId="77777777" w:rsidR="00660928" w:rsidRDefault="00660928" w:rsidP="006A7A1D"/>
        </w:tc>
        <w:tc>
          <w:tcPr>
            <w:tcW w:w="1559" w:type="dxa"/>
          </w:tcPr>
          <w:p w14:paraId="1F02B2BF" w14:textId="77777777" w:rsidR="00660928" w:rsidRDefault="00660928" w:rsidP="006A7A1D"/>
        </w:tc>
        <w:tc>
          <w:tcPr>
            <w:tcW w:w="4253" w:type="dxa"/>
          </w:tcPr>
          <w:p w14:paraId="458FF9A4" w14:textId="77777777" w:rsidR="00660928" w:rsidRDefault="00660928" w:rsidP="006A7A1D"/>
        </w:tc>
      </w:tr>
      <w:tr w:rsidR="00660928" w14:paraId="6768A5F3" w14:textId="77777777" w:rsidTr="006A7A1D">
        <w:tc>
          <w:tcPr>
            <w:tcW w:w="1838" w:type="dxa"/>
          </w:tcPr>
          <w:p w14:paraId="1F74C35D" w14:textId="77777777"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r w:rsidR="00660928" w14:paraId="42AA86BA" w14:textId="77777777" w:rsidTr="006A7A1D">
        <w:tc>
          <w:tcPr>
            <w:tcW w:w="1838" w:type="dxa"/>
          </w:tcPr>
          <w:p w14:paraId="0D7467C3" w14:textId="77777777" w:rsidR="00660928" w:rsidRDefault="00660928" w:rsidP="006A7A1D"/>
        </w:tc>
        <w:tc>
          <w:tcPr>
            <w:tcW w:w="1559" w:type="dxa"/>
          </w:tcPr>
          <w:p w14:paraId="45BD4AF4" w14:textId="77777777" w:rsidR="00660928" w:rsidRDefault="00660928" w:rsidP="006A7A1D"/>
        </w:tc>
        <w:tc>
          <w:tcPr>
            <w:tcW w:w="1559" w:type="dxa"/>
          </w:tcPr>
          <w:p w14:paraId="09F14571" w14:textId="77777777" w:rsidR="00660928" w:rsidRDefault="00660928" w:rsidP="006A7A1D"/>
        </w:tc>
        <w:tc>
          <w:tcPr>
            <w:tcW w:w="4253" w:type="dxa"/>
          </w:tcPr>
          <w:p w14:paraId="0801A884"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632759927"/>
        <w:docPartObj>
          <w:docPartGallery w:val="Table of Contents"/>
          <w:docPartUnique/>
        </w:docPartObj>
      </w:sdtPr>
      <w:sdtEndPr>
        <w:rPr>
          <w:b/>
          <w:bCs/>
        </w:rPr>
      </w:sdtEndPr>
      <w:sdtContent>
        <w:p w14:paraId="290ED5F6" w14:textId="77777777" w:rsidR="00B543CF" w:rsidRDefault="00B543CF" w:rsidP="00B13DCA">
          <w:pPr>
            <w:pStyle w:val="Inhaltsverzeichnisberschrift"/>
          </w:pPr>
          <w:r>
            <w:rPr>
              <w:lang w:val="de-DE"/>
            </w:rPr>
            <w:t>Inhaltsverzeichnis</w:t>
          </w:r>
        </w:p>
        <w:p w14:paraId="206F4E8E" w14:textId="77777777" w:rsidR="00D615A9" w:rsidRDefault="00B543CF">
          <w:pPr>
            <w:pStyle w:val="Verzeichnis1"/>
            <w:rPr>
              <w:rFonts w:asciiTheme="minorHAnsi" w:hAnsiTheme="minorHAnsi"/>
              <w:noProof/>
              <w:lang w:eastAsia="de-CH"/>
            </w:rPr>
          </w:pPr>
          <w:r>
            <w:fldChar w:fldCharType="begin"/>
          </w:r>
          <w:r>
            <w:instrText xml:space="preserve"> TOC \o "1-3" \h \z \u </w:instrText>
          </w:r>
          <w:r>
            <w:fldChar w:fldCharType="separate"/>
          </w:r>
          <w:hyperlink w:anchor="_Toc429936838" w:history="1">
            <w:r w:rsidR="00D615A9" w:rsidRPr="001B4BB2">
              <w:rPr>
                <w:rStyle w:val="Hyperlink"/>
                <w:noProof/>
              </w:rPr>
              <w:t>1</w:t>
            </w:r>
            <w:r w:rsidR="00D615A9">
              <w:rPr>
                <w:rFonts w:asciiTheme="minorHAnsi" w:hAnsiTheme="minorHAnsi"/>
                <w:noProof/>
                <w:lang w:eastAsia="de-CH"/>
              </w:rPr>
              <w:tab/>
            </w:r>
            <w:r w:rsidR="00D615A9" w:rsidRPr="001B4BB2">
              <w:rPr>
                <w:rStyle w:val="Hyperlink"/>
                <w:noProof/>
              </w:rPr>
              <w:t>Versionen</w:t>
            </w:r>
            <w:r w:rsidR="00D615A9">
              <w:rPr>
                <w:noProof/>
                <w:webHidden/>
              </w:rPr>
              <w:tab/>
            </w:r>
            <w:r w:rsidR="00D615A9">
              <w:rPr>
                <w:noProof/>
                <w:webHidden/>
              </w:rPr>
              <w:fldChar w:fldCharType="begin"/>
            </w:r>
            <w:r w:rsidR="00D615A9">
              <w:rPr>
                <w:noProof/>
                <w:webHidden/>
              </w:rPr>
              <w:instrText xml:space="preserve"> PAGEREF _Toc429936838 \h </w:instrText>
            </w:r>
            <w:r w:rsidR="00D615A9">
              <w:rPr>
                <w:noProof/>
                <w:webHidden/>
              </w:rPr>
            </w:r>
            <w:r w:rsidR="00D615A9">
              <w:rPr>
                <w:noProof/>
                <w:webHidden/>
              </w:rPr>
              <w:fldChar w:fldCharType="separate"/>
            </w:r>
            <w:r w:rsidR="00D615A9">
              <w:rPr>
                <w:noProof/>
                <w:webHidden/>
              </w:rPr>
              <w:t>0</w:t>
            </w:r>
            <w:r w:rsidR="00D615A9">
              <w:rPr>
                <w:noProof/>
                <w:webHidden/>
              </w:rPr>
              <w:fldChar w:fldCharType="end"/>
            </w:r>
          </w:hyperlink>
        </w:p>
        <w:p w14:paraId="69256D88" w14:textId="77777777" w:rsidR="00D615A9" w:rsidRDefault="003B60CE">
          <w:pPr>
            <w:pStyle w:val="Verzeichnis1"/>
            <w:rPr>
              <w:rFonts w:asciiTheme="minorHAnsi" w:hAnsiTheme="minorHAnsi"/>
              <w:noProof/>
              <w:lang w:eastAsia="de-CH"/>
            </w:rPr>
          </w:pPr>
          <w:hyperlink w:anchor="_Toc429936839" w:history="1">
            <w:r w:rsidR="00D615A9" w:rsidRPr="001B4BB2">
              <w:rPr>
                <w:rStyle w:val="Hyperlink"/>
                <w:noProof/>
              </w:rPr>
              <w:t>2</w:t>
            </w:r>
            <w:r w:rsidR="00D615A9">
              <w:rPr>
                <w:rFonts w:asciiTheme="minorHAnsi" w:hAnsiTheme="minorHAnsi"/>
                <w:noProof/>
                <w:lang w:eastAsia="de-CH"/>
              </w:rPr>
              <w:tab/>
            </w:r>
            <w:r w:rsidR="00D615A9" w:rsidRPr="001B4BB2">
              <w:rPr>
                <w:rStyle w:val="Hyperlink"/>
                <w:noProof/>
              </w:rPr>
              <w:t>Einleitung</w:t>
            </w:r>
            <w:r w:rsidR="00D615A9">
              <w:rPr>
                <w:noProof/>
                <w:webHidden/>
              </w:rPr>
              <w:tab/>
            </w:r>
            <w:r w:rsidR="00D615A9">
              <w:rPr>
                <w:noProof/>
                <w:webHidden/>
              </w:rPr>
              <w:fldChar w:fldCharType="begin"/>
            </w:r>
            <w:r w:rsidR="00D615A9">
              <w:rPr>
                <w:noProof/>
                <w:webHidden/>
              </w:rPr>
              <w:instrText xml:space="preserve"> PAGEREF _Toc429936839 \h </w:instrText>
            </w:r>
            <w:r w:rsidR="00D615A9">
              <w:rPr>
                <w:noProof/>
                <w:webHidden/>
              </w:rPr>
            </w:r>
            <w:r w:rsidR="00D615A9">
              <w:rPr>
                <w:noProof/>
                <w:webHidden/>
              </w:rPr>
              <w:fldChar w:fldCharType="separate"/>
            </w:r>
            <w:r w:rsidR="00D615A9">
              <w:rPr>
                <w:noProof/>
                <w:webHidden/>
              </w:rPr>
              <w:t>3</w:t>
            </w:r>
            <w:r w:rsidR="00D615A9">
              <w:rPr>
                <w:noProof/>
                <w:webHidden/>
              </w:rPr>
              <w:fldChar w:fldCharType="end"/>
            </w:r>
          </w:hyperlink>
        </w:p>
        <w:p w14:paraId="5BE7F357" w14:textId="77777777" w:rsidR="00D615A9" w:rsidRDefault="003B60CE">
          <w:pPr>
            <w:pStyle w:val="Verzeichnis1"/>
            <w:rPr>
              <w:rFonts w:asciiTheme="minorHAnsi" w:hAnsiTheme="minorHAnsi"/>
              <w:noProof/>
              <w:lang w:eastAsia="de-CH"/>
            </w:rPr>
          </w:pPr>
          <w:hyperlink w:anchor="_Toc429936840" w:history="1">
            <w:r w:rsidR="00D615A9" w:rsidRPr="001B4BB2">
              <w:rPr>
                <w:rStyle w:val="Hyperlink"/>
                <w:noProof/>
              </w:rPr>
              <w:t>3</w:t>
            </w:r>
            <w:r w:rsidR="00D615A9">
              <w:rPr>
                <w:rFonts w:asciiTheme="minorHAnsi" w:hAnsiTheme="minorHAnsi"/>
                <w:noProof/>
                <w:lang w:eastAsia="de-CH"/>
              </w:rPr>
              <w:tab/>
            </w:r>
            <w:r w:rsidR="00D615A9" w:rsidRPr="001B4BB2">
              <w:rPr>
                <w:rStyle w:val="Hyperlink"/>
                <w:noProof/>
              </w:rPr>
              <w:t>Ist Zustand</w:t>
            </w:r>
            <w:r w:rsidR="00D615A9">
              <w:rPr>
                <w:noProof/>
                <w:webHidden/>
              </w:rPr>
              <w:tab/>
            </w:r>
            <w:r w:rsidR="00D615A9">
              <w:rPr>
                <w:noProof/>
                <w:webHidden/>
              </w:rPr>
              <w:fldChar w:fldCharType="begin"/>
            </w:r>
            <w:r w:rsidR="00D615A9">
              <w:rPr>
                <w:noProof/>
                <w:webHidden/>
              </w:rPr>
              <w:instrText xml:space="preserve"> PAGEREF _Toc429936840 \h </w:instrText>
            </w:r>
            <w:r w:rsidR="00D615A9">
              <w:rPr>
                <w:noProof/>
                <w:webHidden/>
              </w:rPr>
            </w:r>
            <w:r w:rsidR="00D615A9">
              <w:rPr>
                <w:noProof/>
                <w:webHidden/>
              </w:rPr>
              <w:fldChar w:fldCharType="separate"/>
            </w:r>
            <w:r w:rsidR="00D615A9">
              <w:rPr>
                <w:noProof/>
                <w:webHidden/>
              </w:rPr>
              <w:t>4</w:t>
            </w:r>
            <w:r w:rsidR="00D615A9">
              <w:rPr>
                <w:noProof/>
                <w:webHidden/>
              </w:rPr>
              <w:fldChar w:fldCharType="end"/>
            </w:r>
          </w:hyperlink>
        </w:p>
        <w:p w14:paraId="6C6F30E3" w14:textId="77777777" w:rsidR="00D615A9" w:rsidRDefault="003B60CE">
          <w:pPr>
            <w:pStyle w:val="Verzeichnis1"/>
            <w:rPr>
              <w:rFonts w:asciiTheme="minorHAnsi" w:hAnsiTheme="minorHAnsi"/>
              <w:noProof/>
              <w:lang w:eastAsia="de-CH"/>
            </w:rPr>
          </w:pPr>
          <w:hyperlink w:anchor="_Toc429936841" w:history="1">
            <w:r w:rsidR="00D615A9" w:rsidRPr="001B4BB2">
              <w:rPr>
                <w:rStyle w:val="Hyperlink"/>
                <w:noProof/>
              </w:rPr>
              <w:t>4</w:t>
            </w:r>
            <w:r w:rsidR="00D615A9">
              <w:rPr>
                <w:rFonts w:asciiTheme="minorHAnsi" w:hAnsiTheme="minorHAnsi"/>
                <w:noProof/>
                <w:lang w:eastAsia="de-CH"/>
              </w:rPr>
              <w:tab/>
            </w:r>
            <w:r w:rsidR="00D615A9" w:rsidRPr="001B4BB2">
              <w:rPr>
                <w:rStyle w:val="Hyperlink"/>
                <w:noProof/>
              </w:rPr>
              <w:t>Soll Zustand</w:t>
            </w:r>
            <w:r w:rsidR="00D615A9">
              <w:rPr>
                <w:noProof/>
                <w:webHidden/>
              </w:rPr>
              <w:tab/>
            </w:r>
            <w:r w:rsidR="00D615A9">
              <w:rPr>
                <w:noProof/>
                <w:webHidden/>
              </w:rPr>
              <w:fldChar w:fldCharType="begin"/>
            </w:r>
            <w:r w:rsidR="00D615A9">
              <w:rPr>
                <w:noProof/>
                <w:webHidden/>
              </w:rPr>
              <w:instrText xml:space="preserve"> PAGEREF _Toc429936841 \h </w:instrText>
            </w:r>
            <w:r w:rsidR="00D615A9">
              <w:rPr>
                <w:noProof/>
                <w:webHidden/>
              </w:rPr>
            </w:r>
            <w:r w:rsidR="00D615A9">
              <w:rPr>
                <w:noProof/>
                <w:webHidden/>
              </w:rPr>
              <w:fldChar w:fldCharType="separate"/>
            </w:r>
            <w:r w:rsidR="00D615A9">
              <w:rPr>
                <w:noProof/>
                <w:webHidden/>
              </w:rPr>
              <w:t>5</w:t>
            </w:r>
            <w:r w:rsidR="00D615A9">
              <w:rPr>
                <w:noProof/>
                <w:webHidden/>
              </w:rPr>
              <w:fldChar w:fldCharType="end"/>
            </w:r>
          </w:hyperlink>
        </w:p>
        <w:p w14:paraId="00B35DF8" w14:textId="77777777" w:rsidR="00D615A9" w:rsidRDefault="003B60CE">
          <w:pPr>
            <w:pStyle w:val="Verzeichnis1"/>
            <w:rPr>
              <w:rFonts w:asciiTheme="minorHAnsi" w:hAnsiTheme="minorHAnsi"/>
              <w:noProof/>
              <w:lang w:eastAsia="de-CH"/>
            </w:rPr>
          </w:pPr>
          <w:hyperlink w:anchor="_Toc429936842" w:history="1">
            <w:r w:rsidR="00D615A9" w:rsidRPr="001B4BB2">
              <w:rPr>
                <w:rStyle w:val="Hyperlink"/>
                <w:noProof/>
              </w:rPr>
              <w:t>5</w:t>
            </w:r>
            <w:r w:rsidR="00D615A9">
              <w:rPr>
                <w:rFonts w:asciiTheme="minorHAnsi" w:hAnsiTheme="minorHAnsi"/>
                <w:noProof/>
                <w:lang w:eastAsia="de-CH"/>
              </w:rPr>
              <w:tab/>
            </w:r>
            <w:r w:rsidR="00D615A9" w:rsidRPr="001B4BB2">
              <w:rPr>
                <w:rStyle w:val="Hyperlink"/>
                <w:noProof/>
              </w:rPr>
              <w:t>Anforderungen</w:t>
            </w:r>
            <w:r w:rsidR="00D615A9">
              <w:rPr>
                <w:noProof/>
                <w:webHidden/>
              </w:rPr>
              <w:tab/>
            </w:r>
            <w:r w:rsidR="00D615A9">
              <w:rPr>
                <w:noProof/>
                <w:webHidden/>
              </w:rPr>
              <w:fldChar w:fldCharType="begin"/>
            </w:r>
            <w:r w:rsidR="00D615A9">
              <w:rPr>
                <w:noProof/>
                <w:webHidden/>
              </w:rPr>
              <w:instrText xml:space="preserve"> PAGEREF _Toc429936842 \h </w:instrText>
            </w:r>
            <w:r w:rsidR="00D615A9">
              <w:rPr>
                <w:noProof/>
                <w:webHidden/>
              </w:rPr>
            </w:r>
            <w:r w:rsidR="00D615A9">
              <w:rPr>
                <w:noProof/>
                <w:webHidden/>
              </w:rPr>
              <w:fldChar w:fldCharType="separate"/>
            </w:r>
            <w:r w:rsidR="00D615A9">
              <w:rPr>
                <w:noProof/>
                <w:webHidden/>
              </w:rPr>
              <w:t>6</w:t>
            </w:r>
            <w:r w:rsidR="00D615A9">
              <w:rPr>
                <w:noProof/>
                <w:webHidden/>
              </w:rPr>
              <w:fldChar w:fldCharType="end"/>
            </w:r>
          </w:hyperlink>
        </w:p>
        <w:p w14:paraId="7C289CFA" w14:textId="77777777" w:rsidR="00D615A9" w:rsidRDefault="003B60CE">
          <w:pPr>
            <w:pStyle w:val="Verzeichnis2"/>
            <w:rPr>
              <w:rFonts w:asciiTheme="minorHAnsi" w:eastAsiaTheme="minorEastAsia" w:hAnsiTheme="minorHAnsi" w:cstheme="minorBidi"/>
              <w:kern w:val="0"/>
              <w:sz w:val="22"/>
              <w:szCs w:val="22"/>
              <w14:ligatures w14:val="none"/>
            </w:rPr>
          </w:pPr>
          <w:hyperlink w:anchor="_Toc429936843" w:history="1">
            <w:r w:rsidR="00D615A9" w:rsidRPr="001B4BB2">
              <w:rPr>
                <w:rStyle w:val="Hyperlink"/>
              </w:rPr>
              <w:t>5.1</w:t>
            </w:r>
            <w:r w:rsidR="00D615A9">
              <w:rPr>
                <w:rFonts w:asciiTheme="minorHAnsi" w:eastAsiaTheme="minorEastAsia" w:hAnsiTheme="minorHAnsi" w:cstheme="minorBidi"/>
                <w:kern w:val="0"/>
                <w:sz w:val="22"/>
                <w:szCs w:val="22"/>
                <w14:ligatures w14:val="none"/>
              </w:rPr>
              <w:tab/>
            </w:r>
            <w:r w:rsidR="00D615A9" w:rsidRPr="001B4BB2">
              <w:rPr>
                <w:rStyle w:val="Hyperlink"/>
              </w:rPr>
              <w:t>Funktional</w:t>
            </w:r>
            <w:r w:rsidR="00D615A9">
              <w:rPr>
                <w:webHidden/>
              </w:rPr>
              <w:tab/>
            </w:r>
            <w:r w:rsidR="00D615A9">
              <w:rPr>
                <w:webHidden/>
              </w:rPr>
              <w:fldChar w:fldCharType="begin"/>
            </w:r>
            <w:r w:rsidR="00D615A9">
              <w:rPr>
                <w:webHidden/>
              </w:rPr>
              <w:instrText xml:space="preserve"> PAGEREF _Toc429936843 \h </w:instrText>
            </w:r>
            <w:r w:rsidR="00D615A9">
              <w:rPr>
                <w:webHidden/>
              </w:rPr>
            </w:r>
            <w:r w:rsidR="00D615A9">
              <w:rPr>
                <w:webHidden/>
              </w:rPr>
              <w:fldChar w:fldCharType="separate"/>
            </w:r>
            <w:r w:rsidR="00D615A9">
              <w:rPr>
                <w:webHidden/>
              </w:rPr>
              <w:t>6</w:t>
            </w:r>
            <w:r w:rsidR="00D615A9">
              <w:rPr>
                <w:webHidden/>
              </w:rPr>
              <w:fldChar w:fldCharType="end"/>
            </w:r>
          </w:hyperlink>
        </w:p>
        <w:p w14:paraId="3D1B1144" w14:textId="77777777" w:rsidR="00D615A9" w:rsidRDefault="003B60CE">
          <w:pPr>
            <w:pStyle w:val="Verzeichnis2"/>
            <w:rPr>
              <w:rFonts w:asciiTheme="minorHAnsi" w:eastAsiaTheme="minorEastAsia" w:hAnsiTheme="minorHAnsi" w:cstheme="minorBidi"/>
              <w:kern w:val="0"/>
              <w:sz w:val="22"/>
              <w:szCs w:val="22"/>
              <w14:ligatures w14:val="none"/>
            </w:rPr>
          </w:pPr>
          <w:hyperlink w:anchor="_Toc429936844" w:history="1">
            <w:r w:rsidR="00D615A9" w:rsidRPr="001B4BB2">
              <w:rPr>
                <w:rStyle w:val="Hyperlink"/>
              </w:rPr>
              <w:t>5.2</w:t>
            </w:r>
            <w:r w:rsidR="00D615A9">
              <w:rPr>
                <w:rFonts w:asciiTheme="minorHAnsi" w:eastAsiaTheme="minorEastAsia" w:hAnsiTheme="minorHAnsi" w:cstheme="minorBidi"/>
                <w:kern w:val="0"/>
                <w:sz w:val="22"/>
                <w:szCs w:val="22"/>
                <w14:ligatures w14:val="none"/>
              </w:rPr>
              <w:tab/>
            </w:r>
            <w:r w:rsidR="00D615A9" w:rsidRPr="001B4BB2">
              <w:rPr>
                <w:rStyle w:val="Hyperlink"/>
              </w:rPr>
              <w:t>Nicht Funktional</w:t>
            </w:r>
            <w:r w:rsidR="00D615A9">
              <w:rPr>
                <w:webHidden/>
              </w:rPr>
              <w:tab/>
            </w:r>
            <w:r w:rsidR="00D615A9">
              <w:rPr>
                <w:webHidden/>
              </w:rPr>
              <w:fldChar w:fldCharType="begin"/>
            </w:r>
            <w:r w:rsidR="00D615A9">
              <w:rPr>
                <w:webHidden/>
              </w:rPr>
              <w:instrText xml:space="preserve"> PAGEREF _Toc429936844 \h </w:instrText>
            </w:r>
            <w:r w:rsidR="00D615A9">
              <w:rPr>
                <w:webHidden/>
              </w:rPr>
            </w:r>
            <w:r w:rsidR="00D615A9">
              <w:rPr>
                <w:webHidden/>
              </w:rPr>
              <w:fldChar w:fldCharType="separate"/>
            </w:r>
            <w:r w:rsidR="00D615A9">
              <w:rPr>
                <w:webHidden/>
              </w:rPr>
              <w:t>10</w:t>
            </w:r>
            <w:r w:rsidR="00D615A9">
              <w:rPr>
                <w:webHidden/>
              </w:rPr>
              <w:fldChar w:fldCharType="end"/>
            </w:r>
          </w:hyperlink>
        </w:p>
        <w:p w14:paraId="5272390A" w14:textId="77777777" w:rsidR="00D615A9" w:rsidRDefault="003B60CE">
          <w:pPr>
            <w:pStyle w:val="Verzeichnis1"/>
            <w:rPr>
              <w:rFonts w:asciiTheme="minorHAnsi" w:hAnsiTheme="minorHAnsi"/>
              <w:noProof/>
              <w:lang w:eastAsia="de-CH"/>
            </w:rPr>
          </w:pPr>
          <w:hyperlink w:anchor="_Toc429936845" w:history="1">
            <w:r w:rsidR="00D615A9" w:rsidRPr="001B4BB2">
              <w:rPr>
                <w:rStyle w:val="Hyperlink"/>
                <w:noProof/>
              </w:rPr>
              <w:t>6</w:t>
            </w:r>
            <w:r w:rsidR="00D615A9">
              <w:rPr>
                <w:rFonts w:asciiTheme="minorHAnsi" w:hAnsiTheme="minorHAnsi"/>
                <w:noProof/>
                <w:lang w:eastAsia="de-CH"/>
              </w:rPr>
              <w:tab/>
            </w:r>
            <w:r w:rsidR="00D615A9" w:rsidRPr="001B4BB2">
              <w:rPr>
                <w:rStyle w:val="Hyperlink"/>
                <w:noProof/>
              </w:rPr>
              <w:t>Abgrenzung</w:t>
            </w:r>
            <w:r w:rsidR="00D615A9">
              <w:rPr>
                <w:noProof/>
                <w:webHidden/>
              </w:rPr>
              <w:tab/>
            </w:r>
            <w:r w:rsidR="00D615A9">
              <w:rPr>
                <w:noProof/>
                <w:webHidden/>
              </w:rPr>
              <w:fldChar w:fldCharType="begin"/>
            </w:r>
            <w:r w:rsidR="00D615A9">
              <w:rPr>
                <w:noProof/>
                <w:webHidden/>
              </w:rPr>
              <w:instrText xml:space="preserve"> PAGEREF _Toc429936845 \h </w:instrText>
            </w:r>
            <w:r w:rsidR="00D615A9">
              <w:rPr>
                <w:noProof/>
                <w:webHidden/>
              </w:rPr>
            </w:r>
            <w:r w:rsidR="00D615A9">
              <w:rPr>
                <w:noProof/>
                <w:webHidden/>
              </w:rPr>
              <w:fldChar w:fldCharType="separate"/>
            </w:r>
            <w:r w:rsidR="00D615A9">
              <w:rPr>
                <w:noProof/>
                <w:webHidden/>
              </w:rPr>
              <w:t>11</w:t>
            </w:r>
            <w:r w:rsidR="00D615A9">
              <w:rPr>
                <w:noProof/>
                <w:webHidden/>
              </w:rPr>
              <w:fldChar w:fldCharType="end"/>
            </w:r>
          </w:hyperlink>
        </w:p>
        <w:p w14:paraId="03031E96" w14:textId="77777777" w:rsidR="00D615A9" w:rsidRDefault="003B60CE">
          <w:pPr>
            <w:pStyle w:val="Verzeichnis1"/>
            <w:rPr>
              <w:rFonts w:asciiTheme="minorHAnsi" w:hAnsiTheme="minorHAnsi"/>
              <w:noProof/>
              <w:lang w:eastAsia="de-CH"/>
            </w:rPr>
          </w:pPr>
          <w:hyperlink w:anchor="_Toc429936846" w:history="1">
            <w:r w:rsidR="00D615A9" w:rsidRPr="001B4BB2">
              <w:rPr>
                <w:rStyle w:val="Hyperlink"/>
                <w:noProof/>
              </w:rPr>
              <w:t>7</w:t>
            </w:r>
            <w:r w:rsidR="00D615A9">
              <w:rPr>
                <w:rFonts w:asciiTheme="minorHAnsi" w:hAnsiTheme="minorHAnsi"/>
                <w:noProof/>
                <w:lang w:eastAsia="de-CH"/>
              </w:rPr>
              <w:tab/>
            </w:r>
            <w:r w:rsidR="00D615A9" w:rsidRPr="001B4BB2">
              <w:rPr>
                <w:rStyle w:val="Hyperlink"/>
                <w:noProof/>
              </w:rPr>
              <w:t>Rahmenbedingungen</w:t>
            </w:r>
            <w:r w:rsidR="00D615A9">
              <w:rPr>
                <w:noProof/>
                <w:webHidden/>
              </w:rPr>
              <w:tab/>
            </w:r>
            <w:r w:rsidR="00D615A9">
              <w:rPr>
                <w:noProof/>
                <w:webHidden/>
              </w:rPr>
              <w:fldChar w:fldCharType="begin"/>
            </w:r>
            <w:r w:rsidR="00D615A9">
              <w:rPr>
                <w:noProof/>
                <w:webHidden/>
              </w:rPr>
              <w:instrText xml:space="preserve"> PAGEREF _Toc429936846 \h </w:instrText>
            </w:r>
            <w:r w:rsidR="00D615A9">
              <w:rPr>
                <w:noProof/>
                <w:webHidden/>
              </w:rPr>
            </w:r>
            <w:r w:rsidR="00D615A9">
              <w:rPr>
                <w:noProof/>
                <w:webHidden/>
              </w:rPr>
              <w:fldChar w:fldCharType="separate"/>
            </w:r>
            <w:r w:rsidR="00D615A9">
              <w:rPr>
                <w:noProof/>
                <w:webHidden/>
              </w:rPr>
              <w:t>11</w:t>
            </w:r>
            <w:r w:rsidR="00D615A9">
              <w:rPr>
                <w:noProof/>
                <w:webHidden/>
              </w:rPr>
              <w:fldChar w:fldCharType="end"/>
            </w:r>
          </w:hyperlink>
        </w:p>
        <w:p w14:paraId="70321463" w14:textId="1D67C7B8" w:rsidR="00B543CF" w:rsidRDefault="00B543CF">
          <w:r>
            <w:rPr>
              <w:b/>
              <w:bCs/>
              <w:lang w:val="de-DE"/>
            </w:rPr>
            <w:fldChar w:fldCharType="end"/>
          </w:r>
        </w:p>
      </w:sdtContent>
    </w:sdt>
    <w:p w14:paraId="4C4508A2" w14:textId="77777777" w:rsidR="00D23F2F" w:rsidRDefault="00D23F2F">
      <w:pPr>
        <w:rPr>
          <w:b/>
          <w:bCs/>
          <w:lang w:val="de-DE"/>
        </w:rPr>
      </w:pPr>
      <w:r>
        <w:rPr>
          <w:b/>
          <w:bCs/>
          <w:lang w:val="de-DE"/>
        </w:rPr>
        <w:br w:type="page"/>
      </w:r>
    </w:p>
    <w:p w14:paraId="0F6913A2" w14:textId="77777777" w:rsidR="004174DC" w:rsidRDefault="004174DC" w:rsidP="00EE6B82">
      <w:pPr>
        <w:pStyle w:val="berschrift1"/>
      </w:pPr>
      <w:bookmarkStart w:id="6" w:name="_Toc429936839"/>
      <w:r>
        <w:lastRenderedPageBreak/>
        <w:t>Einleitung</w:t>
      </w:r>
      <w:bookmarkEnd w:id="6"/>
    </w:p>
    <w:p w14:paraId="4D22ED17" w14:textId="77777777" w:rsidR="00EE6B82" w:rsidRPr="00EE6B82" w:rsidRDefault="00EE6B82" w:rsidP="00EE6B82"/>
    <w:p w14:paraId="45EF4815" w14:textId="42BDE28E" w:rsidR="00EE6B82" w:rsidRDefault="00EE6B82">
      <w:pPr>
        <w:rPr>
          <w:rFonts w:eastAsiaTheme="majorEastAsia" w:cstheme="majorBidi"/>
          <w:bCs/>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Gardening“, auch „Community Gardening“ oder „Urban Farming“ genannt, anzutreffen. </w:t>
      </w:r>
      <w:r w:rsidR="007E471C">
        <w:rPr>
          <w:rFonts w:eastAsiaTheme="majorEastAsia" w:cstheme="majorBidi"/>
          <w:bCs/>
          <w:lang w:val="de-DE"/>
        </w:rPr>
        <w:t xml:space="preserve">Die Urban Gardening Group hat sich zum Ziel gesetzt, diesen Trend hinsichtlich der technisch möglichen Soziosysteme zu nutzen. Beim Urban Gardening werden in städtischen Gebieten </w:t>
      </w:r>
      <w:r w:rsidR="0019053E">
        <w:rPr>
          <w:rFonts w:eastAsiaTheme="majorEastAsia" w:cstheme="majorBidi"/>
          <w:bCs/>
          <w:lang w:val="de-DE"/>
        </w:rPr>
        <w:t>Nutz und Kulturpflanzen angebaut, welche nicht ausschliesslich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7" w:name="_Toc429936840"/>
      <w:r>
        <w:lastRenderedPageBreak/>
        <w:t>Ist Zustand</w:t>
      </w:r>
      <w:bookmarkEnd w:id="7"/>
    </w:p>
    <w:p w14:paraId="4BD20527" w14:textId="68F2EA95" w:rsidR="009327F2" w:rsidRDefault="00AB0897" w:rsidP="009327F2">
      <w:r>
        <w:t>In einem ersten Schritt wurden durch die Urban Gardening Group eine Mindmap erstellt, welche als Grundlage für die Anforderungserhebung verwendet wurde. Die Mindmap findet sich unter „</w:t>
      </w:r>
      <w:r w:rsidRPr="00AB0897">
        <w:t>docs\01 Projektauftrag</w:t>
      </w:r>
      <w:r>
        <w:t xml:space="preserve">\Garden Designer.xmind“ </w:t>
      </w:r>
      <w:commentRangeStart w:id="8"/>
      <w:r w:rsidR="009327F2">
        <w:t>Alle Funktionalitäten welche</w:t>
      </w:r>
      <w:r w:rsidR="00FA03E2">
        <w:t xml:space="preserve"> durch den Auftraggeber</w:t>
      </w:r>
      <w:r w:rsidR="009327F2">
        <w:t xml:space="preserve"> als </w:t>
      </w:r>
      <w:r w:rsidR="00FA03E2">
        <w:t>unerlässlich</w:t>
      </w:r>
      <w:r w:rsidR="009327F2">
        <w:t xml:space="preserve"> eingestuft </w:t>
      </w:r>
      <w:r w:rsidR="00FA03E2">
        <w:t>sind, finden sich als „Muss Kr</w:t>
      </w:r>
      <w:r w:rsidR="00E6467F">
        <w:t>iterien“ gekennzeichnet in den f</w:t>
      </w:r>
      <w:r w:rsidR="00FA03E2">
        <w:t xml:space="preserve">unktionalen Anforderungen. Wenn der Auftraggeber auf ein Feature verzichten kann, sind sie entsprechend als „Kann Kriterium“ gekennzeichnet. Die Anforderungen gliedern sich in </w:t>
      </w:r>
      <w:r w:rsidR="009327F2">
        <w:t>„Funktionale Anforderungen“</w:t>
      </w:r>
      <w:r w:rsidR="00FA03E2">
        <w:t xml:space="preserve"> und „Nicht Funktionale“</w:t>
      </w:r>
      <w:r w:rsidR="009327F2">
        <w:t xml:space="preserve"> </w:t>
      </w:r>
      <w:commentRangeEnd w:id="8"/>
      <w:r>
        <w:rPr>
          <w:rStyle w:val="Kommentarzeichen"/>
        </w:rPr>
        <w:commentReference w:id="8"/>
      </w:r>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Gardena scheint sehr Ausgereift zu sein </w:t>
      </w:r>
      <w:r w:rsidR="003C6514">
        <w:t>hinsichtlich der Design Elemente</w:t>
      </w:r>
      <w:r w:rsidR="005637B0">
        <w:t>, sie wird Nachfolgend als GGD (Gardena Garden Designer) bezeichnet</w:t>
      </w:r>
      <w:r w:rsidR="003C6514">
        <w:t>. Das Unternehmen Gardena hat sich offensichtlich bereits Gedanken gemacht über die Möglichkeit eines Designers um allfällige Produkte direkt an den entsprechenden Planer zu vermitteln. Im Gegensatz dazu stellt sich die Hersteller Neutrale Lösung von „SmallBluePrinter“</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9" w:name="_Toc429936841"/>
      <w:r>
        <w:lastRenderedPageBreak/>
        <w:t>Soll Zustand</w:t>
      </w:r>
      <w:bookmarkEnd w:id="9"/>
    </w:p>
    <w:p w14:paraId="4EA686E0" w14:textId="77777777" w:rsidR="000813AC" w:rsidRDefault="000813AC" w:rsidP="000813AC">
      <w:r>
        <w:t>Die Urban Gardening Group hat zum Ziel, sich zwischen diesen zwei Lösungen zu positionieren. Aufgrund des eingeschränkten Budgets und der zur Verfügung stehenden Zeit ist eine professionellere Lösung als jene von Gardena sehr unrealistisch. Es finden sich jedoch auch in der Lösung von Gardena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Die Lösung von Gardena wird als direkte Konkurrenz gesehen, welche hinsichtlich Professionalität zu einem späteren Schritt übertroffen werden sollte. Die UGG orientiert sich weitgehend an den vorhandenen Konzepten der Lösung und portiert die Anwendungsfälle von Gardena hinsichtlich ihrer Funktionalität und setzt dabei gezielt neue Akzente innerhalb Social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10" w:name="_Toc429936842"/>
      <w:r>
        <w:lastRenderedPageBreak/>
        <w:t>Anforderungen</w:t>
      </w:r>
      <w:bookmarkEnd w:id="10"/>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7A3A8D1D" w14:textId="77777777" w:rsidR="008F5835" w:rsidRDefault="00650D52">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29937085" w:history="1">
        <w:r w:rsidR="008F5835" w:rsidRPr="00635565">
          <w:rPr>
            <w:rStyle w:val="Hyperlink"/>
            <w:noProof/>
          </w:rPr>
          <w:t>FR-1</w:t>
        </w:r>
        <w:r w:rsidR="008F5835">
          <w:rPr>
            <w:rFonts w:asciiTheme="minorHAnsi" w:hAnsiTheme="minorHAnsi"/>
            <w:noProof/>
            <w:lang w:eastAsia="de-CH"/>
          </w:rPr>
          <w:tab/>
        </w:r>
        <w:r w:rsidR="008F5835" w:rsidRPr="00635565">
          <w:rPr>
            <w:rStyle w:val="Hyperlink"/>
            <w:noProof/>
          </w:rPr>
          <w:t>Login/Konto erstellen</w:t>
        </w:r>
        <w:r w:rsidR="008F5835">
          <w:rPr>
            <w:noProof/>
            <w:webHidden/>
          </w:rPr>
          <w:tab/>
        </w:r>
        <w:r w:rsidR="008F5835">
          <w:rPr>
            <w:noProof/>
            <w:webHidden/>
          </w:rPr>
          <w:fldChar w:fldCharType="begin"/>
        </w:r>
        <w:r w:rsidR="008F5835">
          <w:rPr>
            <w:noProof/>
            <w:webHidden/>
          </w:rPr>
          <w:instrText xml:space="preserve"> PAGEREF _Toc429937085 \h </w:instrText>
        </w:r>
        <w:r w:rsidR="008F5835">
          <w:rPr>
            <w:noProof/>
            <w:webHidden/>
          </w:rPr>
        </w:r>
        <w:r w:rsidR="008F5835">
          <w:rPr>
            <w:noProof/>
            <w:webHidden/>
          </w:rPr>
          <w:fldChar w:fldCharType="separate"/>
        </w:r>
        <w:r w:rsidR="008F5835">
          <w:rPr>
            <w:noProof/>
            <w:webHidden/>
          </w:rPr>
          <w:t>6</w:t>
        </w:r>
        <w:r w:rsidR="008F5835">
          <w:rPr>
            <w:noProof/>
            <w:webHidden/>
          </w:rPr>
          <w:fldChar w:fldCharType="end"/>
        </w:r>
      </w:hyperlink>
    </w:p>
    <w:p w14:paraId="33448B72" w14:textId="77777777" w:rsidR="008F5835" w:rsidRDefault="003B60CE">
      <w:pPr>
        <w:pStyle w:val="Verzeichnis1"/>
        <w:rPr>
          <w:rFonts w:asciiTheme="minorHAnsi" w:hAnsiTheme="minorHAnsi"/>
          <w:noProof/>
          <w:lang w:eastAsia="de-CH"/>
        </w:rPr>
      </w:pPr>
      <w:hyperlink w:anchor="_Toc429937086" w:history="1">
        <w:r w:rsidR="008F5835" w:rsidRPr="00635565">
          <w:rPr>
            <w:rStyle w:val="Hyperlink"/>
            <w:noProof/>
          </w:rPr>
          <w:t>FR-2</w:t>
        </w:r>
        <w:r w:rsidR="008F5835">
          <w:rPr>
            <w:rFonts w:asciiTheme="minorHAnsi" w:hAnsiTheme="minorHAnsi"/>
            <w:noProof/>
            <w:lang w:eastAsia="de-CH"/>
          </w:rPr>
          <w:tab/>
        </w:r>
        <w:r w:rsidR="008F5835" w:rsidRPr="00635565">
          <w:rPr>
            <w:rStyle w:val="Hyperlink"/>
            <w:noProof/>
          </w:rPr>
          <w:t>CRUD User Data</w:t>
        </w:r>
        <w:r w:rsidR="008F5835">
          <w:rPr>
            <w:noProof/>
            <w:webHidden/>
          </w:rPr>
          <w:tab/>
        </w:r>
        <w:r w:rsidR="008F5835">
          <w:rPr>
            <w:noProof/>
            <w:webHidden/>
          </w:rPr>
          <w:fldChar w:fldCharType="begin"/>
        </w:r>
        <w:r w:rsidR="008F5835">
          <w:rPr>
            <w:noProof/>
            <w:webHidden/>
          </w:rPr>
          <w:instrText xml:space="preserve"> PAGEREF _Toc429937086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67A65C45" w14:textId="77777777" w:rsidR="008F5835" w:rsidRDefault="003B60CE">
      <w:pPr>
        <w:pStyle w:val="Verzeichnis1"/>
        <w:rPr>
          <w:rFonts w:asciiTheme="minorHAnsi" w:hAnsiTheme="minorHAnsi"/>
          <w:noProof/>
          <w:lang w:eastAsia="de-CH"/>
        </w:rPr>
      </w:pPr>
      <w:hyperlink w:anchor="_Toc429937087" w:history="1">
        <w:r w:rsidR="008F5835" w:rsidRPr="00635565">
          <w:rPr>
            <w:rStyle w:val="Hyperlink"/>
            <w:noProof/>
          </w:rPr>
          <w:t>FR-3</w:t>
        </w:r>
        <w:r w:rsidR="008F5835">
          <w:rPr>
            <w:rFonts w:asciiTheme="minorHAnsi" w:hAnsiTheme="minorHAnsi"/>
            <w:noProof/>
            <w:lang w:eastAsia="de-CH"/>
          </w:rPr>
          <w:tab/>
        </w:r>
        <w:r w:rsidR="008F5835" w:rsidRPr="00635565">
          <w:rPr>
            <w:rStyle w:val="Hyperlink"/>
            <w:noProof/>
          </w:rPr>
          <w:t>CRUD Garden</w:t>
        </w:r>
        <w:r w:rsidR="008F5835">
          <w:rPr>
            <w:noProof/>
            <w:webHidden/>
          </w:rPr>
          <w:tab/>
        </w:r>
        <w:r w:rsidR="008F5835">
          <w:rPr>
            <w:noProof/>
            <w:webHidden/>
          </w:rPr>
          <w:fldChar w:fldCharType="begin"/>
        </w:r>
        <w:r w:rsidR="008F5835">
          <w:rPr>
            <w:noProof/>
            <w:webHidden/>
          </w:rPr>
          <w:instrText xml:space="preserve"> PAGEREF _Toc429937087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742EA452" w14:textId="77777777" w:rsidR="008F5835" w:rsidRDefault="003B60CE">
      <w:pPr>
        <w:pStyle w:val="Verzeichnis1"/>
        <w:rPr>
          <w:rFonts w:asciiTheme="minorHAnsi" w:hAnsiTheme="minorHAnsi"/>
          <w:noProof/>
          <w:lang w:eastAsia="de-CH"/>
        </w:rPr>
      </w:pPr>
      <w:hyperlink w:anchor="_Toc429937088" w:history="1">
        <w:r w:rsidR="008F5835" w:rsidRPr="00635565">
          <w:rPr>
            <w:rStyle w:val="Hyperlink"/>
            <w:noProof/>
          </w:rPr>
          <w:t>FR-4</w:t>
        </w:r>
        <w:r w:rsidR="008F5835">
          <w:rPr>
            <w:rFonts w:asciiTheme="minorHAnsi" w:hAnsiTheme="minorHAnsi"/>
            <w:noProof/>
            <w:lang w:eastAsia="de-CH"/>
          </w:rPr>
          <w:tab/>
        </w:r>
        <w:r w:rsidR="008F5835" w:rsidRPr="00635565">
          <w:rPr>
            <w:rStyle w:val="Hyperlink"/>
            <w:noProof/>
          </w:rPr>
          <w:t>Design My Garden</w:t>
        </w:r>
        <w:r w:rsidR="008F5835">
          <w:rPr>
            <w:noProof/>
            <w:webHidden/>
          </w:rPr>
          <w:tab/>
        </w:r>
        <w:r w:rsidR="008F5835">
          <w:rPr>
            <w:noProof/>
            <w:webHidden/>
          </w:rPr>
          <w:fldChar w:fldCharType="begin"/>
        </w:r>
        <w:r w:rsidR="008F5835">
          <w:rPr>
            <w:noProof/>
            <w:webHidden/>
          </w:rPr>
          <w:instrText xml:space="preserve"> PAGEREF _Toc429937088 \h </w:instrText>
        </w:r>
        <w:r w:rsidR="008F5835">
          <w:rPr>
            <w:noProof/>
            <w:webHidden/>
          </w:rPr>
        </w:r>
        <w:r w:rsidR="008F5835">
          <w:rPr>
            <w:noProof/>
            <w:webHidden/>
          </w:rPr>
          <w:fldChar w:fldCharType="separate"/>
        </w:r>
        <w:r w:rsidR="008F5835">
          <w:rPr>
            <w:noProof/>
            <w:webHidden/>
          </w:rPr>
          <w:t>7</w:t>
        </w:r>
        <w:r w:rsidR="008F5835">
          <w:rPr>
            <w:noProof/>
            <w:webHidden/>
          </w:rPr>
          <w:fldChar w:fldCharType="end"/>
        </w:r>
      </w:hyperlink>
    </w:p>
    <w:p w14:paraId="3C62D526" w14:textId="77777777" w:rsidR="008F5835" w:rsidRDefault="003B60CE">
      <w:pPr>
        <w:pStyle w:val="Verzeichnis1"/>
        <w:rPr>
          <w:rFonts w:asciiTheme="minorHAnsi" w:hAnsiTheme="minorHAnsi"/>
          <w:noProof/>
          <w:lang w:eastAsia="de-CH"/>
        </w:rPr>
      </w:pPr>
      <w:hyperlink w:anchor="_Toc429937089" w:history="1">
        <w:r w:rsidR="008F5835" w:rsidRPr="00635565">
          <w:rPr>
            <w:rStyle w:val="Hyperlink"/>
            <w:noProof/>
          </w:rPr>
          <w:t>FR-5</w:t>
        </w:r>
        <w:r w:rsidR="008F5835">
          <w:rPr>
            <w:rFonts w:asciiTheme="minorHAnsi" w:hAnsiTheme="minorHAnsi"/>
            <w:noProof/>
            <w:lang w:eastAsia="de-CH"/>
          </w:rPr>
          <w:tab/>
        </w:r>
        <w:r w:rsidR="008F5835" w:rsidRPr="00635565">
          <w:rPr>
            <w:rStyle w:val="Hyperlink"/>
            <w:noProof/>
          </w:rPr>
          <w:t>Garden Health</w:t>
        </w:r>
        <w:r w:rsidR="008F5835">
          <w:rPr>
            <w:noProof/>
            <w:webHidden/>
          </w:rPr>
          <w:tab/>
        </w:r>
        <w:r w:rsidR="008F5835">
          <w:rPr>
            <w:noProof/>
            <w:webHidden/>
          </w:rPr>
          <w:fldChar w:fldCharType="begin"/>
        </w:r>
        <w:r w:rsidR="008F5835">
          <w:rPr>
            <w:noProof/>
            <w:webHidden/>
          </w:rPr>
          <w:instrText xml:space="preserve"> PAGEREF _Toc429937089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3697FA48" w14:textId="77777777" w:rsidR="008F5835" w:rsidRDefault="003B60CE">
      <w:pPr>
        <w:pStyle w:val="Verzeichnis1"/>
        <w:rPr>
          <w:rFonts w:asciiTheme="minorHAnsi" w:hAnsiTheme="minorHAnsi"/>
          <w:noProof/>
          <w:lang w:eastAsia="de-CH"/>
        </w:rPr>
      </w:pPr>
      <w:hyperlink w:anchor="_Toc429937090" w:history="1">
        <w:r w:rsidR="008F5835" w:rsidRPr="00635565">
          <w:rPr>
            <w:rStyle w:val="Hyperlink"/>
            <w:noProof/>
          </w:rPr>
          <w:t>FR-6</w:t>
        </w:r>
        <w:r w:rsidR="008F5835">
          <w:rPr>
            <w:rFonts w:asciiTheme="minorHAnsi" w:hAnsiTheme="minorHAnsi"/>
            <w:noProof/>
            <w:lang w:eastAsia="de-CH"/>
          </w:rPr>
          <w:tab/>
        </w:r>
        <w:r w:rsidR="008F5835" w:rsidRPr="00635565">
          <w:rPr>
            <w:rStyle w:val="Hyperlink"/>
            <w:noProof/>
          </w:rPr>
          <w:t>Stammdaten Verwaltung durch Administration</w:t>
        </w:r>
        <w:r w:rsidR="008F5835">
          <w:rPr>
            <w:noProof/>
            <w:webHidden/>
          </w:rPr>
          <w:tab/>
        </w:r>
        <w:r w:rsidR="008F5835">
          <w:rPr>
            <w:noProof/>
            <w:webHidden/>
          </w:rPr>
          <w:fldChar w:fldCharType="begin"/>
        </w:r>
        <w:r w:rsidR="008F5835">
          <w:rPr>
            <w:noProof/>
            <w:webHidden/>
          </w:rPr>
          <w:instrText xml:space="preserve"> PAGEREF _Toc429937090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7F697013" w14:textId="77777777" w:rsidR="008F5835" w:rsidRDefault="003B60CE">
      <w:pPr>
        <w:pStyle w:val="Verzeichnis1"/>
        <w:rPr>
          <w:rFonts w:asciiTheme="minorHAnsi" w:hAnsiTheme="minorHAnsi"/>
          <w:noProof/>
          <w:lang w:eastAsia="de-CH"/>
        </w:rPr>
      </w:pPr>
      <w:hyperlink w:anchor="_Toc429937091" w:history="1">
        <w:r w:rsidR="008F5835" w:rsidRPr="00635565">
          <w:rPr>
            <w:rStyle w:val="Hyperlink"/>
            <w:noProof/>
          </w:rPr>
          <w:t>FR-7</w:t>
        </w:r>
        <w:r w:rsidR="008F5835">
          <w:rPr>
            <w:rFonts w:asciiTheme="minorHAnsi" w:hAnsiTheme="minorHAnsi"/>
            <w:noProof/>
            <w:lang w:eastAsia="de-CH"/>
          </w:rPr>
          <w:tab/>
        </w:r>
        <w:r w:rsidR="008F5835" w:rsidRPr="00635565">
          <w:rPr>
            <w:rStyle w:val="Hyperlink"/>
            <w:noProof/>
          </w:rPr>
          <w:t>Alarmierung</w:t>
        </w:r>
        <w:r w:rsidR="008F5835">
          <w:rPr>
            <w:noProof/>
            <w:webHidden/>
          </w:rPr>
          <w:tab/>
        </w:r>
        <w:r w:rsidR="008F5835">
          <w:rPr>
            <w:noProof/>
            <w:webHidden/>
          </w:rPr>
          <w:fldChar w:fldCharType="begin"/>
        </w:r>
        <w:r w:rsidR="008F5835">
          <w:rPr>
            <w:noProof/>
            <w:webHidden/>
          </w:rPr>
          <w:instrText xml:space="preserve"> PAGEREF _Toc429937091 \h </w:instrText>
        </w:r>
        <w:r w:rsidR="008F5835">
          <w:rPr>
            <w:noProof/>
            <w:webHidden/>
          </w:rPr>
        </w:r>
        <w:r w:rsidR="008F5835">
          <w:rPr>
            <w:noProof/>
            <w:webHidden/>
          </w:rPr>
          <w:fldChar w:fldCharType="separate"/>
        </w:r>
        <w:r w:rsidR="008F5835">
          <w:rPr>
            <w:noProof/>
            <w:webHidden/>
          </w:rPr>
          <w:t>8</w:t>
        </w:r>
        <w:r w:rsidR="008F5835">
          <w:rPr>
            <w:noProof/>
            <w:webHidden/>
          </w:rPr>
          <w:fldChar w:fldCharType="end"/>
        </w:r>
      </w:hyperlink>
    </w:p>
    <w:p w14:paraId="0AFD7387" w14:textId="77777777" w:rsidR="008F5835" w:rsidRDefault="003B60CE">
      <w:pPr>
        <w:pStyle w:val="Verzeichnis1"/>
        <w:rPr>
          <w:rFonts w:asciiTheme="minorHAnsi" w:hAnsiTheme="minorHAnsi"/>
          <w:noProof/>
          <w:lang w:eastAsia="de-CH"/>
        </w:rPr>
      </w:pPr>
      <w:hyperlink w:anchor="_Toc429937092" w:history="1">
        <w:r w:rsidR="008F5835" w:rsidRPr="00635565">
          <w:rPr>
            <w:rStyle w:val="Hyperlink"/>
            <w:noProof/>
          </w:rPr>
          <w:t>FR-8</w:t>
        </w:r>
        <w:r w:rsidR="008F5835">
          <w:rPr>
            <w:rFonts w:asciiTheme="minorHAnsi" w:hAnsiTheme="minorHAnsi"/>
            <w:noProof/>
            <w:lang w:eastAsia="de-CH"/>
          </w:rPr>
          <w:tab/>
        </w:r>
        <w:r w:rsidR="008F5835" w:rsidRPr="00635565">
          <w:rPr>
            <w:rStyle w:val="Hyperlink"/>
            <w:noProof/>
          </w:rPr>
          <w:t>Forum</w:t>
        </w:r>
        <w:r w:rsidR="008F5835">
          <w:rPr>
            <w:noProof/>
            <w:webHidden/>
          </w:rPr>
          <w:tab/>
        </w:r>
        <w:r w:rsidR="008F5835">
          <w:rPr>
            <w:noProof/>
            <w:webHidden/>
          </w:rPr>
          <w:fldChar w:fldCharType="begin"/>
        </w:r>
        <w:r w:rsidR="008F5835">
          <w:rPr>
            <w:noProof/>
            <w:webHidden/>
          </w:rPr>
          <w:instrText xml:space="preserve"> PAGEREF _Toc429937092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3845C7CD" w14:textId="77777777" w:rsidR="008F5835" w:rsidRDefault="003B60CE">
      <w:pPr>
        <w:pStyle w:val="Verzeichnis1"/>
        <w:rPr>
          <w:rFonts w:asciiTheme="minorHAnsi" w:hAnsiTheme="minorHAnsi"/>
          <w:noProof/>
          <w:lang w:eastAsia="de-CH"/>
        </w:rPr>
      </w:pPr>
      <w:hyperlink w:anchor="_Toc429937093" w:history="1">
        <w:r w:rsidR="008F5835" w:rsidRPr="00635565">
          <w:rPr>
            <w:rStyle w:val="Hyperlink"/>
            <w:noProof/>
          </w:rPr>
          <w:t>FR-9</w:t>
        </w:r>
        <w:r w:rsidR="008F5835">
          <w:rPr>
            <w:rFonts w:asciiTheme="minorHAnsi" w:hAnsiTheme="minorHAnsi"/>
            <w:noProof/>
            <w:lang w:eastAsia="de-CH"/>
          </w:rPr>
          <w:tab/>
        </w:r>
        <w:r w:rsidR="008F5835" w:rsidRPr="00635565">
          <w:rPr>
            <w:rStyle w:val="Hyperlink"/>
            <w:noProof/>
          </w:rPr>
          <w:t>Stammdaten Verwaltung durch Benutzer</w:t>
        </w:r>
        <w:r w:rsidR="008F5835">
          <w:rPr>
            <w:noProof/>
            <w:webHidden/>
          </w:rPr>
          <w:tab/>
        </w:r>
        <w:r w:rsidR="008F5835">
          <w:rPr>
            <w:noProof/>
            <w:webHidden/>
          </w:rPr>
          <w:fldChar w:fldCharType="begin"/>
        </w:r>
        <w:r w:rsidR="008F5835">
          <w:rPr>
            <w:noProof/>
            <w:webHidden/>
          </w:rPr>
          <w:instrText xml:space="preserve"> PAGEREF _Toc429937093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680EE16E" w14:textId="77777777" w:rsidR="008F5835" w:rsidRDefault="003B60CE">
      <w:pPr>
        <w:pStyle w:val="Verzeichnis1"/>
        <w:rPr>
          <w:rFonts w:asciiTheme="minorHAnsi" w:hAnsiTheme="minorHAnsi"/>
          <w:noProof/>
          <w:lang w:eastAsia="de-CH"/>
        </w:rPr>
      </w:pPr>
      <w:hyperlink w:anchor="_Toc429937094" w:history="1">
        <w:r w:rsidR="008F5835" w:rsidRPr="00635565">
          <w:rPr>
            <w:rStyle w:val="Hyperlink"/>
            <w:noProof/>
          </w:rPr>
          <w:t>FR-10</w:t>
        </w:r>
        <w:r w:rsidR="008F5835">
          <w:rPr>
            <w:rFonts w:asciiTheme="minorHAnsi" w:hAnsiTheme="minorHAnsi"/>
            <w:noProof/>
            <w:lang w:eastAsia="de-CH"/>
          </w:rPr>
          <w:tab/>
        </w:r>
        <w:r w:rsidR="008F5835" w:rsidRPr="00635565">
          <w:rPr>
            <w:rStyle w:val="Hyperlink"/>
            <w:noProof/>
          </w:rPr>
          <w:t>Garten – Automatische Felder Erstellung</w:t>
        </w:r>
        <w:r w:rsidR="008F5835">
          <w:rPr>
            <w:noProof/>
            <w:webHidden/>
          </w:rPr>
          <w:tab/>
        </w:r>
        <w:r w:rsidR="008F5835">
          <w:rPr>
            <w:noProof/>
            <w:webHidden/>
          </w:rPr>
          <w:fldChar w:fldCharType="begin"/>
        </w:r>
        <w:r w:rsidR="008F5835">
          <w:rPr>
            <w:noProof/>
            <w:webHidden/>
          </w:rPr>
          <w:instrText xml:space="preserve"> PAGEREF _Toc429937094 \h </w:instrText>
        </w:r>
        <w:r w:rsidR="008F5835">
          <w:rPr>
            <w:noProof/>
            <w:webHidden/>
          </w:rPr>
        </w:r>
        <w:r w:rsidR="008F5835">
          <w:rPr>
            <w:noProof/>
            <w:webHidden/>
          </w:rPr>
          <w:fldChar w:fldCharType="separate"/>
        </w:r>
        <w:r w:rsidR="008F5835">
          <w:rPr>
            <w:noProof/>
            <w:webHidden/>
          </w:rPr>
          <w:t>9</w:t>
        </w:r>
        <w:r w:rsidR="008F5835">
          <w:rPr>
            <w:noProof/>
            <w:webHidden/>
          </w:rPr>
          <w:fldChar w:fldCharType="end"/>
        </w:r>
      </w:hyperlink>
    </w:p>
    <w:p w14:paraId="0548023B" w14:textId="77777777" w:rsidR="007F2E04" w:rsidRPr="007F2E04" w:rsidRDefault="00650D52" w:rsidP="00C76D8D">
      <w:pPr>
        <w:tabs>
          <w:tab w:val="left" w:pos="851"/>
          <w:tab w:val="left" w:pos="1134"/>
        </w:tabs>
      </w:pPr>
      <w:r>
        <w:fldChar w:fldCharType="end"/>
      </w:r>
    </w:p>
    <w:p w14:paraId="6ED32E13" w14:textId="77777777" w:rsidR="002B3019" w:rsidRDefault="002B3019" w:rsidP="002B3019">
      <w:pPr>
        <w:pStyle w:val="berschrift2"/>
      </w:pPr>
      <w:bookmarkStart w:id="11" w:name="_Toc429936843"/>
      <w:r>
        <w:t>Funktional</w:t>
      </w:r>
      <w:bookmarkEnd w:id="11"/>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12" w:name="_Toc429937085"/>
            <w:r>
              <w:t>Login/Konto erstellen</w:t>
            </w:r>
            <w:bookmarkEnd w:id="12"/>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Optional kann der Benutzer die Attribute Name, Vorname und Nickname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13"/>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13"/>
            <w:r w:rsidR="00AB0897">
              <w:rPr>
                <w:rStyle w:val="Kommentarzeichen"/>
                <w:rFonts w:eastAsiaTheme="minorEastAsia" w:cstheme="minorBidi"/>
                <w:kern w:val="0"/>
                <w:lang w:eastAsia="en-US"/>
                <w14:ligatures w14:val="none"/>
              </w:rPr>
              <w:commentReference w:id="13"/>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14" w:name="_Toc429937086"/>
            <w:r>
              <w:t>CRUD User Data</w:t>
            </w:r>
            <w:bookmarkEnd w:id="14"/>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15" w:name="_Toc429937087"/>
            <w:r>
              <w:t>CRUD Garden</w:t>
            </w:r>
            <w:bookmarkEnd w:id="15"/>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r w:rsidR="00E7180C" w:rsidRPr="008121AE">
              <w:rPr>
                <w:rFonts w:cstheme="minorHAnsi"/>
              </w:rPr>
              <w:t>Tundrenklima</w:t>
            </w:r>
            <w:r w:rsidRPr="008121AE">
              <w:rPr>
                <w:rFonts w:cstheme="minorHAnsi"/>
              </w:rPr>
              <w:t xml:space="preserve">,  Kontinentales </w:t>
            </w:r>
            <w:r w:rsidR="00E7180C" w:rsidRPr="008121AE">
              <w:rPr>
                <w:rFonts w:cstheme="minorHAnsi"/>
              </w:rPr>
              <w:t>Klima usw…</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3406B823" w:rsidR="00A62A9F" w:rsidRPr="00C4559A" w:rsidRDefault="00F06E89" w:rsidP="00C76D8D">
            <w:pPr>
              <w:pStyle w:val="NoIntendFR"/>
            </w:pPr>
            <w:r>
              <w:t>CRUD Garden Elements</w:t>
            </w:r>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16" w:name="_Toc429937089"/>
            <w:r>
              <w:t>Garden Health</w:t>
            </w:r>
            <w:bookmarkEnd w:id="16"/>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77777777" w:rsidR="002D7E12" w:rsidRDefault="002D7E12" w:rsidP="006A7A1D">
            <w:pPr>
              <w:rPr>
                <w:sz w:val="22"/>
                <w:szCs w:val="22"/>
              </w:rPr>
            </w:pPr>
            <w:r>
              <w:rPr>
                <w:sz w:val="22"/>
                <w:szCs w:val="22"/>
              </w:rPr>
              <w:t xml:space="preserve">Der Benutzer hat eine Übersicht über seinem Garten in graphische Form. </w:t>
            </w:r>
          </w:p>
          <w:p w14:paraId="332C6EF7" w14:textId="538DEB96" w:rsidR="006A7A1D" w:rsidRPr="00C4559A" w:rsidRDefault="002D7E12" w:rsidP="002D7E12">
            <w:pPr>
              <w:rPr>
                <w:sz w:val="22"/>
                <w:szCs w:val="22"/>
              </w:rPr>
            </w:pPr>
            <w:r>
              <w:rPr>
                <w:sz w:val="22"/>
                <w:szCs w:val="22"/>
              </w:rPr>
              <w:t>Folgende Informationen müssen ihm zur Verfügung stehen.  Für jedes Feld: Aktuelle Pflanzenart, Anbauzeit Erntezeit. Nächste Pflanze welche nach der Erntezeit zum Anbau geplant ist (falls geplant). 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2AE4C5C9" w:rsidR="006A7A1D" w:rsidRPr="00C4559A" w:rsidRDefault="00280105" w:rsidP="006A7A1D">
            <w:pPr>
              <w:rPr>
                <w:sz w:val="22"/>
                <w:szCs w:val="22"/>
              </w:rPr>
            </w:pPr>
            <w:r>
              <w:rPr>
                <w:sz w:val="22"/>
                <w:szCs w:val="22"/>
              </w:rPr>
              <w:t>Ein Benutzer hat eine Übersicht über seinem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77777777" w:rsidR="006A7A1D" w:rsidRPr="00C4559A" w:rsidRDefault="006A7A1D" w:rsidP="006A7A1D">
            <w:pPr>
              <w:rPr>
                <w:sz w:val="22"/>
                <w:szCs w:val="22"/>
              </w:rPr>
            </w:pPr>
            <w:r w:rsidRPr="00C4559A">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17" w:name="_Toc429937090"/>
            <w:r w:rsidRPr="00527F33">
              <w:t>Stammdaten Verwaltung durch Administration</w:t>
            </w:r>
            <w:bookmarkEnd w:id="17"/>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77777777" w:rsidR="00137C52" w:rsidRDefault="00137C52" w:rsidP="00137C52">
            <w:pPr>
              <w:rPr>
                <w:sz w:val="22"/>
                <w:szCs w:val="22"/>
              </w:rPr>
            </w:pPr>
            <w:r>
              <w:rPr>
                <w:sz w:val="22"/>
                <w:szCs w:val="22"/>
              </w:rPr>
              <w:t xml:space="preserve">Bei Pflanzen muss definiert werden können, für welche Klimaarten und Gartentypen ist die Pflanze geeignet.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18" w:name="_Toc429937091"/>
            <w:r w:rsidRPr="00527F33">
              <w:t>Alarmierung</w:t>
            </w:r>
            <w:bookmarkEnd w:id="18"/>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31EA64F0" w:rsidR="00AB0897" w:rsidRPr="00C4559A" w:rsidRDefault="00F06E89" w:rsidP="00AB0897">
            <w:pPr>
              <w:rPr>
                <w:sz w:val="22"/>
                <w:szCs w:val="22"/>
              </w:rPr>
            </w:pPr>
            <w:r>
              <w:rPr>
                <w:sz w:val="22"/>
                <w:szCs w:val="22"/>
              </w:rPr>
              <w:t>Kann</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6902529" w14:textId="5A4AFDA6" w:rsidR="006061A6" w:rsidRPr="00C4559A" w:rsidRDefault="00527F33" w:rsidP="00C76D8D">
            <w:pPr>
              <w:pStyle w:val="NoIntendFR"/>
            </w:pPr>
            <w:bookmarkStart w:id="19" w:name="_Toc429937092"/>
            <w:r w:rsidRPr="00527F33">
              <w:t>Forum</w:t>
            </w:r>
            <w:bookmarkEnd w:id="19"/>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77777777" w:rsidR="006061A6" w:rsidRPr="00C4559A" w:rsidRDefault="006061A6" w:rsidP="00AD2791">
            <w:pPr>
              <w:rPr>
                <w:sz w:val="22"/>
                <w:szCs w:val="22"/>
              </w:rPr>
            </w:pPr>
            <w:r w:rsidRPr="00C4559A">
              <w:rPr>
                <w:sz w:val="22"/>
                <w:szCs w:val="22"/>
              </w:rPr>
              <w:t>Muss</w:t>
            </w:r>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20" w:name="_Toc429937093"/>
            <w:r w:rsidRPr="00527F33">
              <w:t>Stammdaten Verwaltung durch Benutzer</w:t>
            </w:r>
            <w:bookmarkEnd w:id="20"/>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3779CCF3" w:rsidR="006A7A1D" w:rsidRPr="00C4559A" w:rsidRDefault="006061A6" w:rsidP="006061A6">
            <w:pPr>
              <w:rPr>
                <w:sz w:val="22"/>
                <w:szCs w:val="22"/>
              </w:rPr>
            </w:pPr>
            <w:r>
              <w:rPr>
                <w:sz w:val="22"/>
                <w:szCs w:val="22"/>
              </w:rPr>
              <w:t xml:space="preserve">Die Benutzer können verschieden Pflanzenarten, Schädlinge Klimarten usw…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21" w:name="_Toc429937094"/>
            <w:r w:rsidRPr="00527F33">
              <w:t>Garten – Automatische Felder Erstellung</w:t>
            </w:r>
            <w:bookmarkEnd w:id="21"/>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1FFADB17" w:rsidR="00137C52" w:rsidRDefault="00137C52" w:rsidP="00AD2791">
            <w:pPr>
              <w:rPr>
                <w:sz w:val="22"/>
                <w:szCs w:val="22"/>
              </w:rPr>
            </w:pPr>
            <w:r>
              <w:rPr>
                <w:sz w:val="22"/>
                <w:szCs w:val="22"/>
              </w:rPr>
              <w:t xml:space="preserve">Je nach Garteneigenschaften (Gartengrösse, Klima, Gartentyp usw.) kann der Benutzer verschiedene Pflanzen auswählen welche er in seinem Garten haben will. Aufgrund </w:t>
            </w:r>
            <w:r w:rsidR="00F06E89">
              <w:rPr>
                <w:sz w:val="22"/>
                <w:szCs w:val="22"/>
              </w:rPr>
              <w:t>seiner</w:t>
            </w:r>
            <w:r>
              <w:rPr>
                <w:sz w:val="22"/>
                <w:szCs w:val="22"/>
              </w:rPr>
              <w:t xml:space="preserve"> Pflanzen Auswahl (Anbauzeit, Erntezeit,  min. Feldgrösse) und </w:t>
            </w:r>
            <w:r w:rsidR="00F06E89">
              <w:rPr>
                <w:sz w:val="22"/>
                <w:szCs w:val="22"/>
              </w:rPr>
              <w:t xml:space="preserve">der gewählten </w:t>
            </w:r>
            <w:r>
              <w:rPr>
                <w:sz w:val="22"/>
                <w:szCs w:val="22"/>
              </w:rPr>
              <w:t xml:space="preserve">Garteneigenschaften wird </w:t>
            </w:r>
            <w:r w:rsidR="00F06E89">
              <w:rPr>
                <w:sz w:val="22"/>
                <w:szCs w:val="22"/>
              </w:rPr>
              <w:t>vom</w:t>
            </w:r>
            <w:r>
              <w:rPr>
                <w:sz w:val="22"/>
                <w:szCs w:val="22"/>
              </w:rPr>
              <w:t xml:space="preserve"> System </w:t>
            </w:r>
            <w:r w:rsidR="00F06E89">
              <w:rPr>
                <w:sz w:val="22"/>
                <w:szCs w:val="22"/>
              </w:rPr>
              <w:t>ein Garten</w:t>
            </w:r>
            <w:r>
              <w:rPr>
                <w:sz w:val="22"/>
                <w:szCs w:val="22"/>
              </w:rPr>
              <w:t xml:space="preserv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CAB08C5" w:rsidR="00137C52" w:rsidRPr="00C4559A" w:rsidRDefault="00137C52" w:rsidP="00F06E89">
            <w:pPr>
              <w:rPr>
                <w:sz w:val="22"/>
                <w:szCs w:val="22"/>
              </w:rPr>
            </w:pPr>
            <w:r>
              <w:rPr>
                <w:sz w:val="22"/>
                <w:szCs w:val="22"/>
              </w:rPr>
              <w:t xml:space="preserve">Einem unerfahrenen Benutzer vorschlagen wie er sein Garten gestalten </w:t>
            </w:r>
            <w:r w:rsidR="00F06E89">
              <w:rPr>
                <w:sz w:val="22"/>
                <w:szCs w:val="22"/>
              </w:rPr>
              <w:t>kann</w:t>
            </w:r>
            <w:r>
              <w:rPr>
                <w:sz w:val="22"/>
                <w:szCs w:val="22"/>
              </w:rPr>
              <w:t xml:space="preserve">.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22" w:name="_Toc429936844"/>
      <w:r>
        <w:t>Nicht Funktional</w:t>
      </w:r>
      <w:bookmarkEnd w:id="22"/>
    </w:p>
    <w:p w14:paraId="25CC5104" w14:textId="7197AB04" w:rsidR="00045CF8" w:rsidRPr="00045CF8" w:rsidRDefault="00045CF8" w:rsidP="00045CF8">
      <w:r>
        <w:t>Die nichtfunktionalen Anfor</w:t>
      </w:r>
      <w:r w:rsidR="007046D2">
        <w:t>derungen sind hin</w:t>
      </w:r>
    </w:p>
    <w:p w14:paraId="3622AD5F" w14:textId="77777777" w:rsidR="00045CF8" w:rsidRDefault="00045CF8" w:rsidP="00045CF8">
      <w:pPr>
        <w:pStyle w:val="Untertitel"/>
      </w:pPr>
      <w:r>
        <w:t>Index</w:t>
      </w:r>
    </w:p>
    <w:p w14:paraId="74F0AFAD" w14:textId="77777777" w:rsidR="00E17681" w:rsidRDefault="007046D2">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30853562" w:history="1">
        <w:r w:rsidR="00E17681" w:rsidRPr="00526AD3">
          <w:rPr>
            <w:rStyle w:val="Hyperlink"/>
            <w:noProof/>
            <w14:scene3d>
              <w14:camera w14:prst="orthographicFront"/>
              <w14:lightRig w14:rig="threePt" w14:dir="t">
                <w14:rot w14:lat="0" w14:lon="0" w14:rev="0"/>
              </w14:lightRig>
            </w14:scene3d>
          </w:rPr>
          <w:t>NFR-1</w:t>
        </w:r>
        <w:r w:rsidR="00E17681">
          <w:rPr>
            <w:rFonts w:asciiTheme="minorHAnsi" w:hAnsiTheme="minorHAnsi"/>
            <w:noProof/>
            <w:lang w:eastAsia="de-CH"/>
          </w:rPr>
          <w:tab/>
        </w:r>
        <w:r w:rsidR="00E17681" w:rsidRPr="00526AD3">
          <w:rPr>
            <w:rStyle w:val="Hyperlink"/>
            <w:noProof/>
          </w:rPr>
          <w:t>Zuverlässigkeit</w:t>
        </w:r>
        <w:r w:rsidR="00E17681">
          <w:rPr>
            <w:noProof/>
            <w:webHidden/>
          </w:rPr>
          <w:tab/>
        </w:r>
        <w:r w:rsidR="00E17681">
          <w:rPr>
            <w:noProof/>
            <w:webHidden/>
          </w:rPr>
          <w:fldChar w:fldCharType="begin"/>
        </w:r>
        <w:r w:rsidR="00E17681">
          <w:rPr>
            <w:noProof/>
            <w:webHidden/>
          </w:rPr>
          <w:instrText xml:space="preserve"> PAGEREF _Toc430853562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509075A2" w14:textId="77777777" w:rsidR="00E17681" w:rsidRDefault="00E17681">
      <w:pPr>
        <w:pStyle w:val="Verzeichnis1"/>
        <w:rPr>
          <w:rFonts w:asciiTheme="minorHAnsi" w:hAnsiTheme="minorHAnsi"/>
          <w:noProof/>
          <w:lang w:eastAsia="de-CH"/>
        </w:rPr>
      </w:pPr>
      <w:hyperlink w:anchor="_Toc430853563" w:history="1">
        <w:r w:rsidRPr="00526AD3">
          <w:rPr>
            <w:rStyle w:val="Hyperlink"/>
            <w:noProof/>
            <w14:scene3d>
              <w14:camera w14:prst="orthographicFront"/>
              <w14:lightRig w14:rig="threePt" w14:dir="t">
                <w14:rot w14:lat="0" w14:lon="0" w14:rev="0"/>
              </w14:lightRig>
            </w14:scene3d>
          </w:rPr>
          <w:t>NFR-2</w:t>
        </w:r>
        <w:r>
          <w:rPr>
            <w:rFonts w:asciiTheme="minorHAnsi" w:hAnsiTheme="minorHAnsi"/>
            <w:noProof/>
            <w:lang w:eastAsia="de-CH"/>
          </w:rPr>
          <w:tab/>
        </w:r>
        <w:r w:rsidRPr="00526AD3">
          <w:rPr>
            <w:rStyle w:val="Hyperlink"/>
            <w:noProof/>
          </w:rPr>
          <w:t>Informationssicherheit</w:t>
        </w:r>
        <w:r>
          <w:rPr>
            <w:noProof/>
            <w:webHidden/>
          </w:rPr>
          <w:tab/>
        </w:r>
        <w:r>
          <w:rPr>
            <w:noProof/>
            <w:webHidden/>
          </w:rPr>
          <w:fldChar w:fldCharType="begin"/>
        </w:r>
        <w:r>
          <w:rPr>
            <w:noProof/>
            <w:webHidden/>
          </w:rPr>
          <w:instrText xml:space="preserve"> PAGEREF _Toc430853563 \h </w:instrText>
        </w:r>
        <w:r>
          <w:rPr>
            <w:noProof/>
            <w:webHidden/>
          </w:rPr>
        </w:r>
        <w:r>
          <w:rPr>
            <w:noProof/>
            <w:webHidden/>
          </w:rPr>
          <w:fldChar w:fldCharType="separate"/>
        </w:r>
        <w:r>
          <w:rPr>
            <w:noProof/>
            <w:webHidden/>
          </w:rPr>
          <w:t>10</w:t>
        </w:r>
        <w:r>
          <w:rPr>
            <w:noProof/>
            <w:webHidden/>
          </w:rPr>
          <w:fldChar w:fldCharType="end"/>
        </w:r>
      </w:hyperlink>
    </w:p>
    <w:p w14:paraId="50FDB65F" w14:textId="77777777" w:rsidR="00E17681" w:rsidRDefault="00E17681">
      <w:pPr>
        <w:pStyle w:val="Verzeichnis1"/>
        <w:rPr>
          <w:rFonts w:asciiTheme="minorHAnsi" w:hAnsiTheme="minorHAnsi"/>
          <w:noProof/>
          <w:lang w:eastAsia="de-CH"/>
        </w:rPr>
      </w:pPr>
      <w:hyperlink w:anchor="_Toc430853564" w:history="1">
        <w:r w:rsidRPr="00526AD3">
          <w:rPr>
            <w:rStyle w:val="Hyperlink"/>
            <w:noProof/>
            <w14:scene3d>
              <w14:camera w14:prst="orthographicFront"/>
              <w14:lightRig w14:rig="threePt" w14:dir="t">
                <w14:rot w14:lat="0" w14:lon="0" w14:rev="0"/>
              </w14:lightRig>
            </w14:scene3d>
          </w:rPr>
          <w:t>NFR-3</w:t>
        </w:r>
        <w:r>
          <w:rPr>
            <w:rFonts w:asciiTheme="minorHAnsi" w:hAnsiTheme="minorHAnsi"/>
            <w:noProof/>
            <w:lang w:eastAsia="de-CH"/>
          </w:rPr>
          <w:tab/>
        </w:r>
        <w:r w:rsidRPr="00526AD3">
          <w:rPr>
            <w:rStyle w:val="Hyperlink"/>
            <w:noProof/>
          </w:rPr>
          <w:t>Benutzbarkeit</w:t>
        </w:r>
        <w:r>
          <w:rPr>
            <w:noProof/>
            <w:webHidden/>
          </w:rPr>
          <w:tab/>
        </w:r>
        <w:r>
          <w:rPr>
            <w:noProof/>
            <w:webHidden/>
          </w:rPr>
          <w:fldChar w:fldCharType="begin"/>
        </w:r>
        <w:r>
          <w:rPr>
            <w:noProof/>
            <w:webHidden/>
          </w:rPr>
          <w:instrText xml:space="preserve"> PAGEREF _Toc430853564 \h </w:instrText>
        </w:r>
        <w:r>
          <w:rPr>
            <w:noProof/>
            <w:webHidden/>
          </w:rPr>
        </w:r>
        <w:r>
          <w:rPr>
            <w:noProof/>
            <w:webHidden/>
          </w:rPr>
          <w:fldChar w:fldCharType="separate"/>
        </w:r>
        <w:r>
          <w:rPr>
            <w:noProof/>
            <w:webHidden/>
          </w:rPr>
          <w:t>10</w:t>
        </w:r>
        <w:r>
          <w:rPr>
            <w:noProof/>
            <w:webHidden/>
          </w:rPr>
          <w:fldChar w:fldCharType="end"/>
        </w:r>
      </w:hyperlink>
    </w:p>
    <w:p w14:paraId="304A3148" w14:textId="77777777" w:rsidR="00E17681" w:rsidRDefault="00E17681">
      <w:pPr>
        <w:pStyle w:val="Verzeichnis1"/>
        <w:rPr>
          <w:rFonts w:asciiTheme="minorHAnsi" w:hAnsiTheme="minorHAnsi"/>
          <w:noProof/>
          <w:lang w:eastAsia="de-CH"/>
        </w:rPr>
      </w:pPr>
      <w:hyperlink w:anchor="_Toc430853565" w:history="1">
        <w:r w:rsidRPr="00526AD3">
          <w:rPr>
            <w:rStyle w:val="Hyperlink"/>
            <w:noProof/>
            <w14:scene3d>
              <w14:camera w14:prst="orthographicFront"/>
              <w14:lightRig w14:rig="threePt" w14:dir="t">
                <w14:rot w14:lat="0" w14:lon="0" w14:rev="0"/>
              </w14:lightRig>
            </w14:scene3d>
          </w:rPr>
          <w:t>NFR-4</w:t>
        </w:r>
        <w:r>
          <w:rPr>
            <w:rFonts w:asciiTheme="minorHAnsi" w:hAnsiTheme="minorHAnsi"/>
            <w:noProof/>
            <w:lang w:eastAsia="de-CH"/>
          </w:rPr>
          <w:tab/>
        </w:r>
        <w:r w:rsidRPr="00526AD3">
          <w:rPr>
            <w:rStyle w:val="Hyperlink"/>
            <w:noProof/>
          </w:rPr>
          <w:t>Vertraulichkeit</w:t>
        </w:r>
        <w:r>
          <w:rPr>
            <w:noProof/>
            <w:webHidden/>
          </w:rPr>
          <w:tab/>
        </w:r>
        <w:r>
          <w:rPr>
            <w:noProof/>
            <w:webHidden/>
          </w:rPr>
          <w:fldChar w:fldCharType="begin"/>
        </w:r>
        <w:r>
          <w:rPr>
            <w:noProof/>
            <w:webHidden/>
          </w:rPr>
          <w:instrText xml:space="preserve"> PAGEREF _Toc430853565 \h </w:instrText>
        </w:r>
        <w:r>
          <w:rPr>
            <w:noProof/>
            <w:webHidden/>
          </w:rPr>
        </w:r>
        <w:r>
          <w:rPr>
            <w:noProof/>
            <w:webHidden/>
          </w:rPr>
          <w:fldChar w:fldCharType="separate"/>
        </w:r>
        <w:r>
          <w:rPr>
            <w:noProof/>
            <w:webHidden/>
          </w:rPr>
          <w:t>10</w:t>
        </w:r>
        <w:r>
          <w:rPr>
            <w:noProof/>
            <w:webHidden/>
          </w:rPr>
          <w:fldChar w:fldCharType="end"/>
        </w:r>
      </w:hyperlink>
    </w:p>
    <w:p w14:paraId="295157AC" w14:textId="77777777" w:rsidR="00E17681" w:rsidRDefault="00E17681">
      <w:pPr>
        <w:pStyle w:val="Verzeichnis1"/>
        <w:rPr>
          <w:rFonts w:asciiTheme="minorHAnsi" w:hAnsiTheme="minorHAnsi"/>
          <w:noProof/>
          <w:lang w:eastAsia="de-CH"/>
        </w:rPr>
      </w:pPr>
      <w:hyperlink w:anchor="_Toc430853566" w:history="1">
        <w:r w:rsidRPr="00526AD3">
          <w:rPr>
            <w:rStyle w:val="Hyperlink"/>
            <w:noProof/>
            <w14:scene3d>
              <w14:camera w14:prst="orthographicFront"/>
              <w14:lightRig w14:rig="threePt" w14:dir="t">
                <w14:rot w14:lat="0" w14:lon="0" w14:rev="0"/>
              </w14:lightRig>
            </w14:scene3d>
          </w:rPr>
          <w:t>NFR-5</w:t>
        </w:r>
        <w:r>
          <w:rPr>
            <w:rFonts w:asciiTheme="minorHAnsi" w:hAnsiTheme="minorHAnsi"/>
            <w:noProof/>
            <w:lang w:eastAsia="de-CH"/>
          </w:rPr>
          <w:tab/>
        </w:r>
        <w:r w:rsidRPr="00526AD3">
          <w:rPr>
            <w:rStyle w:val="Hyperlink"/>
            <w:noProof/>
          </w:rPr>
          <w:t>Skalierbarkeit</w:t>
        </w:r>
        <w:r>
          <w:rPr>
            <w:noProof/>
            <w:webHidden/>
          </w:rPr>
          <w:tab/>
        </w:r>
        <w:r>
          <w:rPr>
            <w:noProof/>
            <w:webHidden/>
          </w:rPr>
          <w:fldChar w:fldCharType="begin"/>
        </w:r>
        <w:r>
          <w:rPr>
            <w:noProof/>
            <w:webHidden/>
          </w:rPr>
          <w:instrText xml:space="preserve"> PAGEREF _Toc430853566 \h </w:instrText>
        </w:r>
        <w:r>
          <w:rPr>
            <w:noProof/>
            <w:webHidden/>
          </w:rPr>
        </w:r>
        <w:r>
          <w:rPr>
            <w:noProof/>
            <w:webHidden/>
          </w:rPr>
          <w:fldChar w:fldCharType="separate"/>
        </w:r>
        <w:r>
          <w:rPr>
            <w:noProof/>
            <w:webHidden/>
          </w:rPr>
          <w:t>11</w:t>
        </w:r>
        <w:r>
          <w:rPr>
            <w:noProof/>
            <w:webHidden/>
          </w:rPr>
          <w:fldChar w:fldCharType="end"/>
        </w:r>
      </w:hyperlink>
    </w:p>
    <w:p w14:paraId="309D2406" w14:textId="77777777" w:rsidR="00E17681" w:rsidRDefault="00E17681">
      <w:pPr>
        <w:pStyle w:val="Verzeichnis1"/>
        <w:rPr>
          <w:rFonts w:asciiTheme="minorHAnsi" w:hAnsiTheme="minorHAnsi"/>
          <w:noProof/>
          <w:lang w:eastAsia="de-CH"/>
        </w:rPr>
      </w:pPr>
      <w:hyperlink w:anchor="_Toc430853567" w:history="1">
        <w:r w:rsidRPr="00526AD3">
          <w:rPr>
            <w:rStyle w:val="Hyperlink"/>
            <w:noProof/>
            <w14:scene3d>
              <w14:camera w14:prst="orthographicFront"/>
              <w14:lightRig w14:rig="threePt" w14:dir="t">
                <w14:rot w14:lat="0" w14:lon="0" w14:rev="0"/>
              </w14:lightRig>
            </w14:scene3d>
          </w:rPr>
          <w:t>NFR-6</w:t>
        </w:r>
        <w:r>
          <w:rPr>
            <w:rFonts w:asciiTheme="minorHAnsi" w:hAnsiTheme="minorHAnsi"/>
            <w:noProof/>
            <w:lang w:eastAsia="de-CH"/>
          </w:rPr>
          <w:tab/>
        </w:r>
        <w:r w:rsidRPr="00526AD3">
          <w:rPr>
            <w:rStyle w:val="Hyperlink"/>
            <w:noProof/>
          </w:rPr>
          <w:t>Änderbarkeit</w:t>
        </w:r>
        <w:r>
          <w:rPr>
            <w:noProof/>
            <w:webHidden/>
          </w:rPr>
          <w:tab/>
        </w:r>
        <w:r>
          <w:rPr>
            <w:noProof/>
            <w:webHidden/>
          </w:rPr>
          <w:fldChar w:fldCharType="begin"/>
        </w:r>
        <w:r>
          <w:rPr>
            <w:noProof/>
            <w:webHidden/>
          </w:rPr>
          <w:instrText xml:space="preserve"> PAGEREF _Toc430853567 \h </w:instrText>
        </w:r>
        <w:r>
          <w:rPr>
            <w:noProof/>
            <w:webHidden/>
          </w:rPr>
        </w:r>
        <w:r>
          <w:rPr>
            <w:noProof/>
            <w:webHidden/>
          </w:rPr>
          <w:fldChar w:fldCharType="separate"/>
        </w:r>
        <w:r>
          <w:rPr>
            <w:noProof/>
            <w:webHidden/>
          </w:rPr>
          <w:t>11</w:t>
        </w:r>
        <w:r>
          <w:rPr>
            <w:noProof/>
            <w:webHidden/>
          </w:rPr>
          <w:fldChar w:fldCharType="end"/>
        </w:r>
      </w:hyperlink>
    </w:p>
    <w:p w14:paraId="177BB90C" w14:textId="77777777" w:rsidR="00E17681" w:rsidRDefault="00E17681">
      <w:pPr>
        <w:pStyle w:val="Verzeichnis1"/>
        <w:rPr>
          <w:rFonts w:asciiTheme="minorHAnsi" w:hAnsiTheme="minorHAnsi"/>
          <w:noProof/>
          <w:lang w:eastAsia="de-CH"/>
        </w:rPr>
      </w:pPr>
      <w:hyperlink w:anchor="_Toc430853568" w:history="1">
        <w:r w:rsidRPr="00526AD3">
          <w:rPr>
            <w:rStyle w:val="Hyperlink"/>
            <w:noProof/>
            <w14:scene3d>
              <w14:camera w14:prst="orthographicFront"/>
              <w14:lightRig w14:rig="threePt" w14:dir="t">
                <w14:rot w14:lat="0" w14:lon="0" w14:rev="0"/>
              </w14:lightRig>
            </w14:scene3d>
          </w:rPr>
          <w:t>NFR-7</w:t>
        </w:r>
        <w:r>
          <w:rPr>
            <w:rFonts w:asciiTheme="minorHAnsi" w:hAnsiTheme="minorHAnsi"/>
            <w:noProof/>
            <w:lang w:eastAsia="de-CH"/>
          </w:rPr>
          <w:tab/>
        </w:r>
        <w:r w:rsidRPr="00526AD3">
          <w:rPr>
            <w:rStyle w:val="Hyperlink"/>
            <w:noProof/>
          </w:rPr>
          <w:t>Flexibilität</w:t>
        </w:r>
        <w:r>
          <w:rPr>
            <w:noProof/>
            <w:webHidden/>
          </w:rPr>
          <w:tab/>
        </w:r>
        <w:r>
          <w:rPr>
            <w:noProof/>
            <w:webHidden/>
          </w:rPr>
          <w:fldChar w:fldCharType="begin"/>
        </w:r>
        <w:r>
          <w:rPr>
            <w:noProof/>
            <w:webHidden/>
          </w:rPr>
          <w:instrText xml:space="preserve"> PAGEREF _Toc430853568 \h </w:instrText>
        </w:r>
        <w:r>
          <w:rPr>
            <w:noProof/>
            <w:webHidden/>
          </w:rPr>
        </w:r>
        <w:r>
          <w:rPr>
            <w:noProof/>
            <w:webHidden/>
          </w:rPr>
          <w:fldChar w:fldCharType="separate"/>
        </w:r>
        <w:r>
          <w:rPr>
            <w:noProof/>
            <w:webHidden/>
          </w:rPr>
          <w:t>11</w:t>
        </w:r>
        <w:r>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23" w:name="_Toc430853562"/>
            <w:r w:rsidRPr="00527F33">
              <w:t>Zuverlässigkeit</w:t>
            </w:r>
            <w:bookmarkEnd w:id="23"/>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Das System muss fehlerfrei funktionieren. Mit einem Las</w:t>
            </w:r>
            <w:r w:rsidR="00317AB5">
              <w:rPr>
                <w:sz w:val="22"/>
                <w:szCs w:val="22"/>
              </w:rPr>
              <w:t>t</w:t>
            </w:r>
            <w:r w:rsidRPr="00B561BE">
              <w:rPr>
                <w:sz w:val="22"/>
                <w:szCs w:val="22"/>
              </w:rPr>
              <w:t xml:space="preserve">test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24" w:name="_Toc430853563"/>
            <w:r w:rsidRPr="00527F33">
              <w:t>Informationssicherheit</w:t>
            </w:r>
            <w:bookmarkEnd w:id="24"/>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25" w:name="_Toc430853564"/>
            <w:r w:rsidRPr="00527F33">
              <w:t>Benutzbarkeit</w:t>
            </w:r>
            <w:bookmarkEnd w:id="25"/>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6"/>
            <w:r w:rsidRPr="001D060B">
              <w:rPr>
                <w:sz w:val="22"/>
                <w:szCs w:val="22"/>
              </w:rPr>
              <w:t xml:space="preserve">Die ähnliche Informationen mit </w:t>
            </w:r>
            <w:r>
              <w:rPr>
                <w:sz w:val="22"/>
                <w:szCs w:val="22"/>
              </w:rPr>
              <w:t>eine Farbe gruppieren/markieren.</w:t>
            </w:r>
            <w:commentRangeEnd w:id="26"/>
            <w:r w:rsidR="00195CCE">
              <w:rPr>
                <w:rStyle w:val="Kommentarzeichen"/>
                <w:rFonts w:eastAsiaTheme="minorEastAsia" w:cstheme="minorBidi"/>
                <w:kern w:val="0"/>
                <w:lang w:eastAsia="en-US"/>
                <w14:ligatures w14:val="none"/>
              </w:rPr>
              <w:commentReference w:id="26"/>
            </w:r>
          </w:p>
        </w:tc>
      </w:tr>
    </w:tbl>
    <w:p w14:paraId="7DCE0B26" w14:textId="6B1F32A0"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27"/>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10EFD5F6" w:rsidR="001D060B" w:rsidRPr="00C4559A" w:rsidRDefault="00795ABF" w:rsidP="00C76D8D">
            <w:pPr>
              <w:pStyle w:val="NoIntendNFR"/>
            </w:pPr>
            <w:bookmarkStart w:id="28" w:name="_Toc430853565"/>
            <w:r>
              <w:t>Vertraulichkeit</w:t>
            </w:r>
            <w:bookmarkEnd w:id="28"/>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DFC7C44" w14:textId="674BCD29" w:rsidR="005907D6" w:rsidRPr="00C4559A" w:rsidRDefault="00795ABF" w:rsidP="00E17681">
            <w:pPr>
              <w:rPr>
                <w:sz w:val="22"/>
                <w:szCs w:val="22"/>
              </w:rPr>
            </w:pPr>
            <w:r>
              <w:rPr>
                <w:sz w:val="22"/>
                <w:szCs w:val="22"/>
              </w:rPr>
              <w:t xml:space="preserve">Die </w:t>
            </w:r>
            <w:r w:rsidR="001D060B" w:rsidRPr="001D060B">
              <w:rPr>
                <w:sz w:val="22"/>
                <w:szCs w:val="22"/>
              </w:rPr>
              <w:t>Schweizer</w:t>
            </w:r>
            <w:r>
              <w:rPr>
                <w:sz w:val="22"/>
                <w:szCs w:val="22"/>
              </w:rPr>
              <w:t>ische</w:t>
            </w:r>
            <w:r w:rsidR="001D060B" w:rsidRPr="001D060B">
              <w:rPr>
                <w:sz w:val="22"/>
                <w:szCs w:val="22"/>
              </w:rPr>
              <w:t xml:space="preserve"> Gesetzgebung und Richtlinien müssen eingehalten werden.</w:t>
            </w:r>
            <w:commentRangeEnd w:id="27"/>
            <w:r w:rsidR="00D87265">
              <w:rPr>
                <w:rStyle w:val="Kommentarzeichen"/>
                <w:rFonts w:eastAsiaTheme="minorEastAsia" w:cstheme="minorBidi"/>
                <w:kern w:val="0"/>
                <w:lang w:eastAsia="en-US"/>
                <w14:ligatures w14:val="none"/>
              </w:rPr>
              <w:commentReference w:id="27"/>
            </w:r>
            <w:r w:rsidR="005949F3">
              <w:rPr>
                <w:sz w:val="22"/>
                <w:szCs w:val="22"/>
              </w:rPr>
              <w:t xml:space="preserve"> </w:t>
            </w:r>
            <w:bookmarkStart w:id="29" w:name="_GoBack"/>
            <w:bookmarkEnd w:id="29"/>
          </w:p>
        </w:tc>
      </w:tr>
    </w:tbl>
    <w:p w14:paraId="6C0C241B" w14:textId="15F24063" w:rsidR="003B60CE" w:rsidRDefault="003B60CE"/>
    <w:p w14:paraId="099CD0A3" w14:textId="77777777" w:rsidR="003B60CE" w:rsidRDefault="003B60CE">
      <w:r>
        <w:br w:type="page"/>
      </w:r>
    </w:p>
    <w:tbl>
      <w:tblPr>
        <w:tblStyle w:val="Tabellenraster"/>
        <w:tblW w:w="0" w:type="auto"/>
        <w:tblLook w:val="04A0" w:firstRow="1" w:lastRow="0" w:firstColumn="1" w:lastColumn="0" w:noHBand="0" w:noVBand="1"/>
      </w:tblPr>
      <w:tblGrid>
        <w:gridCol w:w="1951"/>
        <w:gridCol w:w="7261"/>
      </w:tblGrid>
      <w:tr w:rsidR="005949F3" w14:paraId="5D031CEC" w14:textId="77777777" w:rsidTr="005949F3">
        <w:tc>
          <w:tcPr>
            <w:tcW w:w="1951" w:type="dxa"/>
            <w:shd w:val="solid" w:color="E1D6CF" w:themeColor="text2" w:themeTint="33" w:fill="auto"/>
          </w:tcPr>
          <w:p w14:paraId="32CAB3B0" w14:textId="77777777" w:rsidR="005949F3" w:rsidRPr="00C4559A" w:rsidRDefault="005949F3" w:rsidP="005949F3">
            <w:pPr>
              <w:rPr>
                <w:sz w:val="22"/>
                <w:szCs w:val="22"/>
              </w:rPr>
            </w:pPr>
            <w:r w:rsidRPr="00C4559A">
              <w:rPr>
                <w:sz w:val="22"/>
                <w:szCs w:val="22"/>
              </w:rPr>
              <w:lastRenderedPageBreak/>
              <w:br w:type="page"/>
              <w:t>Nr.</w:t>
            </w:r>
            <w:r>
              <w:rPr>
                <w:sz w:val="22"/>
                <w:szCs w:val="22"/>
              </w:rPr>
              <w:t xml:space="preserve"> und Titel</w:t>
            </w:r>
          </w:p>
        </w:tc>
        <w:tc>
          <w:tcPr>
            <w:tcW w:w="7261" w:type="dxa"/>
            <w:shd w:val="solid" w:color="E1D6CF" w:themeColor="text2" w:themeTint="33" w:fill="auto"/>
          </w:tcPr>
          <w:p w14:paraId="255C3251" w14:textId="0E2D8893" w:rsidR="005949F3" w:rsidRPr="00C4559A" w:rsidRDefault="005949F3" w:rsidP="005949F3">
            <w:pPr>
              <w:pStyle w:val="NoIntendNFR"/>
            </w:pPr>
            <w:bookmarkStart w:id="30" w:name="_Toc430853566"/>
            <w:r>
              <w:t>Skalierbarkeit</w:t>
            </w:r>
            <w:bookmarkEnd w:id="30"/>
          </w:p>
        </w:tc>
      </w:tr>
      <w:tr w:rsidR="005949F3" w14:paraId="63D2E3F2" w14:textId="77777777" w:rsidTr="005949F3">
        <w:tc>
          <w:tcPr>
            <w:tcW w:w="1951" w:type="dxa"/>
          </w:tcPr>
          <w:p w14:paraId="5B797F38" w14:textId="77777777" w:rsidR="005949F3" w:rsidRPr="00C4559A" w:rsidRDefault="005949F3" w:rsidP="005949F3">
            <w:pPr>
              <w:rPr>
                <w:sz w:val="22"/>
                <w:szCs w:val="22"/>
              </w:rPr>
            </w:pPr>
            <w:r w:rsidRPr="00C4559A">
              <w:rPr>
                <w:sz w:val="22"/>
                <w:szCs w:val="22"/>
              </w:rPr>
              <w:t>Beschreibung</w:t>
            </w:r>
          </w:p>
        </w:tc>
        <w:tc>
          <w:tcPr>
            <w:tcW w:w="7261" w:type="dxa"/>
          </w:tcPr>
          <w:p w14:paraId="5F12805A" w14:textId="39D37B0B" w:rsidR="005949F3" w:rsidRPr="00C4559A" w:rsidRDefault="005949F3" w:rsidP="005157F9">
            <w:pPr>
              <w:rPr>
                <w:sz w:val="22"/>
                <w:szCs w:val="22"/>
              </w:rPr>
            </w:pPr>
            <w:r>
              <w:rPr>
                <w:sz w:val="22"/>
                <w:szCs w:val="22"/>
              </w:rPr>
              <w:t xml:space="preserve">Die Wahl der Entwicklungsumgebung spielt für den Auftraggeber eine Rolle. Er erwartet keine klassischen Lösungen, welche er selber betreiben muss. Vielmehr sollen für die Skalierung </w:t>
            </w:r>
            <w:r w:rsidR="00270EB3">
              <w:rPr>
                <w:sz w:val="22"/>
                <w:szCs w:val="22"/>
              </w:rPr>
              <w:t xml:space="preserve">bestehende Cloud Dienste evaluiert werden. </w:t>
            </w:r>
            <w:r w:rsidR="008B0B58">
              <w:rPr>
                <w:sz w:val="22"/>
                <w:szCs w:val="22"/>
              </w:rPr>
              <w:t>Selbstverständlich u</w:t>
            </w:r>
            <w:r w:rsidR="00270EB3">
              <w:rPr>
                <w:sz w:val="22"/>
                <w:szCs w:val="22"/>
              </w:rPr>
              <w:t xml:space="preserve">nter der Bedingung, dass die Vertraulichkeitsansprüche aus NFR-4 </w:t>
            </w:r>
            <w:r w:rsidR="005157F9">
              <w:rPr>
                <w:sz w:val="22"/>
                <w:szCs w:val="22"/>
              </w:rPr>
              <w:t>dadurch nicht verletzt</w:t>
            </w:r>
            <w:r w:rsidR="00270EB3">
              <w:rPr>
                <w:sz w:val="22"/>
                <w:szCs w:val="22"/>
              </w:rPr>
              <w:t xml:space="preserve"> werden.</w:t>
            </w:r>
          </w:p>
        </w:tc>
      </w:tr>
    </w:tbl>
    <w:p w14:paraId="66B7C342" w14:textId="77777777" w:rsidR="005949F3" w:rsidRDefault="005949F3"/>
    <w:tbl>
      <w:tblPr>
        <w:tblStyle w:val="Tabellenraster"/>
        <w:tblW w:w="0" w:type="auto"/>
        <w:tblLook w:val="04A0" w:firstRow="1" w:lastRow="0" w:firstColumn="1" w:lastColumn="0" w:noHBand="0" w:noVBand="1"/>
      </w:tblPr>
      <w:tblGrid>
        <w:gridCol w:w="1951"/>
        <w:gridCol w:w="7261"/>
      </w:tblGrid>
      <w:tr w:rsidR="00795ABF" w14:paraId="04ABF9E7" w14:textId="77777777" w:rsidTr="003B60CE">
        <w:tc>
          <w:tcPr>
            <w:tcW w:w="1951" w:type="dxa"/>
            <w:shd w:val="solid" w:color="E1D6CF" w:themeColor="text2" w:themeTint="33" w:fill="auto"/>
          </w:tcPr>
          <w:p w14:paraId="1FEF272B" w14:textId="77777777" w:rsidR="00795ABF" w:rsidRPr="00C4559A" w:rsidRDefault="00795ABF"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34BE5412" w14:textId="47C1480E" w:rsidR="00795ABF" w:rsidRPr="00C4559A" w:rsidRDefault="003B60CE" w:rsidP="003B60CE">
            <w:pPr>
              <w:pStyle w:val="NoIntendNFR"/>
            </w:pPr>
            <w:bookmarkStart w:id="31" w:name="_Toc430853567"/>
            <w:r>
              <w:t>Änderbarkeit</w:t>
            </w:r>
            <w:bookmarkEnd w:id="31"/>
          </w:p>
        </w:tc>
      </w:tr>
      <w:tr w:rsidR="00795ABF" w14:paraId="3B885231" w14:textId="77777777" w:rsidTr="003B60CE">
        <w:tc>
          <w:tcPr>
            <w:tcW w:w="1951" w:type="dxa"/>
          </w:tcPr>
          <w:p w14:paraId="549ED1B5" w14:textId="77777777" w:rsidR="00795ABF" w:rsidRPr="00C4559A" w:rsidRDefault="00795ABF" w:rsidP="003B60CE">
            <w:pPr>
              <w:rPr>
                <w:sz w:val="22"/>
                <w:szCs w:val="22"/>
              </w:rPr>
            </w:pPr>
            <w:r w:rsidRPr="00C4559A">
              <w:rPr>
                <w:sz w:val="22"/>
                <w:szCs w:val="22"/>
              </w:rPr>
              <w:t>Beschreibung</w:t>
            </w:r>
          </w:p>
        </w:tc>
        <w:tc>
          <w:tcPr>
            <w:tcW w:w="7261" w:type="dxa"/>
          </w:tcPr>
          <w:p w14:paraId="08DA58AB" w14:textId="5FCAD2CF" w:rsidR="00795ABF" w:rsidRPr="00C4559A" w:rsidRDefault="003B60CE" w:rsidP="0011019C">
            <w:pPr>
              <w:rPr>
                <w:sz w:val="22"/>
                <w:szCs w:val="22"/>
              </w:rPr>
            </w:pPr>
            <w:r>
              <w:rPr>
                <w:sz w:val="22"/>
                <w:szCs w:val="22"/>
              </w:rPr>
              <w:t>Aufgrund der kurzen Zeitspanne des Projekts kann eine 3D gardenDesigner Lösung nur mit gr</w:t>
            </w:r>
            <w:r w:rsidR="0011019C">
              <w:rPr>
                <w:sz w:val="22"/>
                <w:szCs w:val="22"/>
              </w:rPr>
              <w:t>ossem Risiko realisiert werden. Daher soll lediglich</w:t>
            </w:r>
            <w:r>
              <w:rPr>
                <w:sz w:val="22"/>
                <w:szCs w:val="22"/>
              </w:rPr>
              <w:t xml:space="preserve"> ein Konzept </w:t>
            </w:r>
            <w:r w:rsidR="00393336">
              <w:rPr>
                <w:sz w:val="22"/>
                <w:szCs w:val="22"/>
              </w:rPr>
              <w:t>erarbeitet werden</w:t>
            </w:r>
            <w:r>
              <w:rPr>
                <w:sz w:val="22"/>
                <w:szCs w:val="22"/>
              </w:rPr>
              <w:t xml:space="preserve">, welches die Veränderungen hinsichtlich </w:t>
            </w:r>
            <w:r w:rsidR="00393336">
              <w:rPr>
                <w:sz w:val="22"/>
                <w:szCs w:val="22"/>
              </w:rPr>
              <w:t xml:space="preserve">der </w:t>
            </w:r>
            <w:r w:rsidR="0011019C">
              <w:rPr>
                <w:sz w:val="22"/>
                <w:szCs w:val="22"/>
              </w:rPr>
              <w:t xml:space="preserve">Garten </w:t>
            </w:r>
            <w:r w:rsidR="00393336">
              <w:rPr>
                <w:sz w:val="22"/>
                <w:szCs w:val="22"/>
              </w:rPr>
              <w:t>Dars</w:t>
            </w:r>
            <w:r w:rsidR="0011019C">
              <w:rPr>
                <w:sz w:val="22"/>
                <w:szCs w:val="22"/>
              </w:rPr>
              <w:t>tellung adressiert</w:t>
            </w:r>
            <w:r w:rsidR="00393336">
              <w:rPr>
                <w:sz w:val="22"/>
                <w:szCs w:val="22"/>
              </w:rPr>
              <w:t>.</w:t>
            </w:r>
          </w:p>
        </w:tc>
      </w:tr>
    </w:tbl>
    <w:p w14:paraId="5B819F97" w14:textId="77777777" w:rsidR="00795ABF" w:rsidRDefault="00795ABF"/>
    <w:tbl>
      <w:tblPr>
        <w:tblStyle w:val="Tabellenraster"/>
        <w:tblW w:w="0" w:type="auto"/>
        <w:tblLook w:val="04A0" w:firstRow="1" w:lastRow="0" w:firstColumn="1" w:lastColumn="0" w:noHBand="0" w:noVBand="1"/>
      </w:tblPr>
      <w:tblGrid>
        <w:gridCol w:w="1951"/>
        <w:gridCol w:w="7261"/>
      </w:tblGrid>
      <w:tr w:rsidR="003B60CE" w14:paraId="585CDB12" w14:textId="77777777" w:rsidTr="003B60CE">
        <w:tc>
          <w:tcPr>
            <w:tcW w:w="1951" w:type="dxa"/>
            <w:shd w:val="solid" w:color="E1D6CF" w:themeColor="text2" w:themeTint="33" w:fill="auto"/>
          </w:tcPr>
          <w:p w14:paraId="120885AB" w14:textId="77777777" w:rsidR="003B60CE" w:rsidRPr="00C4559A" w:rsidRDefault="003B60CE"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6BFCB29B" w14:textId="5CF61D52" w:rsidR="003B60CE" w:rsidRPr="00C4559A" w:rsidRDefault="003B60CE" w:rsidP="003B60CE">
            <w:pPr>
              <w:pStyle w:val="NoIntendNFR"/>
            </w:pPr>
            <w:bookmarkStart w:id="32" w:name="_Toc430853568"/>
            <w:r>
              <w:t>Flexibilität</w:t>
            </w:r>
            <w:bookmarkEnd w:id="32"/>
          </w:p>
        </w:tc>
      </w:tr>
      <w:tr w:rsidR="003B60CE" w14:paraId="6D33FA80" w14:textId="77777777" w:rsidTr="003B60CE">
        <w:tc>
          <w:tcPr>
            <w:tcW w:w="1951" w:type="dxa"/>
          </w:tcPr>
          <w:p w14:paraId="7D4D17A1" w14:textId="77777777" w:rsidR="003B60CE" w:rsidRPr="00C4559A" w:rsidRDefault="003B60CE" w:rsidP="003B60CE">
            <w:pPr>
              <w:rPr>
                <w:sz w:val="22"/>
                <w:szCs w:val="22"/>
              </w:rPr>
            </w:pPr>
            <w:r w:rsidRPr="00C4559A">
              <w:rPr>
                <w:sz w:val="22"/>
                <w:szCs w:val="22"/>
              </w:rPr>
              <w:t>Beschreibung</w:t>
            </w:r>
          </w:p>
        </w:tc>
        <w:tc>
          <w:tcPr>
            <w:tcW w:w="7261" w:type="dxa"/>
          </w:tcPr>
          <w:p w14:paraId="11907061" w14:textId="77777777" w:rsidR="003B60CE" w:rsidRPr="00C4559A" w:rsidRDefault="003B60CE" w:rsidP="003B60CE">
            <w:pPr>
              <w:rPr>
                <w:sz w:val="22"/>
                <w:szCs w:val="22"/>
              </w:rPr>
            </w:pPr>
            <w:r>
              <w:rPr>
                <w:sz w:val="22"/>
                <w:szCs w:val="22"/>
              </w:rPr>
              <w:t>Schnittstellen müssen im Hinblick auf die Anbindung von weiteren Services erweiterbar sein. Sie sollten daher zwingend auf Standards aufgebaut werden.</w:t>
            </w:r>
          </w:p>
        </w:tc>
      </w:tr>
    </w:tbl>
    <w:p w14:paraId="7F17153F" w14:textId="77777777" w:rsidR="003B60CE" w:rsidRDefault="003B60CE"/>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br w:type="page"/>
      </w:r>
    </w:p>
    <w:p w14:paraId="469E2278" w14:textId="5F614FA5" w:rsidR="00882D63" w:rsidRDefault="004A622E" w:rsidP="004A622E">
      <w:pPr>
        <w:pStyle w:val="berschrift1"/>
      </w:pPr>
      <w:bookmarkStart w:id="33" w:name="_Toc429936845"/>
      <w:r>
        <w:lastRenderedPageBreak/>
        <w:t>Abgrenzung</w:t>
      </w:r>
      <w:bookmarkEnd w:id="33"/>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34" w:name="_Toc429936846"/>
      <w:r>
        <w:t>Rahmenbedingungen</w:t>
      </w:r>
      <w:bookmarkEnd w:id="34"/>
    </w:p>
    <w:p w14:paraId="39EA47EC" w14:textId="6157CD96" w:rsidR="00EE6B82" w:rsidRDefault="00E70369" w:rsidP="00E70369">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r w:rsidR="00C547EE">
        <w:t xml:space="preserve">erwartet der Auftraggeber </w:t>
      </w:r>
      <w:r>
        <w:t xml:space="preserve">eine Weblösung.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p w14:paraId="094A2087" w14:textId="0FCE51EC" w:rsidR="009910C2" w:rsidRDefault="009910C2" w:rsidP="009910C2">
      <w:pPr>
        <w:pStyle w:val="berschrift1"/>
      </w:pPr>
      <w:r>
        <w:t>Abnahmebedingungen</w:t>
      </w:r>
    </w:p>
    <w:p w14:paraId="67930FB4" w14:textId="77777777" w:rsidR="009910C2" w:rsidRPr="009910C2" w:rsidRDefault="009910C2" w:rsidP="009910C2"/>
    <w:sectPr w:rsidR="009910C2" w:rsidRPr="009910C2"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obias Lanz" w:date="2015-09-13T18:20:00Z" w:initials="T.L.">
    <w:p w14:paraId="34AA33DE" w14:textId="76DB727B" w:rsidR="005949F3" w:rsidRDefault="005949F3">
      <w:pPr>
        <w:pStyle w:val="Kommentartext"/>
      </w:pPr>
      <w:r>
        <w:rPr>
          <w:rStyle w:val="Kommentarzeichen"/>
        </w:rPr>
        <w:annotationRef/>
      </w:r>
      <w:r>
        <w:t>Wir sollten nicht aus der Ich perspektive schreiben…</w:t>
      </w:r>
      <w:r>
        <w:br/>
        <w:t>Ich habe den Abschnitt umgeschrieben</w:t>
      </w:r>
    </w:p>
  </w:comment>
  <w:comment w:id="13" w:author="Tobias Lanz" w:date="2015-09-13T18:21:00Z" w:initials="T.L.">
    <w:p w14:paraId="13CBBD8B" w14:textId="04E52023" w:rsidR="005949F3" w:rsidRDefault="005949F3">
      <w:pPr>
        <w:pStyle w:val="Kommentartext"/>
      </w:pPr>
      <w:r>
        <w:rPr>
          <w:rStyle w:val="Kommentarzeichen"/>
        </w:rPr>
        <w:annotationRef/>
      </w:r>
      <w:r>
        <w:t>Muss oder Kann sind keine Kriterien, lediglich ein Attribut.</w:t>
      </w:r>
      <w:r>
        <w:br/>
      </w:r>
    </w:p>
  </w:comment>
  <w:comment w:id="26" w:author="Tobias Lanz" w:date="2015-09-11T11:36:00Z" w:initials="T.L.">
    <w:p w14:paraId="1228DC6D" w14:textId="204FA2E8" w:rsidR="005949F3" w:rsidRDefault="005949F3">
      <w:pPr>
        <w:pStyle w:val="Kommentartext"/>
      </w:pPr>
      <w:r>
        <w:rPr>
          <w:rStyle w:val="Kommentarzeichen"/>
        </w:rPr>
        <w:annotationRef/>
      </w:r>
      <w:r>
        <w:t>Ich verstehe nicht wie das hier gemeint ist. Kannst du/ihr mir das erklären?</w:t>
      </w:r>
    </w:p>
  </w:comment>
  <w:comment w:id="27" w:author="Denis Bittante" w:date="2015-09-10T23:06:00Z" w:initials="DB">
    <w:p w14:paraId="58D875DB" w14:textId="77777777" w:rsidR="005949F3" w:rsidRDefault="005949F3">
      <w:pPr>
        <w:pStyle w:val="Kommentartext"/>
      </w:pPr>
      <w:r>
        <w:rPr>
          <w:rStyle w:val="Kommentarzeichen"/>
        </w:rPr>
        <w:annotationRef/>
      </w:r>
      <w:r>
        <w:t>Wie wollen wir das Beweisen respektiv, welche Gesezte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AA33DE" w15:done="0"/>
  <w15:commentEx w15:paraId="13CBBD8B" w15:done="0"/>
  <w15:commentEx w15:paraId="1228DC6D" w15:done="0"/>
  <w15:commentEx w15:paraId="58D875D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6911F" w14:textId="77777777" w:rsidR="005949F3" w:rsidRDefault="005949F3" w:rsidP="00A30516">
      <w:pPr>
        <w:spacing w:after="0" w:line="240" w:lineRule="auto"/>
      </w:pPr>
      <w:r>
        <w:separator/>
      </w:r>
    </w:p>
  </w:endnote>
  <w:endnote w:type="continuationSeparator" w:id="0">
    <w:p w14:paraId="38029A4A" w14:textId="77777777" w:rsidR="005949F3" w:rsidRDefault="005949F3"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5D3F5" w14:textId="77777777" w:rsidR="005949F3" w:rsidRDefault="005949F3" w:rsidP="00A30516">
      <w:pPr>
        <w:spacing w:after="0" w:line="240" w:lineRule="auto"/>
      </w:pPr>
      <w:r>
        <w:separator/>
      </w:r>
    </w:p>
  </w:footnote>
  <w:footnote w:type="continuationSeparator" w:id="0">
    <w:p w14:paraId="6544D50A" w14:textId="77777777" w:rsidR="005949F3" w:rsidRDefault="005949F3" w:rsidP="00A30516">
      <w:pPr>
        <w:spacing w:after="0" w:line="240" w:lineRule="auto"/>
      </w:pPr>
      <w:r>
        <w:continuationSeparator/>
      </w:r>
    </w:p>
  </w:footnote>
  <w:footnote w:id="1">
    <w:p w14:paraId="0A49ED1F" w14:textId="4BFE686B" w:rsidR="005949F3" w:rsidRDefault="005949F3">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5949F3" w:rsidRDefault="005949F3">
      <w:pPr>
        <w:pStyle w:val="Funotentext"/>
      </w:pPr>
      <w:r>
        <w:rPr>
          <w:rStyle w:val="Funotenzeichen"/>
        </w:rPr>
        <w:footnoteRef/>
      </w:r>
      <w:r>
        <w:t xml:space="preserve"> </w:t>
      </w:r>
      <w:r w:rsidRPr="00FA03E2">
        <w:t>http://mygarden.gardena.com/uk/</w:t>
      </w:r>
    </w:p>
  </w:footnote>
  <w:footnote w:id="3">
    <w:p w14:paraId="4671371D" w14:textId="77777777" w:rsidR="005949F3" w:rsidRDefault="005949F3"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5949F3" w:rsidRPr="00955781" w:rsidRDefault="005949F3"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Content>
        <w:r>
          <w:rPr>
            <w:rFonts w:ascii="Segoe UI" w:hAnsi="Segoe UI" w:cs="Segoe UI"/>
            <w:caps/>
            <w:color w:val="F0A22E" w:themeColor="accent1"/>
          </w:rPr>
          <w:t>Lastenheft / Projektauftrag</w:t>
        </w:r>
      </w:sdtContent>
    </w:sdt>
  </w:p>
  <w:p w14:paraId="39032E8F" w14:textId="77777777" w:rsidR="005949F3" w:rsidRDefault="005949F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1"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3"/>
  </w:num>
  <w:num w:numId="2">
    <w:abstractNumId w:val="8"/>
  </w:num>
  <w:num w:numId="3">
    <w:abstractNumId w:val="9"/>
  </w:num>
  <w:num w:numId="4">
    <w:abstractNumId w:val="3"/>
  </w:num>
  <w:num w:numId="5">
    <w:abstractNumId w:val="2"/>
  </w:num>
  <w:num w:numId="6">
    <w:abstractNumId w:val="1"/>
  </w:num>
  <w:num w:numId="7">
    <w:abstractNumId w:val="0"/>
  </w:num>
  <w:num w:numId="8">
    <w:abstractNumId w:val="6"/>
  </w:num>
  <w:num w:numId="9">
    <w:abstractNumId w:val="7"/>
  </w:num>
  <w:num w:numId="10">
    <w:abstractNumId w:val="10"/>
  </w:num>
  <w:num w:numId="11">
    <w:abstractNumId w:val="11"/>
  </w:num>
  <w:num w:numId="12">
    <w:abstractNumId w:val="12"/>
  </w:num>
  <w:num w:numId="13">
    <w:abstractNumId w:val="5"/>
  </w:num>
  <w:num w:numId="14">
    <w:abstractNumId w:val="4"/>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revisionView w:markup="0"/>
  <w:defaultTabStop w:val="708"/>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3249D"/>
    <w:rsid w:val="00032E40"/>
    <w:rsid w:val="00035CE5"/>
    <w:rsid w:val="000429BC"/>
    <w:rsid w:val="00045651"/>
    <w:rsid w:val="00045CF8"/>
    <w:rsid w:val="00061C91"/>
    <w:rsid w:val="00064856"/>
    <w:rsid w:val="000813AC"/>
    <w:rsid w:val="000860D9"/>
    <w:rsid w:val="00096ADB"/>
    <w:rsid w:val="000C1518"/>
    <w:rsid w:val="000F46CC"/>
    <w:rsid w:val="00101356"/>
    <w:rsid w:val="0011019C"/>
    <w:rsid w:val="00137C52"/>
    <w:rsid w:val="001472DB"/>
    <w:rsid w:val="00164061"/>
    <w:rsid w:val="00170824"/>
    <w:rsid w:val="0019053E"/>
    <w:rsid w:val="00195CCE"/>
    <w:rsid w:val="001B6267"/>
    <w:rsid w:val="001D060B"/>
    <w:rsid w:val="00204642"/>
    <w:rsid w:val="00257EAC"/>
    <w:rsid w:val="00270EB3"/>
    <w:rsid w:val="00280105"/>
    <w:rsid w:val="002A764F"/>
    <w:rsid w:val="002B3019"/>
    <w:rsid w:val="002D2638"/>
    <w:rsid w:val="002D7E12"/>
    <w:rsid w:val="00315785"/>
    <w:rsid w:val="00317AB5"/>
    <w:rsid w:val="0033103B"/>
    <w:rsid w:val="0035283B"/>
    <w:rsid w:val="00355198"/>
    <w:rsid w:val="00377644"/>
    <w:rsid w:val="00385561"/>
    <w:rsid w:val="00387A6E"/>
    <w:rsid w:val="00387CC4"/>
    <w:rsid w:val="00391AC2"/>
    <w:rsid w:val="00393336"/>
    <w:rsid w:val="003A43FE"/>
    <w:rsid w:val="003B60CE"/>
    <w:rsid w:val="003C6514"/>
    <w:rsid w:val="003D23A8"/>
    <w:rsid w:val="003D26F4"/>
    <w:rsid w:val="003D2742"/>
    <w:rsid w:val="00401A6B"/>
    <w:rsid w:val="004030A9"/>
    <w:rsid w:val="004174DC"/>
    <w:rsid w:val="0043334E"/>
    <w:rsid w:val="00445089"/>
    <w:rsid w:val="0046628F"/>
    <w:rsid w:val="004935E9"/>
    <w:rsid w:val="004A622E"/>
    <w:rsid w:val="004E1C58"/>
    <w:rsid w:val="004F518B"/>
    <w:rsid w:val="005143D2"/>
    <w:rsid w:val="005157F9"/>
    <w:rsid w:val="00527F33"/>
    <w:rsid w:val="005636B6"/>
    <w:rsid w:val="005637B0"/>
    <w:rsid w:val="00583DDE"/>
    <w:rsid w:val="005907D6"/>
    <w:rsid w:val="00593363"/>
    <w:rsid w:val="005949F3"/>
    <w:rsid w:val="005E126F"/>
    <w:rsid w:val="005E1CB7"/>
    <w:rsid w:val="005F13C2"/>
    <w:rsid w:val="005F442A"/>
    <w:rsid w:val="006061A6"/>
    <w:rsid w:val="0061415F"/>
    <w:rsid w:val="00616582"/>
    <w:rsid w:val="00630CF0"/>
    <w:rsid w:val="0064605C"/>
    <w:rsid w:val="00650D52"/>
    <w:rsid w:val="00660928"/>
    <w:rsid w:val="00663F92"/>
    <w:rsid w:val="00686AF4"/>
    <w:rsid w:val="00690549"/>
    <w:rsid w:val="006A7A1D"/>
    <w:rsid w:val="006C1BD3"/>
    <w:rsid w:val="006F3D10"/>
    <w:rsid w:val="007046D2"/>
    <w:rsid w:val="00717440"/>
    <w:rsid w:val="00795ABF"/>
    <w:rsid w:val="007D05C6"/>
    <w:rsid w:val="007D5F68"/>
    <w:rsid w:val="007E471C"/>
    <w:rsid w:val="007E5BF4"/>
    <w:rsid w:val="007F25D8"/>
    <w:rsid w:val="007F2E04"/>
    <w:rsid w:val="008121AE"/>
    <w:rsid w:val="0082562D"/>
    <w:rsid w:val="00876762"/>
    <w:rsid w:val="00881974"/>
    <w:rsid w:val="00882D63"/>
    <w:rsid w:val="00890CB1"/>
    <w:rsid w:val="008A1AE1"/>
    <w:rsid w:val="008A35E5"/>
    <w:rsid w:val="008A6EC2"/>
    <w:rsid w:val="008B0B58"/>
    <w:rsid w:val="008B3F9B"/>
    <w:rsid w:val="008B786E"/>
    <w:rsid w:val="008C5FFF"/>
    <w:rsid w:val="008F5835"/>
    <w:rsid w:val="008F68D2"/>
    <w:rsid w:val="00911EF5"/>
    <w:rsid w:val="009327F2"/>
    <w:rsid w:val="00942960"/>
    <w:rsid w:val="00955781"/>
    <w:rsid w:val="00967467"/>
    <w:rsid w:val="00970933"/>
    <w:rsid w:val="00974249"/>
    <w:rsid w:val="009747F0"/>
    <w:rsid w:val="00980BEA"/>
    <w:rsid w:val="009910C2"/>
    <w:rsid w:val="009B2BD5"/>
    <w:rsid w:val="00A30516"/>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540F4"/>
    <w:rsid w:val="00B543CF"/>
    <w:rsid w:val="00B54769"/>
    <w:rsid w:val="00B561BE"/>
    <w:rsid w:val="00B61447"/>
    <w:rsid w:val="00B62DD1"/>
    <w:rsid w:val="00B640FD"/>
    <w:rsid w:val="00B972FB"/>
    <w:rsid w:val="00BC3036"/>
    <w:rsid w:val="00C343FB"/>
    <w:rsid w:val="00C42718"/>
    <w:rsid w:val="00C42D24"/>
    <w:rsid w:val="00C4559A"/>
    <w:rsid w:val="00C52CC6"/>
    <w:rsid w:val="00C547EE"/>
    <w:rsid w:val="00C74750"/>
    <w:rsid w:val="00C76D8D"/>
    <w:rsid w:val="00C83551"/>
    <w:rsid w:val="00C868DF"/>
    <w:rsid w:val="00CA27F6"/>
    <w:rsid w:val="00CC5C38"/>
    <w:rsid w:val="00CF1B1E"/>
    <w:rsid w:val="00D05402"/>
    <w:rsid w:val="00D23F2F"/>
    <w:rsid w:val="00D4610D"/>
    <w:rsid w:val="00D551AF"/>
    <w:rsid w:val="00D60EE0"/>
    <w:rsid w:val="00D615A9"/>
    <w:rsid w:val="00D76C2D"/>
    <w:rsid w:val="00D87265"/>
    <w:rsid w:val="00D97144"/>
    <w:rsid w:val="00E04025"/>
    <w:rsid w:val="00E12604"/>
    <w:rsid w:val="00E17681"/>
    <w:rsid w:val="00E4190F"/>
    <w:rsid w:val="00E579DC"/>
    <w:rsid w:val="00E6467F"/>
    <w:rsid w:val="00E64988"/>
    <w:rsid w:val="00E70369"/>
    <w:rsid w:val="00E7180C"/>
    <w:rsid w:val="00E74B11"/>
    <w:rsid w:val="00ED2E95"/>
    <w:rsid w:val="00EE6B82"/>
    <w:rsid w:val="00F06E89"/>
    <w:rsid w:val="00F35BC4"/>
    <w:rsid w:val="00F5138A"/>
    <w:rsid w:val="00F7448D"/>
    <w:rsid w:val="00F812E7"/>
    <w:rsid w:val="00FA03E2"/>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B13DCA"/>
    <w:pPr>
      <w:tabs>
        <w:tab w:val="left" w:pos="851"/>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D615A9"/>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00F61-D195-4F9E-A522-953D67307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2028</Words>
  <Characters>12782</Characters>
  <Application>Microsoft Office Word</Application>
  <DocSecurity>0</DocSecurity>
  <Lines>106</Lines>
  <Paragraphs>29</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14781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86</cp:revision>
  <dcterms:created xsi:type="dcterms:W3CDTF">2015-09-09T16:42:00Z</dcterms:created>
  <dcterms:modified xsi:type="dcterms:W3CDTF">2015-09-24T08:24:00Z</dcterms:modified>
  <cp:category>Projektarbeit</cp:category>
</cp:coreProperties>
</file>