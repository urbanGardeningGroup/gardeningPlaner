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1" w:name="_Toc428951479" w:displacedByCustomXml="next"/>
    <w:sdt>
      <w:sdtPr>
        <w:id w:val="1528361454"/>
        <w:docPartObj>
          <w:docPartGallery w:val="Cover Pages"/>
          <w:docPartUnique/>
        </w:docPartObj>
      </w:sdtPr>
      <w:sdtEndPr>
        <w:rPr>
          <w:rFonts w:asciiTheme="minorHAnsi" w:hAnsiTheme="minorHAnsi"/>
          <w:b/>
          <w:bCs/>
          <w:caps/>
          <w:color w:val="191919" w:themeColor="text1" w:themeTint="E6"/>
          <w:sz w:val="72"/>
          <w:szCs w:val="72"/>
        </w:rPr>
      </w:sdtEndPr>
      <w:sdtContent>
        <w:p w14:paraId="7D3BB10E" w14:textId="77777777" w:rsidR="00F35BC4" w:rsidRDefault="00F35BC4"/>
        <w:p w14:paraId="10664C71" w14:textId="77777777" w:rsidR="001472DB" w:rsidRDefault="001472DB">
          <w:pPr>
            <w:rPr>
              <w:ins w:id="2" w:author="Tobias Lanz" w:date="2015-09-11T11:08:00Z"/>
              <w:noProof/>
              <w:lang w:eastAsia="de-CH"/>
            </w:rPr>
          </w:pPr>
        </w:p>
        <w:p w14:paraId="3F4E0F30" w14:textId="77777777" w:rsidR="001472DB" w:rsidRDefault="001472DB">
          <w:pPr>
            <w:rPr>
              <w:ins w:id="3" w:author="Tobias Lanz" w:date="2015-09-11T11:08:00Z"/>
              <w:noProof/>
              <w:lang w:eastAsia="de-CH"/>
            </w:rPr>
          </w:pPr>
        </w:p>
        <w:p w14:paraId="76046499" w14:textId="27BBD38A" w:rsidR="00F35BC4" w:rsidRDefault="00017A30">
          <w:pPr>
            <w:rPr>
              <w:rFonts w:asciiTheme="minorHAnsi" w:hAnsiTheme="minorHAnsi"/>
              <w:caps/>
              <w:color w:val="191919" w:themeColor="text1" w:themeTint="E6"/>
              <w:sz w:val="72"/>
              <w:szCs w:val="72"/>
            </w:rPr>
          </w:pPr>
          <w:r>
            <w:rPr>
              <w:noProof/>
              <w:lang w:eastAsia="de-CH"/>
            </w:rPr>
            <mc:AlternateContent>
              <mc:Choice Requires="wps">
                <w:drawing>
                  <wp:anchor distT="0" distB="0" distL="114300" distR="114300" simplePos="0" relativeHeight="251665408" behindDoc="0" locked="0" layoutInCell="1" allowOverlap="1" wp14:anchorId="54D1508E" wp14:editId="5FF9C034">
                    <wp:simplePos x="0" y="0"/>
                    <wp:positionH relativeFrom="page">
                      <wp:posOffset>1056904</wp:posOffset>
                    </wp:positionH>
                    <wp:positionV relativeFrom="page">
                      <wp:posOffset>8087096</wp:posOffset>
                    </wp:positionV>
                    <wp:extent cx="2962275" cy="1270660"/>
                    <wp:effectExtent l="0" t="0" r="9525" b="5715"/>
                    <wp:wrapSquare wrapText="bothSides"/>
                    <wp:docPr id="33" name="Textfeld 33"/>
                    <wp:cNvGraphicFramePr/>
                    <a:graphic xmlns:a="http://schemas.openxmlformats.org/drawingml/2006/main">
                      <a:graphicData uri="http://schemas.microsoft.com/office/word/2010/wordprocessingShape">
                        <wps:wsp>
                          <wps:cNvSpPr txBox="1"/>
                          <wps:spPr>
                            <a:xfrm>
                              <a:off x="0" y="0"/>
                              <a:ext cx="2962275" cy="12706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A6034D5" w14:textId="00453666" w:rsidR="00F57F1C" w:rsidRPr="00BC3036" w:rsidRDefault="00F57F1C" w:rsidP="00017A30">
                                <w:pPr>
                                  <w:tabs>
                                    <w:tab w:val="left" w:pos="1701"/>
                                  </w:tabs>
                                </w:pPr>
                                <w:r>
                                  <w:t>Version:</w:t>
                                </w:r>
                                <w:r>
                                  <w:tab/>
                                </w:r>
                                <w:r w:rsidR="00017A30">
                                  <w:t>1.5</w:t>
                                </w:r>
                                <w:r>
                                  <w:br/>
                                  <w:t>Autoren:</w:t>
                                </w:r>
                                <w:r>
                                  <w:tab/>
                                  <w:t xml:space="preserve">Tobias Lanz, </w:t>
                                </w:r>
                                <w:proofErr w:type="spellStart"/>
                                <w:r>
                                  <w:t>Mejdin</w:t>
                                </w:r>
                                <w:proofErr w:type="spellEnd"/>
                                <w:r>
                                  <w:t xml:space="preserve"> </w:t>
                                </w:r>
                                <w:proofErr w:type="spellStart"/>
                                <w:r>
                                  <w:t>Hatema</w:t>
                                </w:r>
                                <w:proofErr w:type="spellEnd"/>
                                <w:r w:rsidR="00017A30">
                                  <w:t xml:space="preserve">; </w:t>
                                </w:r>
                                <w:r w:rsidR="00017A30">
                                  <w:tab/>
                                  <w:t>Denis Bittante</w:t>
                                </w:r>
                                <w:r>
                                  <w:br/>
                                  <w:t>Studiengang:</w:t>
                                </w:r>
                                <w:r>
                                  <w:tab/>
                                </w:r>
                                <w:r w:rsidRPr="00BC3036">
                                  <w:t>BSC INF 2013.ZH1</w:t>
                                </w:r>
                                <w:r>
                                  <w:br/>
                                  <w:t>Ort:</w:t>
                                </w:r>
                                <w:r>
                                  <w:tab/>
                                </w:r>
                                <w:sdt>
                                  <w:sdtPr>
                                    <w:alias w:val="Adresse"/>
                                    <w:tag w:val=""/>
                                    <w:id w:val="171227497"/>
                                    <w:dataBinding w:prefixMappings="xmlns:ns0='http://schemas.microsoft.com/office/2006/coverPageProps' " w:xpath="/ns0:CoverPageProperties[1]/ns0:CompanyAddress[1]" w:storeItemID="{55AF091B-3C7A-41E3-B477-F2FDAA23CFDA}"/>
                                    <w:text/>
                                  </w:sdtPr>
                                  <w:sdtContent>
                                    <w:r w:rsidRPr="00BC3036">
                                      <w:t>REGENSDORF</w:t>
                                    </w:r>
                                  </w:sdtContent>
                                </w:sdt>
                                <w:r w:rsidRPr="00BC3036">
                                  <w:rPr>
                                    <w:lang w:val="de-DE"/>
                                  </w:rPr>
                                  <w:t xml:space="preserve"> </w:t>
                                </w:r>
                              </w:p>
                              <w:p w14:paraId="67D799A1" w14:textId="77777777" w:rsidR="00F57F1C" w:rsidRDefault="00F57F1C" w:rsidP="000860D9">
                                <w:pPr>
                                  <w:tabs>
                                    <w:tab w:val="left" w:pos="1701"/>
                                  </w:tabs>
                                </w:pPr>
                              </w:p>
                              <w:p w14:paraId="552DB5EA" w14:textId="77777777" w:rsidR="00F57F1C" w:rsidRDefault="00F57F1C" w:rsidP="000860D9">
                                <w:pPr>
                                  <w:pStyle w:val="KeinLeerraum"/>
                                  <w:jc w:val="right"/>
                                  <w:rPr>
                                    <w:smallCaps/>
                                    <w:color w:val="4E3B30" w:themeColor="text2"/>
                                    <w:sz w:val="36"/>
                                    <w:szCs w:val="36"/>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54D1508E" id="_x0000_t202" coordsize="21600,21600" o:spt="202" path="m,l,21600r21600,l21600,xe">
                    <v:stroke joinstyle="miter"/>
                    <v:path gradientshapeok="t" o:connecttype="rect"/>
                  </v:shapetype>
                  <v:shape id="Textfeld 33" o:spid="_x0000_s1026" type="#_x0000_t202" style="position:absolute;margin-left:83.2pt;margin-top:636.8pt;width:233.25pt;height:100.05pt;z-index:2516654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" filled="f" stroked="f" strokeweight=".5pt">
                    <v:textbox inset="0,0,0,0">
                      <w:txbxContent>
                        <w:p w14:paraId="4A6034D5" w14:textId="00453666" w:rsidR="00F57F1C" w:rsidRPr="00BC3036" w:rsidRDefault="00F57F1C" w:rsidP="00017A30">
                          <w:pPr>
                            <w:tabs>
                              <w:tab w:val="left" w:pos="1701"/>
                            </w:tabs>
                          </w:pPr>
                          <w:r>
                            <w:t>Version:</w:t>
                          </w:r>
                          <w:r>
                            <w:tab/>
                          </w:r>
                          <w:r w:rsidR="00017A30">
                            <w:t>1.5</w:t>
                          </w:r>
                          <w:r>
                            <w:br/>
                            <w:t>Autoren:</w:t>
                          </w:r>
                          <w:r>
                            <w:tab/>
                            <w:t xml:space="preserve">Tobias Lanz, </w:t>
                          </w:r>
                          <w:proofErr w:type="spellStart"/>
                          <w:r>
                            <w:t>Mejdin</w:t>
                          </w:r>
                          <w:proofErr w:type="spellEnd"/>
                          <w:r>
                            <w:t xml:space="preserve"> </w:t>
                          </w:r>
                          <w:proofErr w:type="spellStart"/>
                          <w:r>
                            <w:t>Hatema</w:t>
                          </w:r>
                          <w:proofErr w:type="spellEnd"/>
                          <w:r w:rsidR="00017A30">
                            <w:t xml:space="preserve">; </w:t>
                          </w:r>
                          <w:r w:rsidR="00017A30">
                            <w:tab/>
                            <w:t>Denis Bittante</w:t>
                          </w:r>
                          <w:r>
                            <w:br/>
                            <w:t>Studiengang:</w:t>
                          </w:r>
                          <w:r>
                            <w:tab/>
                          </w:r>
                          <w:r w:rsidRPr="00BC3036">
                            <w:t>BSC INF 2013.ZH1</w:t>
                          </w:r>
                          <w:r>
                            <w:br/>
                            <w:t>Ort:</w:t>
                          </w:r>
                          <w:r>
                            <w:tab/>
                          </w:r>
                          <w:sdt>
                            <w:sdtPr>
                              <w:alias w:val="Adresse"/>
                              <w:tag w:val=""/>
                              <w:id w:val="171227497"/>
                              <w:dataBinding w:prefixMappings="xmlns:ns0='http://schemas.microsoft.com/office/2006/coverPageProps' " w:xpath="/ns0:CoverPageProperties[1]/ns0:CompanyAddress[1]" w:storeItemID="{55AF091B-3C7A-41E3-B477-F2FDAA23CFDA}"/>
                              <w:text/>
                            </w:sdtPr>
                            <w:sdtContent>
                              <w:r w:rsidRPr="00BC3036">
                                <w:t>REGENSDORF</w:t>
                              </w:r>
                            </w:sdtContent>
                          </w:sdt>
                          <w:r w:rsidRPr="00BC3036">
                            <w:rPr>
                              <w:lang w:val="de-DE"/>
                            </w:rPr>
                            <w:t xml:space="preserve"> </w:t>
                          </w:r>
                        </w:p>
                        <w:p w14:paraId="67D799A1" w14:textId="77777777" w:rsidR="00F57F1C" w:rsidRDefault="00F57F1C" w:rsidP="000860D9">
                          <w:pPr>
                            <w:tabs>
                              <w:tab w:val="left" w:pos="1701"/>
                            </w:tabs>
                          </w:pPr>
                        </w:p>
                        <w:p w14:paraId="552DB5EA" w14:textId="77777777" w:rsidR="00F57F1C" w:rsidRDefault="00F57F1C" w:rsidP="000860D9">
                          <w:pPr>
                            <w:pStyle w:val="KeinLeerraum"/>
                            <w:jc w:val="right"/>
                            <w:rPr>
                              <w:smallCaps/>
                              <w:color w:val="4E3B30" w:themeColor="text2"/>
                              <w:sz w:val="36"/>
                              <w:szCs w:val="36"/>
                            </w:rPr>
                          </w:pPr>
                        </w:p>
                      </w:txbxContent>
                    </v:textbox>
                    <w10:wrap type="square" anchorx="page" anchory="page"/>
                  </v:shape>
                </w:pict>
              </mc:Fallback>
            </mc:AlternateContent>
          </w:r>
          <w:del w:id="4" w:author="Tobias Lanz" w:date="2015-09-11T11:06:00Z">
            <w:r w:rsidR="001472DB" w:rsidDel="001472DB">
              <w:rPr>
                <w:noProof/>
                <w:lang w:eastAsia="de-CH"/>
              </w:rPr>
              <w:drawing>
                <wp:anchor distT="0" distB="0" distL="114300" distR="114300" simplePos="0" relativeHeight="251663360" behindDoc="1" locked="0" layoutInCell="1" allowOverlap="1" wp14:anchorId="71C8A5E6" wp14:editId="6BAF1C9D">
                  <wp:simplePos x="0" y="0"/>
                  <wp:positionH relativeFrom="margin">
                    <wp:posOffset>160655</wp:posOffset>
                  </wp:positionH>
                  <wp:positionV relativeFrom="margin">
                    <wp:posOffset>2559685</wp:posOffset>
                  </wp:positionV>
                  <wp:extent cx="5676265" cy="4406900"/>
                  <wp:effectExtent l="0" t="0" r="635" b="0"/>
                  <wp:wrapSquare wrapText="bothSides"/>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unsplash.com/photo-1416879595882-3373a0480b5b?q=80&amp;fm=jpg&amp;s=fd55a8b1e15151e5bbd723c6d334a0cc"/>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t="4172" r="23434" b="16572"/>
                          <a:stretch/>
                        </pic:blipFill>
                        <pic:spPr bwMode="auto">
                          <a:xfrm>
                            <a:off x="0" y="0"/>
                            <a:ext cx="5676265" cy="44069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del>
          <w:r w:rsidR="00CC5C38">
            <w:rPr>
              <w:noProof/>
              <w:lang w:eastAsia="de-CH"/>
            </w:rPr>
            <mc:AlternateContent>
              <mc:Choice Requires="wps">
                <w:drawing>
                  <wp:anchor distT="0" distB="0" distL="114300" distR="114300" simplePos="0" relativeHeight="251660288" behindDoc="0" locked="0" layoutInCell="1" allowOverlap="1" wp14:anchorId="5BFE4429" wp14:editId="272F5740">
                    <wp:simplePos x="0" y="0"/>
                    <wp:positionH relativeFrom="page">
                      <wp:posOffset>4103827</wp:posOffset>
                    </wp:positionH>
                    <wp:positionV relativeFrom="page">
                      <wp:posOffset>7849210</wp:posOffset>
                    </wp:positionV>
                    <wp:extent cx="2565654" cy="1419148"/>
                    <wp:effectExtent l="0" t="0" r="6350" b="10160"/>
                    <wp:wrapSquare wrapText="bothSides"/>
                    <wp:docPr id="113" name="Textfeld 113"/>
                    <wp:cNvGraphicFramePr/>
                    <a:graphic xmlns:a="http://schemas.openxmlformats.org/drawingml/2006/main">
                      <a:graphicData uri="http://schemas.microsoft.com/office/word/2010/wordprocessingShape">
                        <wps:wsp>
                          <wps:cNvSpPr txBox="1"/>
                          <wps:spPr>
                            <a:xfrm>
                              <a:off x="0" y="0"/>
                              <a:ext cx="2565654" cy="14191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4BE1F85" w14:textId="77777777" w:rsidR="00F57F1C" w:rsidRDefault="00F57F1C">
                                <w:pPr>
                                  <w:pStyle w:val="KeinLeerraum"/>
                                  <w:jc w:val="right"/>
                                  <w:rPr>
                                    <w:caps/>
                                    <w:color w:val="3A2C24" w:themeColor="text2" w:themeShade="BF"/>
                                    <w:sz w:val="52"/>
                                    <w:szCs w:val="52"/>
                                  </w:rPr>
                                </w:pPr>
                                <w:sdt>
                                  <w:sdtPr>
                                    <w:rPr>
                                      <w:caps/>
                                      <w:color w:val="3A2C24" w:themeColor="text2" w:themeShade="BF"/>
                                      <w:sz w:val="52"/>
                                      <w:szCs w:val="52"/>
                                    </w:rPr>
                                    <w:alias w:val="Titel"/>
                                    <w:tag w:val=""/>
                                    <w:id w:val="-1315561441"/>
                                    <w:dataBinding w:prefixMappings="xmlns:ns0='http://purl.org/dc/elements/1.1/' xmlns:ns1='http://schemas.openxmlformats.org/package/2006/metadata/core-properties' " w:xpath="/ns1:coreProperties[1]/ns0:title[1]" w:storeItemID="{6C3C8BC8-F283-45AE-878A-BAB7291924A1}"/>
                                    <w:text w:multiLine="1"/>
                                  </w:sdtPr>
                                  <w:sdtContent>
                                    <w:r>
                                      <w:rPr>
                                        <w:caps/>
                                        <w:color w:val="3A2C24" w:themeColor="text2" w:themeShade="BF"/>
                                        <w:sz w:val="52"/>
                                        <w:szCs w:val="52"/>
                                      </w:rPr>
                                      <w:t>Lastenheft / Projektauftrag</w:t>
                                    </w:r>
                                  </w:sdtContent>
                                </w:sdt>
                              </w:p>
                              <w:sdt>
                                <w:sdtPr>
                                  <w:rPr>
                                    <w:smallCaps/>
                                    <w:color w:val="4E3B30" w:themeColor="text2"/>
                                    <w:sz w:val="36"/>
                                    <w:szCs w:val="36"/>
                                  </w:rPr>
                                  <w:alias w:val="Untertitel"/>
                                  <w:tag w:val=""/>
                                  <w:id w:val="1615247542"/>
                                  <w:dataBinding w:prefixMappings="xmlns:ns0='http://purl.org/dc/elements/1.1/' xmlns:ns1='http://schemas.openxmlformats.org/package/2006/metadata/core-properties' " w:xpath="/ns1:coreProperties[1]/ns0:subject[1]" w:storeItemID="{6C3C8BC8-F283-45AE-878A-BAB7291924A1}"/>
                                  <w:text/>
                                </w:sdtPr>
                                <w:sdtContent>
                                  <w:p w14:paraId="4CCC00AA" w14:textId="77777777" w:rsidR="00F57F1C" w:rsidRDefault="00F57F1C">
                                    <w:pPr>
                                      <w:pStyle w:val="KeinLeerraum"/>
                                      <w:jc w:val="right"/>
                                      <w:rPr>
                                        <w:smallCaps/>
                                        <w:color w:val="4E3B30" w:themeColor="text2"/>
                                        <w:sz w:val="36"/>
                                        <w:szCs w:val="36"/>
                                      </w:rPr>
                                    </w:pPr>
                                    <w:r>
                                      <w:rPr>
                                        <w:smallCaps/>
                                        <w:color w:val="4E3B30" w:themeColor="text2"/>
                                        <w:sz w:val="36"/>
                                        <w:szCs w:val="36"/>
                                      </w:rPr>
                                      <w:t>Garden Designer</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5BFE4429" id="Textfeld 113" o:spid="_x0000_s1027" type="#_x0000_t202" style="position:absolute;margin-left:323.15pt;margin-top:618.05pt;width:202pt;height:111.75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" filled="f" stroked="f" strokeweight=".5pt">
                    <v:textbox inset="0,0,0,0">
                      <w:txbxContent>
                        <w:p w14:paraId="44BE1F85" w14:textId="77777777" w:rsidR="00F57F1C" w:rsidRDefault="00F57F1C">
                          <w:pPr>
                            <w:pStyle w:val="KeinLeerraum"/>
                            <w:jc w:val="right"/>
                            <w:rPr>
                              <w:caps/>
                              <w:color w:val="3A2C24" w:themeColor="text2" w:themeShade="BF"/>
                              <w:sz w:val="52"/>
                              <w:szCs w:val="52"/>
                            </w:rPr>
                          </w:pPr>
                          <w:sdt>
                            <w:sdtPr>
                              <w:rPr>
                                <w:caps/>
                                <w:color w:val="3A2C24" w:themeColor="text2" w:themeShade="BF"/>
                                <w:sz w:val="52"/>
                                <w:szCs w:val="52"/>
                              </w:rPr>
                              <w:alias w:val="Titel"/>
                              <w:tag w:val=""/>
                              <w:id w:val="-1315561441"/>
                              <w:dataBinding w:prefixMappings="xmlns:ns0='http://purl.org/dc/elements/1.1/' xmlns:ns1='http://schemas.openxmlformats.org/package/2006/metadata/core-properties' " w:xpath="/ns1:coreProperties[1]/ns0:title[1]" w:storeItemID="{6C3C8BC8-F283-45AE-878A-BAB7291924A1}"/>
                              <w:text w:multiLine="1"/>
                            </w:sdtPr>
                            <w:sdtContent>
                              <w:r>
                                <w:rPr>
                                  <w:caps/>
                                  <w:color w:val="3A2C24" w:themeColor="text2" w:themeShade="BF"/>
                                  <w:sz w:val="52"/>
                                  <w:szCs w:val="52"/>
                                </w:rPr>
                                <w:t>Lastenheft / Projektauftrag</w:t>
                              </w:r>
                            </w:sdtContent>
                          </w:sdt>
                        </w:p>
                        <w:sdt>
                          <w:sdtPr>
                            <w:rPr>
                              <w:smallCaps/>
                              <w:color w:val="4E3B30" w:themeColor="text2"/>
                              <w:sz w:val="36"/>
                              <w:szCs w:val="36"/>
                            </w:rPr>
                            <w:alias w:val="Untertitel"/>
                            <w:tag w:val=""/>
                            <w:id w:val="1615247542"/>
                            <w:dataBinding w:prefixMappings="xmlns:ns0='http://purl.org/dc/elements/1.1/' xmlns:ns1='http://schemas.openxmlformats.org/package/2006/metadata/core-properties' " w:xpath="/ns1:coreProperties[1]/ns0:subject[1]" w:storeItemID="{6C3C8BC8-F283-45AE-878A-BAB7291924A1}"/>
                            <w:text/>
                          </w:sdtPr>
                          <w:sdtContent>
                            <w:p w14:paraId="4CCC00AA" w14:textId="77777777" w:rsidR="00F57F1C" w:rsidRDefault="00F57F1C">
                              <w:pPr>
                                <w:pStyle w:val="KeinLeerraum"/>
                                <w:jc w:val="right"/>
                                <w:rPr>
                                  <w:smallCaps/>
                                  <w:color w:val="4E3B30" w:themeColor="text2"/>
                                  <w:sz w:val="36"/>
                                  <w:szCs w:val="36"/>
                                </w:rPr>
                              </w:pPr>
                              <w:r>
                                <w:rPr>
                                  <w:smallCaps/>
                                  <w:color w:val="4E3B30" w:themeColor="text2"/>
                                  <w:sz w:val="36"/>
                                  <w:szCs w:val="36"/>
                                </w:rPr>
                                <w:t>Garden Designer</w:t>
                              </w:r>
                            </w:p>
                          </w:sdtContent>
                        </w:sdt>
                      </w:txbxContent>
                    </v:textbox>
                    <w10:wrap type="square" anchorx="page" anchory="page"/>
                  </v:shape>
                </w:pict>
              </mc:Fallback>
            </mc:AlternateContent>
          </w:r>
          <w:r w:rsidR="00F35BC4">
            <w:rPr>
              <w:noProof/>
              <w:lang w:eastAsia="de-CH"/>
            </w:rPr>
            <mc:AlternateContent>
              <mc:Choice Requires="wps">
                <w:drawing>
                  <wp:anchor distT="0" distB="0" distL="114300" distR="114300" simplePos="0" relativeHeight="251662336" behindDoc="0" locked="0" layoutInCell="1" allowOverlap="1" wp14:anchorId="16399C98" wp14:editId="3B3933F5">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9100</wp14:pctPosVOffset>
                        </wp:positionV>
                      </mc:Choice>
                      <mc:Fallback>
                        <wp:positionV relativeFrom="page">
                          <wp:posOffset>972820</wp:posOffset>
                        </wp:positionV>
                      </mc:Fallback>
                    </mc:AlternateContent>
                    <wp:extent cx="3660775" cy="3651250"/>
                    <wp:effectExtent l="0" t="0" r="10160" b="7620"/>
                    <wp:wrapSquare wrapText="bothSides"/>
                    <wp:docPr id="111" name="Textfeld 111"/>
                    <wp:cNvGraphicFramePr/>
                    <a:graphic xmlns:a="http://schemas.openxmlformats.org/drawingml/2006/main">
                      <a:graphicData uri="http://schemas.microsoft.com/office/word/2010/wordprocessingShape">
                        <wps:wsp>
                          <wps:cNvSpPr txBox="1"/>
                          <wps:spPr>
                            <a:xfrm>
                              <a:off x="0" y="0"/>
                              <a:ext cx="3660775" cy="36512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3A2C24" w:themeColor="text2" w:themeShade="BF"/>
                                    <w:sz w:val="40"/>
                                    <w:szCs w:val="40"/>
                                  </w:rPr>
                                  <w:alias w:val="Veröffentlichungsdatum"/>
                                  <w:tag w:val=""/>
                                  <w:id w:val="400952559"/>
                                  <w:dataBinding w:prefixMappings="xmlns:ns0='http://schemas.microsoft.com/office/2006/coverPageProps' " w:xpath="/ns0:CoverPageProperties[1]/ns0:PublishDate[1]" w:storeItemID="{55AF091B-3C7A-41E3-B477-F2FDAA23CFDA}"/>
                                  <w:date w:fullDate="2015-09-09T00:00:00Z">
                                    <w:dateFormat w:val="d. MMMM yyyy"/>
                                    <w:lid w:val="de-DE"/>
                                    <w:storeMappedDataAs w:val="dateTime"/>
                                    <w:calendar w:val="gregorian"/>
                                  </w:date>
                                </w:sdtPr>
                                <w:sdtContent>
                                  <w:p w14:paraId="129BEE97" w14:textId="77777777" w:rsidR="00F57F1C" w:rsidRDefault="00F57F1C">
                                    <w:pPr>
                                      <w:pStyle w:val="KeinLeerraum"/>
                                      <w:jc w:val="right"/>
                                      <w:rPr>
                                        <w:caps/>
                                        <w:color w:val="3A2C24" w:themeColor="text2" w:themeShade="BF"/>
                                        <w:sz w:val="40"/>
                                        <w:szCs w:val="40"/>
                                      </w:rPr>
                                    </w:pPr>
                                    <w:r>
                                      <w:rPr>
                                        <w:caps/>
                                        <w:color w:val="3A2C24" w:themeColor="text2" w:themeShade="BF"/>
                                        <w:sz w:val="40"/>
                                        <w:szCs w:val="40"/>
                                        <w:lang w:val="de-DE"/>
                                      </w:rPr>
                                      <w:t>9. September 2015</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73400</wp14:pctWidth>
                    </wp14:sizeRelH>
                    <wp14:sizeRelV relativeFrom="page">
                      <wp14:pctHeight>36300</wp14:pctHeight>
                    </wp14:sizeRelV>
                  </wp:anchor>
                </w:drawing>
              </mc:Choice>
              <mc:Fallback>
                <w:pict>
                  <v:shape w14:anchorId="16399C98" id="Textfeld 111" o:spid="_x0000_s1028" type="#_x0000_t202" style="position:absolute;margin-left:0;margin-top:0;width:288.25pt;height:287.5pt;z-index:251662336;visibility:visible;mso-wrap-style:square;mso-width-percent:734;mso-height-percent:363;mso-left-percent:150;mso-top-percent:91;mso-wrap-distance-left:9pt;mso-wrap-distance-top:0;mso-wrap-distance-right:9pt;mso-wrap-distance-bottom:0;mso-position-horizontal-relative:page;mso-position-vertical-relative:page;mso-width-percent:734;mso-height-percent:363;mso-left-percent:150;mso-top-percent:91;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" filled="f" stroked="f" strokeweight=".5pt">
                    <v:textbox style="mso-fit-shape-to-text:t" inset="0,0,0,0">
                      <w:txbxContent>
                        <w:sdt>
                          <w:sdtPr>
                            <w:rPr>
                              <w:caps/>
                              <w:color w:val="3A2C24" w:themeColor="text2" w:themeShade="BF"/>
                              <w:sz w:val="40"/>
                              <w:szCs w:val="40"/>
                            </w:rPr>
                            <w:alias w:val="Veröffentlichungsdatum"/>
                            <w:tag w:val=""/>
                            <w:id w:val="400952559"/>
                            <w:dataBinding w:prefixMappings="xmlns:ns0='http://schemas.microsoft.com/office/2006/coverPageProps' " w:xpath="/ns0:CoverPageProperties[1]/ns0:PublishDate[1]" w:storeItemID="{55AF091B-3C7A-41E3-B477-F2FDAA23CFDA}"/>
                            <w:date w:fullDate="2015-09-09T00:00:00Z">
                              <w:dateFormat w:val="d. MMMM yyyy"/>
                              <w:lid w:val="de-DE"/>
                              <w:storeMappedDataAs w:val="dateTime"/>
                              <w:calendar w:val="gregorian"/>
                            </w:date>
                          </w:sdtPr>
                          <w:sdtContent>
                            <w:p w14:paraId="129BEE97" w14:textId="77777777" w:rsidR="00F57F1C" w:rsidRDefault="00F57F1C">
                              <w:pPr>
                                <w:pStyle w:val="KeinLeerraum"/>
                                <w:jc w:val="right"/>
                                <w:rPr>
                                  <w:caps/>
                                  <w:color w:val="3A2C24" w:themeColor="text2" w:themeShade="BF"/>
                                  <w:sz w:val="40"/>
                                  <w:szCs w:val="40"/>
                                </w:rPr>
                              </w:pPr>
                              <w:r>
                                <w:rPr>
                                  <w:caps/>
                                  <w:color w:val="3A2C24" w:themeColor="text2" w:themeShade="BF"/>
                                  <w:sz w:val="40"/>
                                  <w:szCs w:val="40"/>
                                  <w:lang w:val="de-DE"/>
                                </w:rPr>
                                <w:t>9. September 2015</w:t>
                              </w:r>
                            </w:p>
                          </w:sdtContent>
                        </w:sdt>
                      </w:txbxContent>
                    </v:textbox>
                    <w10:wrap type="square" anchorx="page" anchory="page"/>
                  </v:shape>
                </w:pict>
              </mc:Fallback>
            </mc:AlternateContent>
          </w:r>
          <w:r w:rsidR="00F35BC4">
            <w:rPr>
              <w:noProof/>
              <w:lang w:eastAsia="de-CH"/>
            </w:rPr>
            <mc:AlternateContent>
              <mc:Choice Requires="wpg">
                <w:drawing>
                  <wp:anchor distT="0" distB="0" distL="114300" distR="114300" simplePos="0" relativeHeight="251659264" behindDoc="0" locked="0" layoutInCell="1" allowOverlap="1" wp14:anchorId="1C8B1573" wp14:editId="1EC28F48">
                    <wp:simplePos x="0" y="0"/>
                    <mc:AlternateContent>
                      <mc:Choice Requires="wp14">
                        <wp:positionH relativeFrom="page">
                          <wp14:pctPosHOffset>4500</wp14:pctPosHOffset>
                        </wp:positionH>
                      </mc:Choice>
                      <mc:Fallback>
                        <wp:positionH relativeFrom="page">
                          <wp:posOffset>339725</wp:posOffset>
                        </wp:positionH>
                      </mc:Fallback>
                    </mc:AlternateContent>
                    <wp:positionV relativeFrom="page">
                      <wp:align>center</wp:align>
                    </wp:positionV>
                    <wp:extent cx="228600" cy="9144000"/>
                    <wp:effectExtent l="0" t="0" r="3175" b="635"/>
                    <wp:wrapNone/>
                    <wp:docPr id="114" name="Gruppe 114"/>
                    <wp:cNvGraphicFramePr/>
                    <a:graphic xmlns:a="http://schemas.openxmlformats.org/drawingml/2006/main">
                      <a:graphicData uri="http://schemas.microsoft.com/office/word/2010/wordprocessingGroup">
                        <wpg:wgp>
                          <wpg:cNvGrpSpPr/>
                          <wpg:grpSpPr>
                            <a:xfrm>
                              <a:off x="0" y="0"/>
                              <a:ext cx="228600" cy="9144000"/>
                              <a:chOff x="0" y="0"/>
                              <a:chExt cx="228600" cy="9144000"/>
                            </a:xfrm>
                          </wpg:grpSpPr>
                          <wps:wsp>
                            <wps:cNvPr id="115" name="Rechteck 115"/>
                            <wps:cNvSpPr/>
                            <wps:spPr>
                              <a:xfrm>
                                <a:off x="0" y="0"/>
                                <a:ext cx="228600" cy="8782050"/>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Rechteck 116"/>
                            <wps:cNvSpPr>
                              <a:spLocks noChangeAspect="1"/>
                            </wps:cNvSpPr>
                            <wps:spPr>
                              <a:xfrm>
                                <a:off x="0" y="8915400"/>
                                <a:ext cx="228600" cy="228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2900</wp14:pctWidth>
                    </wp14:sizeRelH>
                    <wp14:sizeRelV relativeFrom="page">
                      <wp14:pctHeight>90900</wp14:pctHeight>
                    </wp14:sizeRelV>
                  </wp:anchor>
                </w:drawing>
              </mc:Choice>
              <mc:Fallback>
                <w:pict>
                  <v:group w14:anchorId="776C5B9B" id="Gruppe 114" o:spid="_x0000_s1026" style="position:absolute;margin-left:0;margin-top:0;width:18pt;height:10in;z-index:251659264;mso-width-percent:29;mso-height-percent:909;mso-left-percent:45;mso-position-horizontal-relative:page;mso-position-vertical:center;mso-position-vertical-relative:page;mso-width-percent:29;mso-height-percent:909;mso-left-percent:45" coordsize="2286,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">
                    <v:rect id="Rechteck 115" o:spid="_x0000_s1027" style="position:absolute;width:2286;height:878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DfwmsAA&#10;AADcAAAADwAAAGRycy9kb3ducmV2LnhtbERPzYrCMBC+L/gOYQRva9qCotUoKivI4mWrDzA2Y1tt&#10;JqXJ1vr2ZkHY23x8v7Nc96YWHbWusqwgHkcgiHOrKy4UnE/7zxkI55E11pZJwZMcrFeDjyWm2j74&#10;h7rMFyKEsEtRQel9k0rp8pIMurFtiAN3ta1BH2BbSN3iI4SbWiZRNJUGKw4NJTa0Kym/Z79GwZex&#10;k+Nt3pl9Ul2snM7Yb79ZqdGw3yxAeOr9v/jtPugwP57A3zPhArl6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DfwmsAAAADcAAAADwAAAAAAAAAAAAAAAACYAgAAZHJzL2Rvd25y&#10;ZXYueG1sUEsFBgAAAAAEAAQA9QAAAIUDAAAAAA==&#10;" fillcolor="#a5644e [3205]" stroked="f" strokeweight="1pt"/>
                    <v:rect id="Rechteck 116" o:spid="_x0000_s1028" style="position:absolute;top:89154;width:2286;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IrpsAA&#10;AADcAAAADwAAAGRycy9kb3ducmV2LnhtbERPTYvCMBC9L/gfwgheiqZVEKlGEaEgyApqL96GZmyL&#10;zaQ0Ueu/NwvC3ubxPme16U0jntS52rKCZBKDIC6srrlUkF+y8QKE88gaG8uk4E0ONuvBzwpTbV98&#10;oufZlyKEsEtRQeV9m0rpiooMuoltiQN3s51BH2BXSt3hK4SbRk7jeC4N1hwaKmxpV1FxPz+Mglmm&#10;TYvHPvPR4YFRfoqS6+9RqdGw3y5BeOr9v/jr3uswP5nD3zPhArn+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jIrpsAAAADcAAAADwAAAAAAAAAAAAAAAACYAgAAZHJzL2Rvd25y&#10;ZXYueG1sUEsFBgAAAAAEAAQA9QAAAIUDAAAAAA==&#10;" fillcolor="#f0a22e [3204]" stroked="f" strokeweight="1pt">
                      <v:path arrowok="t"/>
                      <o:lock v:ext="edit" aspectratio="t"/>
                    </v:rect>
                    <w10:wrap anchorx="page" anchory="page"/>
                  </v:group>
                </w:pict>
              </mc:Fallback>
            </mc:AlternateContent>
          </w:r>
          <w:del w:id="5" w:author="Tobias Lanz" w:date="2015-09-11T11:07:00Z">
            <w:r w:rsidR="00F35BC4" w:rsidDel="001472DB">
              <w:rPr>
                <w:rFonts w:asciiTheme="minorHAnsi" w:hAnsiTheme="minorHAnsi"/>
                <w:b/>
                <w:bCs/>
                <w:caps/>
                <w:color w:val="191919" w:themeColor="text1" w:themeTint="E6"/>
                <w:sz w:val="72"/>
                <w:szCs w:val="72"/>
              </w:rPr>
              <w:br w:type="page"/>
            </w:r>
          </w:del>
        </w:p>
      </w:sdtContent>
    </w:sdt>
    <w:p w14:paraId="21944994" w14:textId="77777777" w:rsidR="00164061" w:rsidRDefault="00045651" w:rsidP="006F3D10">
      <w:pPr>
        <w:pStyle w:val="berschrift1"/>
      </w:pPr>
      <w:bookmarkStart w:id="6" w:name="_Toc432673978"/>
      <w:bookmarkEnd w:id="1"/>
      <w:r>
        <w:lastRenderedPageBreak/>
        <w:t>Versionen</w:t>
      </w:r>
      <w:bookmarkEnd w:id="6"/>
    </w:p>
    <w:tbl>
      <w:tblPr>
        <w:tblStyle w:val="Tabellenraster"/>
        <w:tblW w:w="9209" w:type="dxa"/>
        <w:tblLayout w:type="fixed"/>
        <w:tblLook w:val="04A0" w:firstRow="1" w:lastRow="0" w:firstColumn="1" w:lastColumn="0" w:noHBand="0" w:noVBand="1"/>
      </w:tblPr>
      <w:tblGrid>
        <w:gridCol w:w="1838"/>
        <w:gridCol w:w="1559"/>
        <w:gridCol w:w="1559"/>
        <w:gridCol w:w="4253"/>
      </w:tblGrid>
      <w:tr w:rsidR="00FD5616" w:rsidRPr="00101356" w14:paraId="03B95D9A" w14:textId="77777777" w:rsidTr="005E126F">
        <w:tc>
          <w:tcPr>
            <w:tcW w:w="1838" w:type="dxa"/>
          </w:tcPr>
          <w:p w14:paraId="50D78051" w14:textId="06FA3FDC" w:rsidR="00FD5616" w:rsidRPr="00101356" w:rsidRDefault="00101356" w:rsidP="00387A6E">
            <w:pPr>
              <w:rPr>
                <w:b/>
              </w:rPr>
            </w:pPr>
            <w:r w:rsidRPr="00101356">
              <w:rPr>
                <w:b/>
              </w:rPr>
              <w:t>Autor</w:t>
            </w:r>
          </w:p>
        </w:tc>
        <w:tc>
          <w:tcPr>
            <w:tcW w:w="1559" w:type="dxa"/>
          </w:tcPr>
          <w:p w14:paraId="76627D30" w14:textId="497091B2" w:rsidR="00FD5616" w:rsidRPr="00101356" w:rsidRDefault="00101356" w:rsidP="00387A6E">
            <w:pPr>
              <w:rPr>
                <w:b/>
              </w:rPr>
            </w:pPr>
            <w:r w:rsidRPr="00101356">
              <w:rPr>
                <w:b/>
              </w:rPr>
              <w:t>Datum</w:t>
            </w:r>
          </w:p>
        </w:tc>
        <w:tc>
          <w:tcPr>
            <w:tcW w:w="1559" w:type="dxa"/>
          </w:tcPr>
          <w:p w14:paraId="3B698B81" w14:textId="5C7E1E6D" w:rsidR="00FD5616" w:rsidRPr="00101356" w:rsidRDefault="00101356" w:rsidP="00387A6E">
            <w:pPr>
              <w:rPr>
                <w:b/>
              </w:rPr>
            </w:pPr>
            <w:r w:rsidRPr="00101356">
              <w:rPr>
                <w:b/>
              </w:rPr>
              <w:t>Version</w:t>
            </w:r>
          </w:p>
        </w:tc>
        <w:tc>
          <w:tcPr>
            <w:tcW w:w="4253" w:type="dxa"/>
          </w:tcPr>
          <w:p w14:paraId="5B19B173" w14:textId="6D6210A4" w:rsidR="00FD5616" w:rsidRPr="00101356" w:rsidRDefault="00101356" w:rsidP="00387A6E">
            <w:pPr>
              <w:rPr>
                <w:b/>
              </w:rPr>
            </w:pPr>
            <w:r w:rsidRPr="00101356">
              <w:rPr>
                <w:b/>
              </w:rPr>
              <w:t>Zusammenfassend</w:t>
            </w:r>
          </w:p>
        </w:tc>
      </w:tr>
      <w:tr w:rsidR="00101356" w14:paraId="1ED4B517" w14:textId="77777777" w:rsidTr="005E126F">
        <w:tc>
          <w:tcPr>
            <w:tcW w:w="1838" w:type="dxa"/>
          </w:tcPr>
          <w:p w14:paraId="7FB76DF4" w14:textId="185F2AA1" w:rsidR="00101356" w:rsidRDefault="005E126F" w:rsidP="005E126F">
            <w:proofErr w:type="spellStart"/>
            <w:r>
              <w:t>Mejdin</w:t>
            </w:r>
            <w:proofErr w:type="spellEnd"/>
            <w:r>
              <w:t xml:space="preserve"> </w:t>
            </w:r>
            <w:proofErr w:type="spellStart"/>
            <w:r>
              <w:t>Hatema</w:t>
            </w:r>
            <w:proofErr w:type="spellEnd"/>
          </w:p>
        </w:tc>
        <w:tc>
          <w:tcPr>
            <w:tcW w:w="1559" w:type="dxa"/>
          </w:tcPr>
          <w:p w14:paraId="3B02293E" w14:textId="232EDACA" w:rsidR="00101356" w:rsidRDefault="008F68D2" w:rsidP="008F68D2">
            <w:r>
              <w:t>09.09.2015</w:t>
            </w:r>
          </w:p>
        </w:tc>
        <w:tc>
          <w:tcPr>
            <w:tcW w:w="1559" w:type="dxa"/>
          </w:tcPr>
          <w:p w14:paraId="5CF51640" w14:textId="15F3215B" w:rsidR="00101356" w:rsidRDefault="005E126F" w:rsidP="00387A6E">
            <w:r>
              <w:t>1.0</w:t>
            </w:r>
          </w:p>
        </w:tc>
        <w:tc>
          <w:tcPr>
            <w:tcW w:w="4253" w:type="dxa"/>
          </w:tcPr>
          <w:p w14:paraId="41637037" w14:textId="02D4FD40" w:rsidR="00101356" w:rsidRDefault="00B61447" w:rsidP="00387A6E">
            <w:r>
              <w:t>Einleitung, Anforderungen, Risiken</w:t>
            </w:r>
          </w:p>
        </w:tc>
      </w:tr>
      <w:tr w:rsidR="00FD5616" w14:paraId="381E34F8" w14:textId="77777777" w:rsidTr="005E126F">
        <w:tc>
          <w:tcPr>
            <w:tcW w:w="1838" w:type="dxa"/>
          </w:tcPr>
          <w:p w14:paraId="0B94C9C7" w14:textId="688529CC" w:rsidR="00FD5616" w:rsidRDefault="00660928" w:rsidP="00387A6E">
            <w:r>
              <w:t>Denis Bittante</w:t>
            </w:r>
          </w:p>
        </w:tc>
        <w:tc>
          <w:tcPr>
            <w:tcW w:w="1559" w:type="dxa"/>
          </w:tcPr>
          <w:p w14:paraId="660D8333" w14:textId="49E7A5B1" w:rsidR="00FD5616" w:rsidRDefault="00660928" w:rsidP="00387A6E">
            <w:r>
              <w:t>?</w:t>
            </w:r>
          </w:p>
        </w:tc>
        <w:tc>
          <w:tcPr>
            <w:tcW w:w="1559" w:type="dxa"/>
          </w:tcPr>
          <w:p w14:paraId="2F6F264D" w14:textId="57A1531F" w:rsidR="00FD5616" w:rsidRDefault="00660928" w:rsidP="00387A6E">
            <w:r>
              <w:t>1.1</w:t>
            </w:r>
          </w:p>
        </w:tc>
        <w:tc>
          <w:tcPr>
            <w:tcW w:w="4253" w:type="dxa"/>
          </w:tcPr>
          <w:p w14:paraId="561D2B97" w14:textId="48F0688C" w:rsidR="00FD5616" w:rsidRDefault="00660928" w:rsidP="00387A6E">
            <w:r>
              <w:t>Reviews</w:t>
            </w:r>
          </w:p>
        </w:tc>
      </w:tr>
      <w:tr w:rsidR="00660928" w14:paraId="602AA6B1" w14:textId="77777777" w:rsidTr="006A7A1D">
        <w:tc>
          <w:tcPr>
            <w:tcW w:w="1838" w:type="dxa"/>
          </w:tcPr>
          <w:p w14:paraId="5F685C38" w14:textId="77777777" w:rsidR="00660928" w:rsidRDefault="00660928" w:rsidP="006A7A1D">
            <w:r>
              <w:t>Tobias Lanz</w:t>
            </w:r>
          </w:p>
        </w:tc>
        <w:tc>
          <w:tcPr>
            <w:tcW w:w="1559" w:type="dxa"/>
          </w:tcPr>
          <w:p w14:paraId="41A6B6B2" w14:textId="77777777" w:rsidR="00660928" w:rsidRDefault="00660928" w:rsidP="006A7A1D">
            <w:r>
              <w:t>11.09.2015</w:t>
            </w:r>
          </w:p>
        </w:tc>
        <w:tc>
          <w:tcPr>
            <w:tcW w:w="1559" w:type="dxa"/>
          </w:tcPr>
          <w:p w14:paraId="33BBA926" w14:textId="77777777" w:rsidR="00660928" w:rsidRDefault="00660928" w:rsidP="006A7A1D">
            <w:r>
              <w:t>1.1</w:t>
            </w:r>
          </w:p>
        </w:tc>
        <w:tc>
          <w:tcPr>
            <w:tcW w:w="4253" w:type="dxa"/>
          </w:tcPr>
          <w:p w14:paraId="4154F284" w14:textId="77777777" w:rsidR="00660928" w:rsidRDefault="00660928" w:rsidP="006A7A1D">
            <w:r>
              <w:t>Überarbeitung, Inputs und Reviews</w:t>
            </w:r>
          </w:p>
          <w:p w14:paraId="72E89861" w14:textId="77777777" w:rsidR="00660928" w:rsidRDefault="00660928" w:rsidP="006A7A1D"/>
        </w:tc>
      </w:tr>
      <w:tr w:rsidR="008F68D2" w14:paraId="6E48F74F" w14:textId="77777777" w:rsidTr="006A7A1D">
        <w:tc>
          <w:tcPr>
            <w:tcW w:w="1838" w:type="dxa"/>
          </w:tcPr>
          <w:p w14:paraId="69B1E30B" w14:textId="77777777" w:rsidR="008F68D2" w:rsidRDefault="008F68D2" w:rsidP="006A7A1D">
            <w:proofErr w:type="spellStart"/>
            <w:r>
              <w:t>Mejdin</w:t>
            </w:r>
            <w:proofErr w:type="spellEnd"/>
            <w:r>
              <w:t xml:space="preserve"> </w:t>
            </w:r>
            <w:proofErr w:type="spellStart"/>
            <w:r>
              <w:t>Hatema</w:t>
            </w:r>
            <w:proofErr w:type="spellEnd"/>
          </w:p>
        </w:tc>
        <w:tc>
          <w:tcPr>
            <w:tcW w:w="1559" w:type="dxa"/>
          </w:tcPr>
          <w:p w14:paraId="685FFA5B" w14:textId="52C0AF24" w:rsidR="008F68D2" w:rsidRDefault="008F68D2" w:rsidP="008F68D2">
            <w:r>
              <w:t>12.09.2015</w:t>
            </w:r>
          </w:p>
        </w:tc>
        <w:tc>
          <w:tcPr>
            <w:tcW w:w="1559" w:type="dxa"/>
          </w:tcPr>
          <w:p w14:paraId="45145B56" w14:textId="73E25A9F" w:rsidR="008F68D2" w:rsidRDefault="008F68D2" w:rsidP="008F68D2">
            <w:r>
              <w:t>1.2</w:t>
            </w:r>
          </w:p>
        </w:tc>
        <w:tc>
          <w:tcPr>
            <w:tcW w:w="4253" w:type="dxa"/>
          </w:tcPr>
          <w:p w14:paraId="3900C9C2" w14:textId="39AE2AFC" w:rsidR="008F68D2" w:rsidRDefault="008F68D2" w:rsidP="00032E40">
            <w:r>
              <w:t>Anforderungen neu</w:t>
            </w:r>
            <w:r w:rsidR="00B540F4">
              <w:t xml:space="preserve"> formuliert</w:t>
            </w:r>
            <w:r w:rsidR="00032E40">
              <w:t>, Einleitung verkürzt, Risiken entfernt, Rahmenbedingungen definiert</w:t>
            </w:r>
          </w:p>
        </w:tc>
      </w:tr>
      <w:tr w:rsidR="00660928" w14:paraId="13B2335A" w14:textId="77777777" w:rsidTr="006A7A1D">
        <w:tc>
          <w:tcPr>
            <w:tcW w:w="1838" w:type="dxa"/>
          </w:tcPr>
          <w:p w14:paraId="653C1D33" w14:textId="20FECD73" w:rsidR="00660928" w:rsidRDefault="0064605C" w:rsidP="006A7A1D">
            <w:r>
              <w:t>Tobias Lanz</w:t>
            </w:r>
          </w:p>
        </w:tc>
        <w:tc>
          <w:tcPr>
            <w:tcW w:w="1559" w:type="dxa"/>
          </w:tcPr>
          <w:p w14:paraId="4E39086A" w14:textId="6A1C6913" w:rsidR="00660928" w:rsidRDefault="0064605C" w:rsidP="006A7A1D">
            <w:r>
              <w:t>12.09.2015</w:t>
            </w:r>
          </w:p>
        </w:tc>
        <w:tc>
          <w:tcPr>
            <w:tcW w:w="1559" w:type="dxa"/>
          </w:tcPr>
          <w:p w14:paraId="7D04B102" w14:textId="5EF7F5DC" w:rsidR="00660928" w:rsidRDefault="0064605C" w:rsidP="006A7A1D">
            <w:r>
              <w:t>1.3</w:t>
            </w:r>
          </w:p>
        </w:tc>
        <w:tc>
          <w:tcPr>
            <w:tcW w:w="4253" w:type="dxa"/>
          </w:tcPr>
          <w:p w14:paraId="1DFA5CE5" w14:textId="77777777" w:rsidR="00660928" w:rsidRDefault="0064605C" w:rsidP="006A7A1D">
            <w:r>
              <w:t>Review</w:t>
            </w:r>
          </w:p>
          <w:p w14:paraId="36A35E13" w14:textId="77777777" w:rsidR="005143D2" w:rsidRDefault="005143D2" w:rsidP="006A7A1D">
            <w:r>
              <w:t>IST Situation</w:t>
            </w:r>
          </w:p>
          <w:p w14:paraId="38078626" w14:textId="379EB9C9" w:rsidR="005143D2" w:rsidRDefault="005143D2" w:rsidP="006A7A1D">
            <w:r>
              <w:t>SOLL Situation</w:t>
            </w:r>
          </w:p>
        </w:tc>
      </w:tr>
      <w:tr w:rsidR="00660928" w14:paraId="20F0AC97" w14:textId="77777777" w:rsidTr="006A7A1D">
        <w:tc>
          <w:tcPr>
            <w:tcW w:w="1838" w:type="dxa"/>
          </w:tcPr>
          <w:p w14:paraId="42AB0343" w14:textId="44239426" w:rsidR="00660928" w:rsidRDefault="008E2BA0" w:rsidP="006A7A1D">
            <w:r>
              <w:t>Tobias Lanz</w:t>
            </w:r>
          </w:p>
        </w:tc>
        <w:tc>
          <w:tcPr>
            <w:tcW w:w="1559" w:type="dxa"/>
          </w:tcPr>
          <w:p w14:paraId="35A8F2B7" w14:textId="23F73BB7" w:rsidR="00660928" w:rsidRDefault="008E2BA0" w:rsidP="006A7A1D">
            <w:r>
              <w:t>14.10.2015</w:t>
            </w:r>
          </w:p>
        </w:tc>
        <w:tc>
          <w:tcPr>
            <w:tcW w:w="1559" w:type="dxa"/>
          </w:tcPr>
          <w:p w14:paraId="2D741400" w14:textId="5EBAA103" w:rsidR="00660928" w:rsidRDefault="008E2BA0" w:rsidP="006A7A1D">
            <w:r>
              <w:t>1.4</w:t>
            </w:r>
          </w:p>
        </w:tc>
        <w:tc>
          <w:tcPr>
            <w:tcW w:w="4253" w:type="dxa"/>
          </w:tcPr>
          <w:p w14:paraId="6003F365" w14:textId="77777777" w:rsidR="008E2BA0" w:rsidRDefault="008E2BA0" w:rsidP="008E2BA0">
            <w:r>
              <w:t>Schnittstellen</w:t>
            </w:r>
          </w:p>
          <w:p w14:paraId="5F4A18E1" w14:textId="77777777" w:rsidR="00660928" w:rsidRDefault="008E2BA0" w:rsidP="008E2BA0">
            <w:r>
              <w:t>Risikoakzeptanz</w:t>
            </w:r>
            <w:r>
              <w:br/>
              <w:t>Lieferumfang</w:t>
            </w:r>
          </w:p>
          <w:p w14:paraId="592FFC58" w14:textId="38A946CE" w:rsidR="008E2BA0" w:rsidRDefault="008E2BA0" w:rsidP="008E2BA0">
            <w:r>
              <w:t>Abnahmebedingungen</w:t>
            </w:r>
          </w:p>
        </w:tc>
      </w:tr>
      <w:tr w:rsidR="00660928" w14:paraId="3F68E185" w14:textId="77777777" w:rsidTr="006A7A1D">
        <w:tc>
          <w:tcPr>
            <w:tcW w:w="1838" w:type="dxa"/>
          </w:tcPr>
          <w:p w14:paraId="37D271A8" w14:textId="54658F49" w:rsidR="00660928" w:rsidRDefault="00DC655C" w:rsidP="006A7A1D">
            <w:r>
              <w:t>Tobias Lanz</w:t>
            </w:r>
          </w:p>
        </w:tc>
        <w:tc>
          <w:tcPr>
            <w:tcW w:w="1559" w:type="dxa"/>
          </w:tcPr>
          <w:p w14:paraId="1F5F1DB0" w14:textId="5736D077" w:rsidR="00660928" w:rsidRDefault="00DC655C" w:rsidP="006A7A1D">
            <w:r>
              <w:t>15.10.2015</w:t>
            </w:r>
          </w:p>
        </w:tc>
        <w:tc>
          <w:tcPr>
            <w:tcW w:w="1559" w:type="dxa"/>
          </w:tcPr>
          <w:p w14:paraId="1F02B2BF" w14:textId="6CE8431D" w:rsidR="00660928" w:rsidRDefault="00DC655C" w:rsidP="006A7A1D">
            <w:r>
              <w:t>1.5</w:t>
            </w:r>
          </w:p>
        </w:tc>
        <w:tc>
          <w:tcPr>
            <w:tcW w:w="4253" w:type="dxa"/>
          </w:tcPr>
          <w:p w14:paraId="2563A03B" w14:textId="77777777" w:rsidR="00660928" w:rsidRDefault="00DC655C" w:rsidP="006A7A1D">
            <w:r>
              <w:t>Gewicht NFR</w:t>
            </w:r>
          </w:p>
          <w:p w14:paraId="458FF9A4" w14:textId="6DEB71E6" w:rsidR="00DC655C" w:rsidRDefault="00DC655C" w:rsidP="006A7A1D">
            <w:r>
              <w:t>Testfälle</w:t>
            </w:r>
          </w:p>
        </w:tc>
      </w:tr>
      <w:tr w:rsidR="00660928" w14:paraId="6768A5F3" w14:textId="77777777" w:rsidTr="006A7A1D">
        <w:tc>
          <w:tcPr>
            <w:tcW w:w="1838" w:type="dxa"/>
          </w:tcPr>
          <w:p w14:paraId="1F74C35D" w14:textId="4EF349A4" w:rsidR="00660928" w:rsidRDefault="00017A30" w:rsidP="006A7A1D">
            <w:r>
              <w:t>Denis Bittante</w:t>
            </w:r>
          </w:p>
        </w:tc>
        <w:tc>
          <w:tcPr>
            <w:tcW w:w="1559" w:type="dxa"/>
          </w:tcPr>
          <w:p w14:paraId="5D778BA5" w14:textId="665CEB39" w:rsidR="00660928" w:rsidRDefault="00017A30" w:rsidP="006A7A1D">
            <w:r>
              <w:t>26.10.2015</w:t>
            </w:r>
          </w:p>
        </w:tc>
        <w:tc>
          <w:tcPr>
            <w:tcW w:w="1559" w:type="dxa"/>
          </w:tcPr>
          <w:p w14:paraId="4E351002" w14:textId="08F47C3A" w:rsidR="00660928" w:rsidRDefault="00017A30" w:rsidP="006A7A1D">
            <w:r>
              <w:t>1.5</w:t>
            </w:r>
          </w:p>
        </w:tc>
        <w:tc>
          <w:tcPr>
            <w:tcW w:w="4253" w:type="dxa"/>
          </w:tcPr>
          <w:p w14:paraId="64B3F91C" w14:textId="79B745C4" w:rsidR="00660928" w:rsidRDefault="00B97DF9" w:rsidP="006C2D3B">
            <w:ins w:id="7" w:author="Denis Bittante" w:date="2015-10-26T22:17:00Z">
              <w:r>
                <w:t>Review</w:t>
              </w:r>
              <w:r w:rsidR="006C2D3B">
                <w:t xml:space="preserve"> </w:t>
              </w:r>
            </w:ins>
            <w:ins w:id="8" w:author="Denis Bittante" w:date="2015-10-26T22:24:00Z">
              <w:r w:rsidR="006C2D3B">
                <w:t>Abnahmebedingungen</w:t>
              </w:r>
            </w:ins>
          </w:p>
        </w:tc>
      </w:tr>
      <w:tr w:rsidR="00660928" w14:paraId="7AE280A4" w14:textId="77777777" w:rsidTr="006A7A1D">
        <w:tc>
          <w:tcPr>
            <w:tcW w:w="1838" w:type="dxa"/>
          </w:tcPr>
          <w:p w14:paraId="4B680582" w14:textId="77777777" w:rsidR="00660928" w:rsidRDefault="00660928" w:rsidP="006A7A1D"/>
        </w:tc>
        <w:tc>
          <w:tcPr>
            <w:tcW w:w="1559" w:type="dxa"/>
          </w:tcPr>
          <w:p w14:paraId="70A81FB2" w14:textId="77777777" w:rsidR="00660928" w:rsidRDefault="00660928" w:rsidP="006A7A1D"/>
        </w:tc>
        <w:tc>
          <w:tcPr>
            <w:tcW w:w="1559" w:type="dxa"/>
          </w:tcPr>
          <w:p w14:paraId="7CD4D6D6" w14:textId="77777777" w:rsidR="00660928" w:rsidRDefault="00660928" w:rsidP="006A7A1D"/>
        </w:tc>
        <w:tc>
          <w:tcPr>
            <w:tcW w:w="4253" w:type="dxa"/>
          </w:tcPr>
          <w:p w14:paraId="0C42D498" w14:textId="77777777" w:rsidR="00660928" w:rsidRDefault="00660928" w:rsidP="006A7A1D"/>
        </w:tc>
      </w:tr>
      <w:tr w:rsidR="00660928" w14:paraId="57040B94" w14:textId="77777777" w:rsidTr="006A7A1D">
        <w:tc>
          <w:tcPr>
            <w:tcW w:w="1838" w:type="dxa"/>
          </w:tcPr>
          <w:p w14:paraId="39120464" w14:textId="77777777" w:rsidR="00660928" w:rsidRDefault="00660928" w:rsidP="006A7A1D"/>
        </w:tc>
        <w:tc>
          <w:tcPr>
            <w:tcW w:w="1559" w:type="dxa"/>
          </w:tcPr>
          <w:p w14:paraId="033F3DA8" w14:textId="77777777" w:rsidR="00660928" w:rsidRDefault="00660928" w:rsidP="006A7A1D"/>
        </w:tc>
        <w:tc>
          <w:tcPr>
            <w:tcW w:w="1559" w:type="dxa"/>
          </w:tcPr>
          <w:p w14:paraId="2C2D1AE4" w14:textId="77777777" w:rsidR="00660928" w:rsidRDefault="00660928" w:rsidP="006A7A1D"/>
        </w:tc>
        <w:tc>
          <w:tcPr>
            <w:tcW w:w="4253" w:type="dxa"/>
          </w:tcPr>
          <w:p w14:paraId="596D73E5" w14:textId="77777777" w:rsidR="00660928" w:rsidRDefault="00660928" w:rsidP="006A7A1D"/>
        </w:tc>
      </w:tr>
      <w:tr w:rsidR="00660928" w14:paraId="5CDD6E9A" w14:textId="77777777" w:rsidTr="006A7A1D">
        <w:tc>
          <w:tcPr>
            <w:tcW w:w="1838" w:type="dxa"/>
          </w:tcPr>
          <w:p w14:paraId="0213E9BA" w14:textId="77777777" w:rsidR="00660928" w:rsidRDefault="00660928" w:rsidP="006A7A1D"/>
        </w:tc>
        <w:tc>
          <w:tcPr>
            <w:tcW w:w="1559" w:type="dxa"/>
          </w:tcPr>
          <w:p w14:paraId="50FA44C8" w14:textId="77777777" w:rsidR="00660928" w:rsidRDefault="00660928" w:rsidP="006A7A1D"/>
        </w:tc>
        <w:tc>
          <w:tcPr>
            <w:tcW w:w="1559" w:type="dxa"/>
          </w:tcPr>
          <w:p w14:paraId="2C2DA00D" w14:textId="77777777" w:rsidR="00660928" w:rsidRDefault="00660928" w:rsidP="006A7A1D"/>
        </w:tc>
        <w:tc>
          <w:tcPr>
            <w:tcW w:w="4253" w:type="dxa"/>
          </w:tcPr>
          <w:p w14:paraId="6D61D2B5" w14:textId="77777777" w:rsidR="00660928" w:rsidRDefault="00660928" w:rsidP="006A7A1D"/>
        </w:tc>
      </w:tr>
    </w:tbl>
    <w:p w14:paraId="79E2E442" w14:textId="77777777" w:rsidR="00387A6E" w:rsidRPr="00387A6E" w:rsidRDefault="00387A6E" w:rsidP="00387A6E"/>
    <w:p w14:paraId="105BB3D6" w14:textId="77777777" w:rsidR="00164061" w:rsidRDefault="00164061">
      <w:r>
        <w:br w:type="page"/>
      </w:r>
    </w:p>
    <w:sdt>
      <w:sdtPr>
        <w:rPr>
          <w:lang w:val="de-DE"/>
        </w:rPr>
        <w:id w:val="-1685128771"/>
        <w:docPartObj>
          <w:docPartGallery w:val="Table of Contents"/>
          <w:docPartUnique/>
        </w:docPartObj>
      </w:sdtPr>
      <w:sdtEndPr>
        <w:rPr>
          <w:b/>
          <w:bCs/>
        </w:rPr>
      </w:sdtEndPr>
      <w:sdtContent>
        <w:p w14:paraId="38CA60FC" w14:textId="46588A89" w:rsidR="00C808D7" w:rsidRDefault="00C808D7" w:rsidP="006C2D3B">
          <w:pPr>
            <w:pStyle w:val="Inhaltsverzeichnisberschrift"/>
          </w:pPr>
          <w:r>
            <w:rPr>
              <w:lang w:val="de-DE"/>
            </w:rPr>
            <w:t>Inhaltsverzeichnis</w:t>
          </w:r>
        </w:p>
        <w:p w14:paraId="6BBB9A52" w14:textId="77777777" w:rsidR="00C808D7" w:rsidRDefault="00C808D7" w:rsidP="006C2D3B">
          <w:pPr>
            <w:pStyle w:val="Verzeichnis1"/>
            <w:rPr>
              <w:rFonts w:asciiTheme="minorHAnsi" w:hAnsiTheme="minorHAnsi"/>
              <w:noProof/>
              <w:lang w:eastAsia="de-CH"/>
            </w:rPr>
            <w:pPrChange w:id="9" w:author="Denis Bittante" w:date="2015-10-26T22:25:00Z">
              <w:pPr>
                <w:pStyle w:val="Verzeichnis1"/>
                <w:tabs>
                  <w:tab w:val="left" w:leader="dot" w:pos="8647"/>
                </w:tabs>
              </w:pPr>
            </w:pPrChange>
          </w:pPr>
          <w:r>
            <w:fldChar w:fldCharType="begin"/>
          </w:r>
          <w:r>
            <w:instrText xml:space="preserve"> TOC \o "1-3" \h \z \u </w:instrText>
          </w:r>
          <w:r>
            <w:fldChar w:fldCharType="separate"/>
          </w:r>
          <w:r w:rsidR="00F57F1C">
            <w:fldChar w:fldCharType="begin"/>
          </w:r>
          <w:r w:rsidR="00F57F1C">
            <w:instrText xml:space="preserve"> HYPERLINK \l "_Toc432673978" </w:instrText>
          </w:r>
          <w:r w:rsidR="00F57F1C">
            <w:fldChar w:fldCharType="separate"/>
          </w:r>
          <w:r w:rsidRPr="00493222">
            <w:rPr>
              <w:rStyle w:val="Hyperlink"/>
              <w:noProof/>
            </w:rPr>
            <w:t>1</w:t>
          </w:r>
          <w:r>
            <w:rPr>
              <w:rFonts w:asciiTheme="minorHAnsi" w:hAnsiTheme="minorHAnsi"/>
              <w:noProof/>
              <w:lang w:eastAsia="de-CH"/>
            </w:rPr>
            <w:tab/>
          </w:r>
          <w:r w:rsidRPr="00493222">
            <w:rPr>
              <w:rStyle w:val="Hyperlink"/>
              <w:noProof/>
            </w:rPr>
            <w:t>Versionen</w:t>
          </w:r>
          <w:r>
            <w:rPr>
              <w:noProof/>
              <w:webHidden/>
            </w:rPr>
            <w:tab/>
          </w:r>
          <w:r>
            <w:rPr>
              <w:noProof/>
              <w:webHidden/>
            </w:rPr>
            <w:fldChar w:fldCharType="begin"/>
          </w:r>
          <w:r>
            <w:rPr>
              <w:noProof/>
              <w:webHidden/>
            </w:rPr>
            <w:instrText xml:space="preserve"> PAGEREF _Toc432673978 \h </w:instrText>
          </w:r>
          <w:r>
            <w:rPr>
              <w:noProof/>
              <w:webHidden/>
            </w:rPr>
          </w:r>
          <w:r>
            <w:rPr>
              <w:noProof/>
              <w:webHidden/>
            </w:rPr>
            <w:fldChar w:fldCharType="separate"/>
          </w:r>
          <w:r w:rsidR="00F57F1C">
            <w:rPr>
              <w:noProof/>
              <w:webHidden/>
            </w:rPr>
            <w:t>1</w:t>
          </w:r>
          <w:r>
            <w:rPr>
              <w:noProof/>
              <w:webHidden/>
            </w:rPr>
            <w:fldChar w:fldCharType="end"/>
          </w:r>
          <w:r w:rsidR="00F57F1C">
            <w:rPr>
              <w:noProof/>
            </w:rPr>
            <w:fldChar w:fldCharType="end"/>
          </w:r>
        </w:p>
        <w:p w14:paraId="171C28F6" w14:textId="77777777" w:rsidR="00C808D7" w:rsidRDefault="00F57F1C" w:rsidP="006C2D3B">
          <w:pPr>
            <w:pStyle w:val="Verzeichnis1"/>
            <w:rPr>
              <w:rFonts w:asciiTheme="minorHAnsi" w:hAnsiTheme="minorHAnsi"/>
              <w:noProof/>
              <w:lang w:eastAsia="de-CH"/>
            </w:rPr>
            <w:pPrChange w:id="10" w:author="Denis Bittante" w:date="2015-10-26T22:25:00Z">
              <w:pPr>
                <w:pStyle w:val="Verzeichnis1"/>
                <w:tabs>
                  <w:tab w:val="left" w:leader="dot" w:pos="8647"/>
                </w:tabs>
              </w:pPr>
            </w:pPrChange>
          </w:pPr>
          <w:r>
            <w:fldChar w:fldCharType="begin"/>
          </w:r>
          <w:r>
            <w:instrText xml:space="preserve"> HYPERLINK \l "_Toc432673979" </w:instrText>
          </w:r>
          <w:r>
            <w:fldChar w:fldCharType="separate"/>
          </w:r>
          <w:r w:rsidR="00C808D7" w:rsidRPr="00493222">
            <w:rPr>
              <w:rStyle w:val="Hyperlink"/>
              <w:noProof/>
            </w:rPr>
            <w:t>2</w:t>
          </w:r>
          <w:r w:rsidR="00C808D7">
            <w:rPr>
              <w:rFonts w:asciiTheme="minorHAnsi" w:hAnsiTheme="minorHAnsi"/>
              <w:noProof/>
              <w:lang w:eastAsia="de-CH"/>
            </w:rPr>
            <w:tab/>
          </w:r>
          <w:r w:rsidR="00C808D7" w:rsidRPr="00493222">
            <w:rPr>
              <w:rStyle w:val="Hyperlink"/>
              <w:noProof/>
            </w:rPr>
            <w:t>Einleitung</w:t>
          </w:r>
          <w:r w:rsidR="00C808D7">
            <w:rPr>
              <w:noProof/>
              <w:webHidden/>
            </w:rPr>
            <w:tab/>
          </w:r>
          <w:r w:rsidR="00C808D7">
            <w:rPr>
              <w:noProof/>
              <w:webHidden/>
            </w:rPr>
            <w:fldChar w:fldCharType="begin"/>
          </w:r>
          <w:r w:rsidR="00C808D7">
            <w:rPr>
              <w:noProof/>
              <w:webHidden/>
            </w:rPr>
            <w:instrText xml:space="preserve"> PAGEREF _Toc432673979 \h </w:instrText>
          </w:r>
          <w:r w:rsidR="00C808D7">
            <w:rPr>
              <w:noProof/>
              <w:webHidden/>
            </w:rPr>
          </w:r>
          <w:r w:rsidR="00C808D7">
            <w:rPr>
              <w:noProof/>
              <w:webHidden/>
            </w:rPr>
            <w:fldChar w:fldCharType="separate"/>
          </w:r>
          <w:r>
            <w:rPr>
              <w:noProof/>
              <w:webHidden/>
            </w:rPr>
            <w:t>3</w:t>
          </w:r>
          <w:r w:rsidR="00C808D7">
            <w:rPr>
              <w:noProof/>
              <w:webHidden/>
            </w:rPr>
            <w:fldChar w:fldCharType="end"/>
          </w:r>
          <w:r>
            <w:rPr>
              <w:noProof/>
            </w:rPr>
            <w:fldChar w:fldCharType="end"/>
          </w:r>
        </w:p>
        <w:p w14:paraId="2E5C31DF" w14:textId="77777777" w:rsidR="00C808D7" w:rsidRDefault="00F57F1C" w:rsidP="006C2D3B">
          <w:pPr>
            <w:pStyle w:val="Verzeichnis1"/>
            <w:rPr>
              <w:rFonts w:asciiTheme="minorHAnsi" w:hAnsiTheme="minorHAnsi"/>
              <w:noProof/>
              <w:lang w:eastAsia="de-CH"/>
            </w:rPr>
            <w:pPrChange w:id="11" w:author="Denis Bittante" w:date="2015-10-26T22:25:00Z">
              <w:pPr>
                <w:pStyle w:val="Verzeichnis1"/>
                <w:tabs>
                  <w:tab w:val="left" w:leader="dot" w:pos="8647"/>
                </w:tabs>
              </w:pPr>
            </w:pPrChange>
          </w:pPr>
          <w:r>
            <w:fldChar w:fldCharType="begin"/>
          </w:r>
          <w:r>
            <w:instrText xml:space="preserve"> HYPERLINK \l "_Toc432673980" </w:instrText>
          </w:r>
          <w:r>
            <w:fldChar w:fldCharType="separate"/>
          </w:r>
          <w:r w:rsidR="00C808D7" w:rsidRPr="00493222">
            <w:rPr>
              <w:rStyle w:val="Hyperlink"/>
              <w:noProof/>
            </w:rPr>
            <w:t>3</w:t>
          </w:r>
          <w:r w:rsidR="00C808D7">
            <w:rPr>
              <w:rFonts w:asciiTheme="minorHAnsi" w:hAnsiTheme="minorHAnsi"/>
              <w:noProof/>
              <w:lang w:eastAsia="de-CH"/>
            </w:rPr>
            <w:tab/>
          </w:r>
          <w:r w:rsidR="00C808D7" w:rsidRPr="00493222">
            <w:rPr>
              <w:rStyle w:val="Hyperlink"/>
              <w:noProof/>
            </w:rPr>
            <w:t>Ist Zustand</w:t>
          </w:r>
          <w:r w:rsidR="00C808D7">
            <w:rPr>
              <w:noProof/>
              <w:webHidden/>
            </w:rPr>
            <w:tab/>
          </w:r>
          <w:r w:rsidR="00C808D7">
            <w:rPr>
              <w:noProof/>
              <w:webHidden/>
            </w:rPr>
            <w:fldChar w:fldCharType="begin"/>
          </w:r>
          <w:r w:rsidR="00C808D7">
            <w:rPr>
              <w:noProof/>
              <w:webHidden/>
            </w:rPr>
            <w:instrText xml:space="preserve"> PAGEREF _Toc432673980 \h </w:instrText>
          </w:r>
          <w:r w:rsidR="00C808D7">
            <w:rPr>
              <w:noProof/>
              <w:webHidden/>
            </w:rPr>
          </w:r>
          <w:r w:rsidR="00C808D7">
            <w:rPr>
              <w:noProof/>
              <w:webHidden/>
            </w:rPr>
            <w:fldChar w:fldCharType="separate"/>
          </w:r>
          <w:r>
            <w:rPr>
              <w:noProof/>
              <w:webHidden/>
            </w:rPr>
            <w:t>4</w:t>
          </w:r>
          <w:r w:rsidR="00C808D7">
            <w:rPr>
              <w:noProof/>
              <w:webHidden/>
            </w:rPr>
            <w:fldChar w:fldCharType="end"/>
          </w:r>
          <w:r>
            <w:rPr>
              <w:noProof/>
            </w:rPr>
            <w:fldChar w:fldCharType="end"/>
          </w:r>
        </w:p>
        <w:p w14:paraId="21F1FCF3" w14:textId="77777777" w:rsidR="00C808D7" w:rsidRDefault="00F57F1C" w:rsidP="006C2D3B">
          <w:pPr>
            <w:pStyle w:val="Verzeichnis1"/>
            <w:rPr>
              <w:rFonts w:asciiTheme="minorHAnsi" w:hAnsiTheme="minorHAnsi"/>
              <w:noProof/>
              <w:lang w:eastAsia="de-CH"/>
            </w:rPr>
            <w:pPrChange w:id="12" w:author="Denis Bittante" w:date="2015-10-26T22:25:00Z">
              <w:pPr>
                <w:pStyle w:val="Verzeichnis1"/>
                <w:tabs>
                  <w:tab w:val="left" w:leader="dot" w:pos="8647"/>
                </w:tabs>
              </w:pPr>
            </w:pPrChange>
          </w:pPr>
          <w:r>
            <w:fldChar w:fldCharType="begin"/>
          </w:r>
          <w:r>
            <w:instrText xml:space="preserve"> HYPERLINK \l "_Toc432673981" </w:instrText>
          </w:r>
          <w:r>
            <w:fldChar w:fldCharType="separate"/>
          </w:r>
          <w:r w:rsidR="00C808D7" w:rsidRPr="00493222">
            <w:rPr>
              <w:rStyle w:val="Hyperlink"/>
              <w:noProof/>
            </w:rPr>
            <w:t>4</w:t>
          </w:r>
          <w:r w:rsidR="00C808D7">
            <w:rPr>
              <w:rFonts w:asciiTheme="minorHAnsi" w:hAnsiTheme="minorHAnsi"/>
              <w:noProof/>
              <w:lang w:eastAsia="de-CH"/>
            </w:rPr>
            <w:tab/>
          </w:r>
          <w:r w:rsidR="00C808D7" w:rsidRPr="00493222">
            <w:rPr>
              <w:rStyle w:val="Hyperlink"/>
              <w:noProof/>
            </w:rPr>
            <w:t>Soll Zustand</w:t>
          </w:r>
          <w:r w:rsidR="00C808D7">
            <w:rPr>
              <w:noProof/>
              <w:webHidden/>
            </w:rPr>
            <w:tab/>
          </w:r>
          <w:r w:rsidR="00C808D7">
            <w:rPr>
              <w:noProof/>
              <w:webHidden/>
            </w:rPr>
            <w:fldChar w:fldCharType="begin"/>
          </w:r>
          <w:r w:rsidR="00C808D7">
            <w:rPr>
              <w:noProof/>
              <w:webHidden/>
            </w:rPr>
            <w:instrText xml:space="preserve"> PAGEREF _Toc432673981 \h </w:instrText>
          </w:r>
          <w:r w:rsidR="00C808D7">
            <w:rPr>
              <w:noProof/>
              <w:webHidden/>
            </w:rPr>
          </w:r>
          <w:r w:rsidR="00C808D7">
            <w:rPr>
              <w:noProof/>
              <w:webHidden/>
            </w:rPr>
            <w:fldChar w:fldCharType="separate"/>
          </w:r>
          <w:r>
            <w:rPr>
              <w:noProof/>
              <w:webHidden/>
            </w:rPr>
            <w:t>5</w:t>
          </w:r>
          <w:r w:rsidR="00C808D7">
            <w:rPr>
              <w:noProof/>
              <w:webHidden/>
            </w:rPr>
            <w:fldChar w:fldCharType="end"/>
          </w:r>
          <w:r>
            <w:rPr>
              <w:noProof/>
            </w:rPr>
            <w:fldChar w:fldCharType="end"/>
          </w:r>
        </w:p>
        <w:p w14:paraId="5B81ADF3" w14:textId="77777777" w:rsidR="00C808D7" w:rsidRDefault="00F57F1C" w:rsidP="006C2D3B">
          <w:pPr>
            <w:pStyle w:val="Verzeichnis1"/>
            <w:rPr>
              <w:rFonts w:asciiTheme="minorHAnsi" w:hAnsiTheme="minorHAnsi"/>
              <w:noProof/>
              <w:lang w:eastAsia="de-CH"/>
            </w:rPr>
            <w:pPrChange w:id="13" w:author="Denis Bittante" w:date="2015-10-26T22:25:00Z">
              <w:pPr>
                <w:pStyle w:val="Verzeichnis1"/>
                <w:tabs>
                  <w:tab w:val="left" w:leader="dot" w:pos="8647"/>
                </w:tabs>
              </w:pPr>
            </w:pPrChange>
          </w:pPr>
          <w:r>
            <w:fldChar w:fldCharType="begin"/>
          </w:r>
          <w:r>
            <w:instrText xml:space="preserve"> HYPERLINK \l "_Toc432673982" </w:instrText>
          </w:r>
          <w:r>
            <w:fldChar w:fldCharType="separate"/>
          </w:r>
          <w:r w:rsidR="00C808D7" w:rsidRPr="00493222">
            <w:rPr>
              <w:rStyle w:val="Hyperlink"/>
              <w:noProof/>
            </w:rPr>
            <w:t>5</w:t>
          </w:r>
          <w:r w:rsidR="00C808D7">
            <w:rPr>
              <w:rFonts w:asciiTheme="minorHAnsi" w:hAnsiTheme="minorHAnsi"/>
              <w:noProof/>
              <w:lang w:eastAsia="de-CH"/>
            </w:rPr>
            <w:tab/>
          </w:r>
          <w:r w:rsidR="00C808D7" w:rsidRPr="00493222">
            <w:rPr>
              <w:rStyle w:val="Hyperlink"/>
              <w:noProof/>
            </w:rPr>
            <w:t>Anforderungen</w:t>
          </w:r>
          <w:r w:rsidR="00C808D7">
            <w:rPr>
              <w:noProof/>
              <w:webHidden/>
            </w:rPr>
            <w:tab/>
          </w:r>
          <w:r w:rsidR="00C808D7">
            <w:rPr>
              <w:noProof/>
              <w:webHidden/>
            </w:rPr>
            <w:fldChar w:fldCharType="begin"/>
          </w:r>
          <w:r w:rsidR="00C808D7">
            <w:rPr>
              <w:noProof/>
              <w:webHidden/>
            </w:rPr>
            <w:instrText xml:space="preserve"> PAGEREF _Toc432673982 \h </w:instrText>
          </w:r>
          <w:r w:rsidR="00C808D7">
            <w:rPr>
              <w:noProof/>
              <w:webHidden/>
            </w:rPr>
          </w:r>
          <w:r w:rsidR="00C808D7">
            <w:rPr>
              <w:noProof/>
              <w:webHidden/>
            </w:rPr>
            <w:fldChar w:fldCharType="separate"/>
          </w:r>
          <w:r>
            <w:rPr>
              <w:noProof/>
              <w:webHidden/>
            </w:rPr>
            <w:t>6</w:t>
          </w:r>
          <w:r w:rsidR="00C808D7">
            <w:rPr>
              <w:noProof/>
              <w:webHidden/>
            </w:rPr>
            <w:fldChar w:fldCharType="end"/>
          </w:r>
          <w:r>
            <w:rPr>
              <w:noProof/>
            </w:rPr>
            <w:fldChar w:fldCharType="end"/>
          </w:r>
        </w:p>
        <w:p w14:paraId="18FB1B8C" w14:textId="77777777" w:rsidR="00C808D7" w:rsidRDefault="00F57F1C" w:rsidP="00C808D7">
          <w:pPr>
            <w:pStyle w:val="Verzeichnis2"/>
            <w:tabs>
              <w:tab w:val="clear" w:pos="8630"/>
              <w:tab w:val="left" w:leader="dot" w:pos="8647"/>
            </w:tabs>
            <w:rPr>
              <w:rFonts w:asciiTheme="minorHAnsi" w:eastAsiaTheme="minorEastAsia" w:hAnsiTheme="minorHAnsi" w:cstheme="minorBidi"/>
              <w:kern w:val="0"/>
              <w:sz w:val="22"/>
              <w:szCs w:val="22"/>
              <w14:ligatures w14:val="none"/>
            </w:rPr>
          </w:pPr>
          <w:hyperlink w:anchor="_Toc432673983" w:history="1">
            <w:r w:rsidR="00C808D7" w:rsidRPr="00493222">
              <w:rPr>
                <w:rStyle w:val="Hyperlink"/>
              </w:rPr>
              <w:t>5.1</w:t>
            </w:r>
            <w:r w:rsidR="00C808D7">
              <w:rPr>
                <w:rFonts w:asciiTheme="minorHAnsi" w:eastAsiaTheme="minorEastAsia" w:hAnsiTheme="minorHAnsi" w:cstheme="minorBidi"/>
                <w:kern w:val="0"/>
                <w:sz w:val="22"/>
                <w:szCs w:val="22"/>
                <w14:ligatures w14:val="none"/>
              </w:rPr>
              <w:tab/>
            </w:r>
            <w:r w:rsidR="00C808D7" w:rsidRPr="00493222">
              <w:rPr>
                <w:rStyle w:val="Hyperlink"/>
              </w:rPr>
              <w:t>Funktional</w:t>
            </w:r>
            <w:r w:rsidR="00C808D7">
              <w:rPr>
                <w:webHidden/>
              </w:rPr>
              <w:tab/>
            </w:r>
            <w:r w:rsidR="00C808D7">
              <w:rPr>
                <w:webHidden/>
              </w:rPr>
              <w:fldChar w:fldCharType="begin"/>
            </w:r>
            <w:r w:rsidR="00C808D7">
              <w:rPr>
                <w:webHidden/>
              </w:rPr>
              <w:instrText xml:space="preserve"> PAGEREF _Toc432673983 \h </w:instrText>
            </w:r>
            <w:r w:rsidR="00C808D7">
              <w:rPr>
                <w:webHidden/>
              </w:rPr>
            </w:r>
            <w:r w:rsidR="00C808D7">
              <w:rPr>
                <w:webHidden/>
              </w:rPr>
              <w:fldChar w:fldCharType="separate"/>
            </w:r>
            <w:r>
              <w:rPr>
                <w:webHidden/>
              </w:rPr>
              <w:t>6</w:t>
            </w:r>
            <w:r w:rsidR="00C808D7">
              <w:rPr>
                <w:webHidden/>
              </w:rPr>
              <w:fldChar w:fldCharType="end"/>
            </w:r>
          </w:hyperlink>
        </w:p>
        <w:p w14:paraId="745C7C49" w14:textId="77777777" w:rsidR="00C808D7" w:rsidRDefault="00F57F1C" w:rsidP="00C808D7">
          <w:pPr>
            <w:pStyle w:val="Verzeichnis2"/>
            <w:tabs>
              <w:tab w:val="clear" w:pos="8630"/>
              <w:tab w:val="left" w:leader="dot" w:pos="8647"/>
            </w:tabs>
            <w:rPr>
              <w:rFonts w:asciiTheme="minorHAnsi" w:eastAsiaTheme="minorEastAsia" w:hAnsiTheme="minorHAnsi" w:cstheme="minorBidi"/>
              <w:kern w:val="0"/>
              <w:sz w:val="22"/>
              <w:szCs w:val="22"/>
              <w14:ligatures w14:val="none"/>
            </w:rPr>
          </w:pPr>
          <w:hyperlink w:anchor="_Toc432673984" w:history="1">
            <w:r w:rsidR="00C808D7" w:rsidRPr="00493222">
              <w:rPr>
                <w:rStyle w:val="Hyperlink"/>
              </w:rPr>
              <w:t>5.2</w:t>
            </w:r>
            <w:r w:rsidR="00C808D7">
              <w:rPr>
                <w:rFonts w:asciiTheme="minorHAnsi" w:eastAsiaTheme="minorEastAsia" w:hAnsiTheme="minorHAnsi" w:cstheme="minorBidi"/>
                <w:kern w:val="0"/>
                <w:sz w:val="22"/>
                <w:szCs w:val="22"/>
                <w14:ligatures w14:val="none"/>
              </w:rPr>
              <w:tab/>
            </w:r>
            <w:r w:rsidR="00C808D7" w:rsidRPr="00493222">
              <w:rPr>
                <w:rStyle w:val="Hyperlink"/>
              </w:rPr>
              <w:t>Nicht Funktional</w:t>
            </w:r>
            <w:r w:rsidR="00C808D7">
              <w:rPr>
                <w:webHidden/>
              </w:rPr>
              <w:tab/>
            </w:r>
            <w:r w:rsidR="00C808D7">
              <w:rPr>
                <w:webHidden/>
              </w:rPr>
              <w:fldChar w:fldCharType="begin"/>
            </w:r>
            <w:r w:rsidR="00C808D7">
              <w:rPr>
                <w:webHidden/>
              </w:rPr>
              <w:instrText xml:space="preserve"> PAGEREF _Toc432673984 \h </w:instrText>
            </w:r>
            <w:r w:rsidR="00C808D7">
              <w:rPr>
                <w:webHidden/>
              </w:rPr>
            </w:r>
            <w:r w:rsidR="00C808D7">
              <w:rPr>
                <w:webHidden/>
              </w:rPr>
              <w:fldChar w:fldCharType="separate"/>
            </w:r>
            <w:r>
              <w:rPr>
                <w:webHidden/>
              </w:rPr>
              <w:t>10</w:t>
            </w:r>
            <w:r w:rsidR="00C808D7">
              <w:rPr>
                <w:webHidden/>
              </w:rPr>
              <w:fldChar w:fldCharType="end"/>
            </w:r>
          </w:hyperlink>
        </w:p>
        <w:p w14:paraId="1B18DFBA" w14:textId="77777777" w:rsidR="00C808D7" w:rsidRDefault="00F57F1C" w:rsidP="006C2D3B">
          <w:pPr>
            <w:pStyle w:val="Verzeichnis1"/>
            <w:rPr>
              <w:rFonts w:asciiTheme="minorHAnsi" w:hAnsiTheme="minorHAnsi"/>
              <w:noProof/>
              <w:lang w:eastAsia="de-CH"/>
            </w:rPr>
            <w:pPrChange w:id="14" w:author="Denis Bittante" w:date="2015-10-26T22:25:00Z">
              <w:pPr>
                <w:pStyle w:val="Verzeichnis1"/>
                <w:tabs>
                  <w:tab w:val="left" w:leader="dot" w:pos="8647"/>
                </w:tabs>
              </w:pPr>
            </w:pPrChange>
          </w:pPr>
          <w:r>
            <w:fldChar w:fldCharType="begin"/>
          </w:r>
          <w:r>
            <w:instrText xml:space="preserve"> HYPERLINK \l "_Toc432673985" </w:instrText>
          </w:r>
          <w:r>
            <w:fldChar w:fldCharType="separate"/>
          </w:r>
          <w:r w:rsidR="00C808D7" w:rsidRPr="00493222">
            <w:rPr>
              <w:rStyle w:val="Hyperlink"/>
              <w:noProof/>
            </w:rPr>
            <w:t>6</w:t>
          </w:r>
          <w:r w:rsidR="00C808D7">
            <w:rPr>
              <w:rFonts w:asciiTheme="minorHAnsi" w:hAnsiTheme="minorHAnsi"/>
              <w:noProof/>
              <w:lang w:eastAsia="de-CH"/>
            </w:rPr>
            <w:tab/>
          </w:r>
          <w:r w:rsidR="00C808D7" w:rsidRPr="00493222">
            <w:rPr>
              <w:rStyle w:val="Hyperlink"/>
              <w:noProof/>
            </w:rPr>
            <w:t>Abgrenzung</w:t>
          </w:r>
          <w:r w:rsidR="00C808D7">
            <w:rPr>
              <w:noProof/>
              <w:webHidden/>
            </w:rPr>
            <w:tab/>
          </w:r>
          <w:r w:rsidR="00C808D7">
            <w:rPr>
              <w:noProof/>
              <w:webHidden/>
            </w:rPr>
            <w:fldChar w:fldCharType="begin"/>
          </w:r>
          <w:r w:rsidR="00C808D7">
            <w:rPr>
              <w:noProof/>
              <w:webHidden/>
            </w:rPr>
            <w:instrText xml:space="preserve"> PAGEREF _Toc432673985 \h </w:instrText>
          </w:r>
          <w:r w:rsidR="00C808D7">
            <w:rPr>
              <w:noProof/>
              <w:webHidden/>
            </w:rPr>
          </w:r>
          <w:r w:rsidR="00C808D7">
            <w:rPr>
              <w:noProof/>
              <w:webHidden/>
            </w:rPr>
            <w:fldChar w:fldCharType="separate"/>
          </w:r>
          <w:r>
            <w:rPr>
              <w:noProof/>
              <w:webHidden/>
            </w:rPr>
            <w:t>12</w:t>
          </w:r>
          <w:r w:rsidR="00C808D7">
            <w:rPr>
              <w:noProof/>
              <w:webHidden/>
            </w:rPr>
            <w:fldChar w:fldCharType="end"/>
          </w:r>
          <w:r>
            <w:rPr>
              <w:noProof/>
            </w:rPr>
            <w:fldChar w:fldCharType="end"/>
          </w:r>
        </w:p>
        <w:p w14:paraId="244BA8EE" w14:textId="77777777" w:rsidR="00C808D7" w:rsidRDefault="00F57F1C" w:rsidP="006C2D3B">
          <w:pPr>
            <w:pStyle w:val="Verzeichnis1"/>
            <w:rPr>
              <w:rFonts w:asciiTheme="minorHAnsi" w:hAnsiTheme="minorHAnsi"/>
              <w:noProof/>
              <w:lang w:eastAsia="de-CH"/>
            </w:rPr>
            <w:pPrChange w:id="15" w:author="Denis Bittante" w:date="2015-10-26T22:25:00Z">
              <w:pPr>
                <w:pStyle w:val="Verzeichnis1"/>
                <w:tabs>
                  <w:tab w:val="left" w:leader="dot" w:pos="8647"/>
                </w:tabs>
              </w:pPr>
            </w:pPrChange>
          </w:pPr>
          <w:r>
            <w:fldChar w:fldCharType="begin"/>
          </w:r>
          <w:r>
            <w:instrText xml:space="preserve"> HYPERLINK \l "_Toc432673986" </w:instrText>
          </w:r>
          <w:r>
            <w:fldChar w:fldCharType="separate"/>
          </w:r>
          <w:r w:rsidR="00C808D7" w:rsidRPr="00493222">
            <w:rPr>
              <w:rStyle w:val="Hyperlink"/>
              <w:noProof/>
            </w:rPr>
            <w:t>7</w:t>
          </w:r>
          <w:r w:rsidR="00C808D7">
            <w:rPr>
              <w:rFonts w:asciiTheme="minorHAnsi" w:hAnsiTheme="minorHAnsi"/>
              <w:noProof/>
              <w:lang w:eastAsia="de-CH"/>
            </w:rPr>
            <w:tab/>
          </w:r>
          <w:r w:rsidR="00C808D7" w:rsidRPr="00493222">
            <w:rPr>
              <w:rStyle w:val="Hyperlink"/>
              <w:noProof/>
            </w:rPr>
            <w:t>Rahmenbedingungen</w:t>
          </w:r>
          <w:r w:rsidR="00C808D7">
            <w:rPr>
              <w:noProof/>
              <w:webHidden/>
            </w:rPr>
            <w:tab/>
          </w:r>
          <w:r w:rsidR="00C808D7">
            <w:rPr>
              <w:noProof/>
              <w:webHidden/>
            </w:rPr>
            <w:fldChar w:fldCharType="begin"/>
          </w:r>
          <w:r w:rsidR="00C808D7">
            <w:rPr>
              <w:noProof/>
              <w:webHidden/>
            </w:rPr>
            <w:instrText xml:space="preserve"> PAGEREF _Toc432673986 \h </w:instrText>
          </w:r>
          <w:r w:rsidR="00C808D7">
            <w:rPr>
              <w:noProof/>
              <w:webHidden/>
            </w:rPr>
          </w:r>
          <w:r w:rsidR="00C808D7">
            <w:rPr>
              <w:noProof/>
              <w:webHidden/>
            </w:rPr>
            <w:fldChar w:fldCharType="separate"/>
          </w:r>
          <w:r>
            <w:rPr>
              <w:noProof/>
              <w:webHidden/>
            </w:rPr>
            <w:t>12</w:t>
          </w:r>
          <w:r w:rsidR="00C808D7">
            <w:rPr>
              <w:noProof/>
              <w:webHidden/>
            </w:rPr>
            <w:fldChar w:fldCharType="end"/>
          </w:r>
          <w:r>
            <w:rPr>
              <w:noProof/>
            </w:rPr>
            <w:fldChar w:fldCharType="end"/>
          </w:r>
        </w:p>
        <w:p w14:paraId="059C7B72" w14:textId="77777777" w:rsidR="00C808D7" w:rsidRDefault="00F57F1C" w:rsidP="006C2D3B">
          <w:pPr>
            <w:pStyle w:val="Verzeichnis1"/>
            <w:rPr>
              <w:rFonts w:asciiTheme="minorHAnsi" w:hAnsiTheme="minorHAnsi"/>
              <w:noProof/>
              <w:lang w:eastAsia="de-CH"/>
            </w:rPr>
            <w:pPrChange w:id="16" w:author="Denis Bittante" w:date="2015-10-26T22:25:00Z">
              <w:pPr>
                <w:pStyle w:val="Verzeichnis1"/>
                <w:tabs>
                  <w:tab w:val="left" w:leader="dot" w:pos="8647"/>
                </w:tabs>
              </w:pPr>
            </w:pPrChange>
          </w:pPr>
          <w:r>
            <w:fldChar w:fldCharType="begin"/>
          </w:r>
          <w:r>
            <w:instrText xml:space="preserve"> HYPERLINK \l "_Toc432673987" </w:instrText>
          </w:r>
          <w:r>
            <w:fldChar w:fldCharType="separate"/>
          </w:r>
          <w:r w:rsidR="00C808D7" w:rsidRPr="00493222">
            <w:rPr>
              <w:rStyle w:val="Hyperlink"/>
              <w:noProof/>
            </w:rPr>
            <w:t>8</w:t>
          </w:r>
          <w:r w:rsidR="00C808D7">
            <w:rPr>
              <w:rFonts w:asciiTheme="minorHAnsi" w:hAnsiTheme="minorHAnsi"/>
              <w:noProof/>
              <w:lang w:eastAsia="de-CH"/>
            </w:rPr>
            <w:tab/>
          </w:r>
          <w:r w:rsidR="00C808D7" w:rsidRPr="00493222">
            <w:rPr>
              <w:rStyle w:val="Hyperlink"/>
              <w:noProof/>
            </w:rPr>
            <w:t>Abnahmebedingungen</w:t>
          </w:r>
          <w:r w:rsidR="00C808D7">
            <w:rPr>
              <w:noProof/>
              <w:webHidden/>
            </w:rPr>
            <w:tab/>
          </w:r>
          <w:r w:rsidR="00C808D7">
            <w:rPr>
              <w:noProof/>
              <w:webHidden/>
            </w:rPr>
            <w:fldChar w:fldCharType="begin"/>
          </w:r>
          <w:r w:rsidR="00C808D7">
            <w:rPr>
              <w:noProof/>
              <w:webHidden/>
            </w:rPr>
            <w:instrText xml:space="preserve"> PAGEREF _Toc432673987 \h </w:instrText>
          </w:r>
          <w:r w:rsidR="00C808D7">
            <w:rPr>
              <w:noProof/>
              <w:webHidden/>
            </w:rPr>
          </w:r>
          <w:r w:rsidR="00C808D7">
            <w:rPr>
              <w:noProof/>
              <w:webHidden/>
            </w:rPr>
            <w:fldChar w:fldCharType="separate"/>
          </w:r>
          <w:r>
            <w:rPr>
              <w:noProof/>
              <w:webHidden/>
            </w:rPr>
            <w:t>12</w:t>
          </w:r>
          <w:r w:rsidR="00C808D7">
            <w:rPr>
              <w:noProof/>
              <w:webHidden/>
            </w:rPr>
            <w:fldChar w:fldCharType="end"/>
          </w:r>
          <w:r>
            <w:rPr>
              <w:noProof/>
            </w:rPr>
            <w:fldChar w:fldCharType="end"/>
          </w:r>
        </w:p>
        <w:p w14:paraId="5F3874BE" w14:textId="77777777" w:rsidR="00C808D7" w:rsidRDefault="00F57F1C" w:rsidP="00C808D7">
          <w:pPr>
            <w:pStyle w:val="Verzeichnis2"/>
            <w:tabs>
              <w:tab w:val="clear" w:pos="8630"/>
              <w:tab w:val="left" w:leader="dot" w:pos="8647"/>
            </w:tabs>
            <w:rPr>
              <w:rFonts w:asciiTheme="minorHAnsi" w:eastAsiaTheme="minorEastAsia" w:hAnsiTheme="minorHAnsi" w:cstheme="minorBidi"/>
              <w:kern w:val="0"/>
              <w:sz w:val="22"/>
              <w:szCs w:val="22"/>
              <w14:ligatures w14:val="none"/>
            </w:rPr>
          </w:pPr>
          <w:hyperlink w:anchor="_Toc432673988" w:history="1">
            <w:r w:rsidR="00C808D7" w:rsidRPr="00493222">
              <w:rPr>
                <w:rStyle w:val="Hyperlink"/>
              </w:rPr>
              <w:t>8.1</w:t>
            </w:r>
            <w:r w:rsidR="00C808D7">
              <w:rPr>
                <w:rFonts w:asciiTheme="minorHAnsi" w:eastAsiaTheme="minorEastAsia" w:hAnsiTheme="minorHAnsi" w:cstheme="minorBidi"/>
                <w:kern w:val="0"/>
                <w:sz w:val="22"/>
                <w:szCs w:val="22"/>
                <w14:ligatures w14:val="none"/>
              </w:rPr>
              <w:tab/>
            </w:r>
            <w:r w:rsidR="00C808D7" w:rsidRPr="00493222">
              <w:rPr>
                <w:rStyle w:val="Hyperlink"/>
              </w:rPr>
              <w:t>Erweiterte Testfälle</w:t>
            </w:r>
            <w:r w:rsidR="00C808D7">
              <w:rPr>
                <w:webHidden/>
              </w:rPr>
              <w:tab/>
            </w:r>
            <w:r w:rsidR="00C808D7">
              <w:rPr>
                <w:webHidden/>
              </w:rPr>
              <w:fldChar w:fldCharType="begin"/>
            </w:r>
            <w:r w:rsidR="00C808D7">
              <w:rPr>
                <w:webHidden/>
              </w:rPr>
              <w:instrText xml:space="preserve"> PAGEREF _Toc432673988 \h </w:instrText>
            </w:r>
            <w:r w:rsidR="00C808D7">
              <w:rPr>
                <w:webHidden/>
              </w:rPr>
            </w:r>
            <w:r w:rsidR="00C808D7">
              <w:rPr>
                <w:webHidden/>
              </w:rPr>
              <w:fldChar w:fldCharType="separate"/>
            </w:r>
            <w:r>
              <w:rPr>
                <w:webHidden/>
              </w:rPr>
              <w:t>13</w:t>
            </w:r>
            <w:r w:rsidR="00C808D7">
              <w:rPr>
                <w:webHidden/>
              </w:rPr>
              <w:fldChar w:fldCharType="end"/>
            </w:r>
          </w:hyperlink>
        </w:p>
        <w:p w14:paraId="13E37CEF" w14:textId="77777777" w:rsidR="00C808D7" w:rsidRDefault="00F57F1C" w:rsidP="006C2D3B">
          <w:pPr>
            <w:pStyle w:val="Verzeichnis1"/>
            <w:rPr>
              <w:rFonts w:asciiTheme="minorHAnsi" w:hAnsiTheme="minorHAnsi"/>
              <w:noProof/>
              <w:lang w:eastAsia="de-CH"/>
            </w:rPr>
            <w:pPrChange w:id="17" w:author="Denis Bittante" w:date="2015-10-26T22:25:00Z">
              <w:pPr>
                <w:pStyle w:val="Verzeichnis1"/>
                <w:tabs>
                  <w:tab w:val="left" w:leader="dot" w:pos="8647"/>
                </w:tabs>
              </w:pPr>
            </w:pPrChange>
          </w:pPr>
          <w:r>
            <w:fldChar w:fldCharType="begin"/>
          </w:r>
          <w:r>
            <w:instrText xml:space="preserve"> HYPERLINK \l "_Toc432673989" </w:instrText>
          </w:r>
          <w:r>
            <w:fldChar w:fldCharType="separate"/>
          </w:r>
          <w:r w:rsidR="00C808D7" w:rsidRPr="00493222">
            <w:rPr>
              <w:rStyle w:val="Hyperlink"/>
              <w:noProof/>
            </w:rPr>
            <w:t>9</w:t>
          </w:r>
          <w:r w:rsidR="00C808D7">
            <w:rPr>
              <w:rFonts w:asciiTheme="minorHAnsi" w:hAnsiTheme="minorHAnsi"/>
              <w:noProof/>
              <w:lang w:eastAsia="de-CH"/>
            </w:rPr>
            <w:tab/>
          </w:r>
          <w:r w:rsidR="00C808D7" w:rsidRPr="00493222">
            <w:rPr>
              <w:rStyle w:val="Hyperlink"/>
              <w:noProof/>
            </w:rPr>
            <w:t>NFR Gewichtung</w:t>
          </w:r>
          <w:r w:rsidR="00C808D7">
            <w:rPr>
              <w:noProof/>
              <w:webHidden/>
            </w:rPr>
            <w:tab/>
          </w:r>
          <w:r w:rsidR="00C808D7">
            <w:rPr>
              <w:noProof/>
              <w:webHidden/>
            </w:rPr>
            <w:fldChar w:fldCharType="begin"/>
          </w:r>
          <w:r w:rsidR="00C808D7">
            <w:rPr>
              <w:noProof/>
              <w:webHidden/>
            </w:rPr>
            <w:instrText xml:space="preserve"> PAGEREF _Toc432673989 \h </w:instrText>
          </w:r>
          <w:r w:rsidR="00C808D7">
            <w:rPr>
              <w:noProof/>
              <w:webHidden/>
            </w:rPr>
          </w:r>
          <w:r w:rsidR="00C808D7">
            <w:rPr>
              <w:noProof/>
              <w:webHidden/>
            </w:rPr>
            <w:fldChar w:fldCharType="separate"/>
          </w:r>
          <w:r>
            <w:rPr>
              <w:noProof/>
              <w:webHidden/>
            </w:rPr>
            <w:t>13</w:t>
          </w:r>
          <w:r w:rsidR="00C808D7">
            <w:rPr>
              <w:noProof/>
              <w:webHidden/>
            </w:rPr>
            <w:fldChar w:fldCharType="end"/>
          </w:r>
          <w:r>
            <w:rPr>
              <w:noProof/>
            </w:rPr>
            <w:fldChar w:fldCharType="end"/>
          </w:r>
        </w:p>
        <w:p w14:paraId="46F7845B" w14:textId="193CA37C" w:rsidR="00C808D7" w:rsidRDefault="00C808D7">
          <w:r>
            <w:rPr>
              <w:b/>
              <w:bCs/>
              <w:lang w:val="de-DE"/>
            </w:rPr>
            <w:fldChar w:fldCharType="end"/>
          </w:r>
        </w:p>
      </w:sdtContent>
    </w:sdt>
    <w:p w14:paraId="6C70D066" w14:textId="77777777" w:rsidR="00C808D7" w:rsidRDefault="00C808D7">
      <w:pPr>
        <w:rPr>
          <w:rFonts w:asciiTheme="majorHAnsi" w:eastAsiaTheme="majorEastAsia" w:hAnsiTheme="majorHAnsi" w:cstheme="majorBidi"/>
          <w:b/>
          <w:bCs/>
          <w:color w:val="808080" w:themeColor="background1" w:themeShade="80"/>
          <w:sz w:val="28"/>
          <w:szCs w:val="28"/>
        </w:rPr>
      </w:pPr>
      <w:r>
        <w:br w:type="page"/>
      </w:r>
    </w:p>
    <w:p w14:paraId="0F6913A2" w14:textId="16CDB3A0" w:rsidR="004174DC" w:rsidRDefault="004174DC" w:rsidP="00EE6B82">
      <w:pPr>
        <w:pStyle w:val="berschrift1"/>
      </w:pPr>
      <w:bookmarkStart w:id="18" w:name="_Toc432673979"/>
      <w:r>
        <w:lastRenderedPageBreak/>
        <w:t>Einleitung</w:t>
      </w:r>
      <w:bookmarkEnd w:id="18"/>
    </w:p>
    <w:p w14:paraId="4D22ED17" w14:textId="77777777" w:rsidR="00EE6B82" w:rsidRPr="00EE6B82" w:rsidRDefault="00EE6B82" w:rsidP="00EE6B82"/>
    <w:p w14:paraId="45EF4815" w14:textId="41810777" w:rsidR="00EE6B82" w:rsidRDefault="00EE6B82">
      <w:pPr>
        <w:rPr>
          <w:rFonts w:eastAsiaTheme="majorEastAsia" w:cstheme="majorBidi"/>
          <w:bCs/>
          <w:lang w:val="de-DE"/>
        </w:rPr>
      </w:pPr>
      <w:r>
        <w:rPr>
          <w:rFonts w:eastAsiaTheme="majorEastAsia" w:cstheme="majorBidi"/>
          <w:bCs/>
          <w:lang w:val="de-DE"/>
        </w:rPr>
        <w:t xml:space="preserve">Das Lastenheft enthält alle </w:t>
      </w:r>
      <w:r w:rsidR="00017A30">
        <w:rPr>
          <w:rFonts w:eastAsiaTheme="majorEastAsia" w:cstheme="majorBidi"/>
          <w:bCs/>
          <w:lang w:val="de-DE"/>
        </w:rPr>
        <w:t xml:space="preserve">Anforderungen </w:t>
      </w:r>
      <w:r>
        <w:rPr>
          <w:rFonts w:eastAsiaTheme="majorEastAsia" w:cstheme="majorBidi"/>
          <w:bCs/>
          <w:lang w:val="de-DE"/>
        </w:rPr>
        <w:t xml:space="preserve">an das zu entwickelnde System und </w:t>
      </w:r>
      <w:r w:rsidR="00017A30">
        <w:rPr>
          <w:rFonts w:eastAsiaTheme="majorEastAsia" w:cstheme="majorBidi"/>
          <w:bCs/>
          <w:lang w:val="de-DE"/>
        </w:rPr>
        <w:t xml:space="preserve">legt alle Rahmenbedingungen fest für </w:t>
      </w:r>
      <w:r>
        <w:rPr>
          <w:rFonts w:eastAsiaTheme="majorEastAsia" w:cstheme="majorBidi"/>
          <w:bCs/>
          <w:lang w:val="de-DE"/>
        </w:rPr>
        <w:t>die Entwicklung</w:t>
      </w:r>
      <w:r w:rsidR="00017A30">
        <w:rPr>
          <w:rFonts w:eastAsiaTheme="majorEastAsia" w:cstheme="majorBidi"/>
          <w:bCs/>
          <w:lang w:val="de-DE"/>
        </w:rPr>
        <w:t xml:space="preserve"> vom</w:t>
      </w:r>
      <w:r w:rsidR="00911EF5">
        <w:rPr>
          <w:rFonts w:eastAsiaTheme="majorEastAsia" w:cstheme="majorBidi"/>
          <w:bCs/>
          <w:lang w:val="de-DE"/>
        </w:rPr>
        <w:t xml:space="preserve"> Garden Designer</w:t>
      </w:r>
      <w:r>
        <w:rPr>
          <w:rFonts w:eastAsiaTheme="majorEastAsia" w:cstheme="majorBidi"/>
          <w:bCs/>
          <w:lang w:val="de-DE"/>
        </w:rPr>
        <w:t xml:space="preserve">. </w:t>
      </w:r>
      <w:r w:rsidRPr="005121DD">
        <w:rPr>
          <w:rFonts w:eastAsiaTheme="majorEastAsia" w:cstheme="majorBidi"/>
          <w:bCs/>
          <w:lang w:val="de-DE"/>
        </w:rPr>
        <w:t>Kern des Lastenhefts sind die funktionalen und nicht-funktional</w:t>
      </w:r>
      <w:r w:rsidR="005143D2">
        <w:rPr>
          <w:rFonts w:eastAsiaTheme="majorEastAsia" w:cstheme="majorBidi"/>
          <w:bCs/>
          <w:lang w:val="de-DE"/>
        </w:rPr>
        <w:t>en Anforderungen an das System.</w:t>
      </w:r>
    </w:p>
    <w:p w14:paraId="6678C8D8" w14:textId="05D3B05D" w:rsidR="005143D2" w:rsidRDefault="005143D2">
      <w:pPr>
        <w:rPr>
          <w:rFonts w:asciiTheme="majorHAnsi" w:eastAsiaTheme="majorEastAsia" w:hAnsiTheme="majorHAnsi" w:cstheme="majorBidi"/>
          <w:b/>
          <w:bCs/>
          <w:color w:val="808080" w:themeColor="background1" w:themeShade="80"/>
          <w:sz w:val="28"/>
          <w:szCs w:val="28"/>
          <w:lang w:val="de-DE"/>
        </w:rPr>
      </w:pPr>
      <w:r>
        <w:rPr>
          <w:rFonts w:eastAsiaTheme="majorEastAsia" w:cstheme="majorBidi"/>
          <w:bCs/>
          <w:lang w:val="de-DE"/>
        </w:rPr>
        <w:t xml:space="preserve">Während in der aktuellen Zeit der Platz für einzelne Individuen sinkt, verlagern sich die Bedürfnisse der Menschen auf neue Schauplätze. In der letzten Zeit ist in den Medien vermehr der Begriff „Urban </w:t>
      </w:r>
      <w:proofErr w:type="spellStart"/>
      <w:r>
        <w:rPr>
          <w:rFonts w:eastAsiaTheme="majorEastAsia" w:cstheme="majorBidi"/>
          <w:bCs/>
          <w:lang w:val="de-DE"/>
        </w:rPr>
        <w:t>Gardening</w:t>
      </w:r>
      <w:proofErr w:type="spellEnd"/>
      <w:r>
        <w:rPr>
          <w:rFonts w:eastAsiaTheme="majorEastAsia" w:cstheme="majorBidi"/>
          <w:bCs/>
          <w:lang w:val="de-DE"/>
        </w:rPr>
        <w:t xml:space="preserve">“, auch „Community </w:t>
      </w:r>
      <w:proofErr w:type="spellStart"/>
      <w:r>
        <w:rPr>
          <w:rFonts w:eastAsiaTheme="majorEastAsia" w:cstheme="majorBidi"/>
          <w:bCs/>
          <w:lang w:val="de-DE"/>
        </w:rPr>
        <w:t>Gardening</w:t>
      </w:r>
      <w:proofErr w:type="spellEnd"/>
      <w:r>
        <w:rPr>
          <w:rFonts w:eastAsiaTheme="majorEastAsia" w:cstheme="majorBidi"/>
          <w:bCs/>
          <w:lang w:val="de-DE"/>
        </w:rPr>
        <w:t xml:space="preserve">“ oder „Urban </w:t>
      </w:r>
      <w:proofErr w:type="spellStart"/>
      <w:r>
        <w:rPr>
          <w:rFonts w:eastAsiaTheme="majorEastAsia" w:cstheme="majorBidi"/>
          <w:bCs/>
          <w:lang w:val="de-DE"/>
        </w:rPr>
        <w:t>Farming</w:t>
      </w:r>
      <w:proofErr w:type="spellEnd"/>
      <w:r>
        <w:rPr>
          <w:rFonts w:eastAsiaTheme="majorEastAsia" w:cstheme="majorBidi"/>
          <w:bCs/>
          <w:lang w:val="de-DE"/>
        </w:rPr>
        <w:t xml:space="preserve">“ genannt, anzutreffen. </w:t>
      </w:r>
      <w:r w:rsidR="007E471C">
        <w:rPr>
          <w:rFonts w:eastAsiaTheme="majorEastAsia" w:cstheme="majorBidi"/>
          <w:bCs/>
          <w:lang w:val="de-DE"/>
        </w:rPr>
        <w:t xml:space="preserve">Die Urban </w:t>
      </w:r>
      <w:proofErr w:type="spellStart"/>
      <w:r w:rsidR="007E471C">
        <w:rPr>
          <w:rFonts w:eastAsiaTheme="majorEastAsia" w:cstheme="majorBidi"/>
          <w:bCs/>
          <w:lang w:val="de-DE"/>
        </w:rPr>
        <w:t>Gardening</w:t>
      </w:r>
      <w:proofErr w:type="spellEnd"/>
      <w:r w:rsidR="007E471C">
        <w:rPr>
          <w:rFonts w:eastAsiaTheme="majorEastAsia" w:cstheme="majorBidi"/>
          <w:bCs/>
          <w:lang w:val="de-DE"/>
        </w:rPr>
        <w:t xml:space="preserve"> Group hat sich zum Ziel gesetzt, diesen Trend hinsichtlich der technisch möglichen Soziosysteme zu nutzen. Beim Urban </w:t>
      </w:r>
      <w:proofErr w:type="spellStart"/>
      <w:r w:rsidR="007E471C">
        <w:rPr>
          <w:rFonts w:eastAsiaTheme="majorEastAsia" w:cstheme="majorBidi"/>
          <w:bCs/>
          <w:lang w:val="de-DE"/>
        </w:rPr>
        <w:t>Gardening</w:t>
      </w:r>
      <w:proofErr w:type="spellEnd"/>
      <w:r w:rsidR="007E471C">
        <w:rPr>
          <w:rFonts w:eastAsiaTheme="majorEastAsia" w:cstheme="majorBidi"/>
          <w:bCs/>
          <w:lang w:val="de-DE"/>
        </w:rPr>
        <w:t xml:space="preserve"> werden in städtischen Gebieten </w:t>
      </w:r>
      <w:r w:rsidR="0019053E">
        <w:rPr>
          <w:rFonts w:eastAsiaTheme="majorEastAsia" w:cstheme="majorBidi"/>
          <w:bCs/>
          <w:lang w:val="de-DE"/>
        </w:rPr>
        <w:t xml:space="preserve">Nutz und Kulturpflanzen angebaut, welche nicht </w:t>
      </w:r>
      <w:proofErr w:type="spellStart"/>
      <w:r w:rsidR="0019053E">
        <w:rPr>
          <w:rFonts w:eastAsiaTheme="majorEastAsia" w:cstheme="majorBidi"/>
          <w:bCs/>
          <w:lang w:val="de-DE"/>
        </w:rPr>
        <w:t>ausschliesslich</w:t>
      </w:r>
      <w:proofErr w:type="spellEnd"/>
      <w:r w:rsidR="0019053E">
        <w:rPr>
          <w:rFonts w:eastAsiaTheme="majorEastAsia" w:cstheme="majorBidi"/>
          <w:bCs/>
          <w:lang w:val="de-DE"/>
        </w:rPr>
        <w:t xml:space="preserve"> dazu gedacht sind eine Selbstversorgung zu erzielen. Vielmehr sind für die beteiligten Soziale oder auch Umweltsichernde Gedanken die treibende Kraft dahinter.</w:t>
      </w:r>
      <w:r w:rsidR="00F812E7">
        <w:rPr>
          <w:rFonts w:eastAsiaTheme="majorEastAsia" w:cstheme="majorBidi"/>
          <w:bCs/>
          <w:lang w:val="de-DE"/>
        </w:rPr>
        <w:t xml:space="preserve"> In den Medien ist einiges zu den obengenannten Begriffen zu finden.</w:t>
      </w:r>
      <w:r w:rsidR="00F812E7">
        <w:rPr>
          <w:rStyle w:val="Funotenzeichen"/>
          <w:rFonts w:eastAsiaTheme="majorEastAsia" w:cstheme="majorBidi"/>
          <w:bCs/>
          <w:lang w:val="de-DE"/>
        </w:rPr>
        <w:footnoteReference w:id="1"/>
      </w:r>
    </w:p>
    <w:p w14:paraId="12FEAFD1" w14:textId="77777777" w:rsidR="00F812E7" w:rsidRDefault="00F812E7">
      <w:pPr>
        <w:rPr>
          <w:rFonts w:asciiTheme="majorHAnsi" w:eastAsiaTheme="majorEastAsia" w:hAnsiTheme="majorHAnsi" w:cstheme="majorBidi"/>
          <w:b/>
          <w:bCs/>
          <w:color w:val="808080" w:themeColor="background1" w:themeShade="80"/>
          <w:sz w:val="28"/>
          <w:szCs w:val="28"/>
        </w:rPr>
      </w:pPr>
      <w:r>
        <w:br w:type="page"/>
      </w:r>
    </w:p>
    <w:p w14:paraId="07AD21B4" w14:textId="3532C2BA" w:rsidR="004174DC" w:rsidRDefault="00C74750" w:rsidP="004174DC">
      <w:pPr>
        <w:pStyle w:val="berschrift1"/>
      </w:pPr>
      <w:bookmarkStart w:id="19" w:name="_Toc432673980"/>
      <w:r>
        <w:lastRenderedPageBreak/>
        <w:t>Ist Zustand</w:t>
      </w:r>
      <w:bookmarkEnd w:id="19"/>
    </w:p>
    <w:p w14:paraId="4BD20527" w14:textId="011714D2" w:rsidR="009327F2" w:rsidRDefault="00AB0897" w:rsidP="009327F2">
      <w:r>
        <w:t xml:space="preserve">In einem ersten Schritt wurden durch die Urban </w:t>
      </w:r>
      <w:proofErr w:type="spellStart"/>
      <w:r>
        <w:t>Gardening</w:t>
      </w:r>
      <w:proofErr w:type="spellEnd"/>
      <w:r>
        <w:t xml:space="preserve"> Group eine Mindmap erstellt, welche als Grundlage für die Anforderungserhebung verwendet wurde. Die Mindmap findet sich unter </w:t>
      </w:r>
      <w:commentRangeStart w:id="20"/>
      <w:r>
        <w:t>„</w:t>
      </w:r>
      <w:proofErr w:type="spellStart"/>
      <w:r w:rsidRPr="00AB0897">
        <w:t>docs</w:t>
      </w:r>
      <w:proofErr w:type="spellEnd"/>
      <w:r w:rsidRPr="00AB0897">
        <w:t>\01 Projektauftrag</w:t>
      </w:r>
      <w:r>
        <w:t xml:space="preserve">\Garden </w:t>
      </w:r>
      <w:proofErr w:type="spellStart"/>
      <w:r>
        <w:t>Designer.xmind</w:t>
      </w:r>
      <w:commentRangeEnd w:id="20"/>
      <w:proofErr w:type="spellEnd"/>
      <w:r w:rsidR="00DD4C6E">
        <w:rPr>
          <w:rStyle w:val="Kommentarzeichen"/>
        </w:rPr>
        <w:commentReference w:id="20"/>
      </w:r>
      <w:r>
        <w:t xml:space="preserve">“ </w:t>
      </w:r>
      <w:ins w:id="21" w:author="Denis Bittante" w:date="2015-10-26T21:39:00Z">
        <w:r w:rsidR="00184E6A">
          <w:t xml:space="preserve">Die </w:t>
        </w:r>
      </w:ins>
      <w:ins w:id="22" w:author="Denis Bittante" w:date="2015-10-26T21:40:00Z">
        <w:r w:rsidR="00184E6A">
          <w:t>Verbindlichkeit</w:t>
        </w:r>
      </w:ins>
      <w:ins w:id="23" w:author="Denis Bittante" w:date="2015-10-26T21:39:00Z">
        <w:r w:rsidR="00184E6A">
          <w:t xml:space="preserve"> </w:t>
        </w:r>
      </w:ins>
      <w:commentRangeStart w:id="24"/>
      <w:del w:id="25" w:author="Denis Bittante" w:date="2015-10-26T21:39:00Z">
        <w:r w:rsidR="009327F2" w:rsidDel="00184E6A">
          <w:delText>A</w:delText>
        </w:r>
      </w:del>
      <w:ins w:id="26" w:author="Denis Bittante" w:date="2015-10-26T21:41:00Z">
        <w:r w:rsidR="00184E6A">
          <w:t xml:space="preserve">der </w:t>
        </w:r>
      </w:ins>
      <w:del w:id="27" w:author="Denis Bittante" w:date="2015-10-26T21:41:00Z">
        <w:r w:rsidR="009327F2" w:rsidDel="00184E6A">
          <w:delText xml:space="preserve">lle </w:delText>
        </w:r>
      </w:del>
      <w:r w:rsidR="009327F2">
        <w:t xml:space="preserve">Funktionalitäten </w:t>
      </w:r>
      <w:ins w:id="28" w:author="Denis Bittante" w:date="2015-10-26T21:41:00Z">
        <w:r w:rsidR="00184E6A">
          <w:t xml:space="preserve">gliedern sich in </w:t>
        </w:r>
      </w:ins>
      <w:ins w:id="29" w:author="Denis Bittante" w:date="2015-10-26T21:40:00Z">
        <w:r w:rsidR="00184E6A">
          <w:t xml:space="preserve">„Kann“ oder „Muss“. </w:t>
        </w:r>
      </w:ins>
      <w:del w:id="30" w:author="Denis Bittante" w:date="2015-10-26T21:42:00Z">
        <w:r w:rsidR="009327F2" w:rsidDel="00184E6A">
          <w:delText>w</w:delText>
        </w:r>
      </w:del>
      <w:ins w:id="31" w:author="Denis Bittante" w:date="2015-10-26T21:42:00Z">
        <w:r w:rsidR="00184E6A">
          <w:t>W</w:t>
        </w:r>
      </w:ins>
      <w:r w:rsidR="009327F2">
        <w:t>elche</w:t>
      </w:r>
      <w:r w:rsidR="00FA03E2">
        <w:t xml:space="preserve"> durch den Auftraggeber</w:t>
      </w:r>
      <w:r w:rsidR="009327F2">
        <w:t xml:space="preserve"> als </w:t>
      </w:r>
      <w:r w:rsidR="00FA03E2">
        <w:t>unerlässlich</w:t>
      </w:r>
      <w:r w:rsidR="009327F2">
        <w:t xml:space="preserve"> eingestuft </w:t>
      </w:r>
      <w:r w:rsidR="00FA03E2">
        <w:t>sind, finden sich als „Muss</w:t>
      </w:r>
      <w:del w:id="32" w:author="Denis Bittante" w:date="2015-10-26T21:42:00Z">
        <w:r w:rsidR="00FA03E2" w:rsidDel="00184E6A">
          <w:delText xml:space="preserve"> Kr</w:delText>
        </w:r>
        <w:r w:rsidR="00E6467F" w:rsidDel="00184E6A">
          <w:delText>iterien</w:delText>
        </w:r>
      </w:del>
      <w:r w:rsidR="00E6467F">
        <w:t>“ gekennzeichnet</w:t>
      </w:r>
      <w:del w:id="33" w:author="Denis Bittante" w:date="2015-10-26T21:42:00Z">
        <w:r w:rsidR="00E6467F" w:rsidDel="00184E6A">
          <w:delText xml:space="preserve"> in den f</w:delText>
        </w:r>
        <w:r w:rsidR="00FA03E2" w:rsidDel="00184E6A">
          <w:delText>unktionalen Anforderungen</w:delText>
        </w:r>
      </w:del>
      <w:del w:id="34" w:author="Denis Bittante" w:date="2015-10-26T21:44:00Z">
        <w:r w:rsidR="00FA03E2" w:rsidDel="00A359CD">
          <w:delText>.</w:delText>
        </w:r>
      </w:del>
      <w:ins w:id="35" w:author="Denis Bittante" w:date="2015-10-26T21:44:00Z">
        <w:r w:rsidR="00A359CD">
          <w:t>,</w:t>
        </w:r>
      </w:ins>
      <w:r w:rsidR="00FA03E2">
        <w:t xml:space="preserve"> </w:t>
      </w:r>
      <w:del w:id="36" w:author="Denis Bittante" w:date="2015-10-26T21:42:00Z">
        <w:r w:rsidR="00FA03E2" w:rsidDel="00184E6A">
          <w:delText xml:space="preserve">Wenn </w:delText>
        </w:r>
      </w:del>
      <w:ins w:id="37" w:author="Denis Bittante" w:date="2015-10-26T21:44:00Z">
        <w:r w:rsidR="00A359CD">
          <w:t>h</w:t>
        </w:r>
      </w:ins>
      <w:ins w:id="38" w:author="Denis Bittante" w:date="2015-10-26T21:42:00Z">
        <w:r w:rsidR="00184E6A">
          <w:t>ingegen kann der</w:t>
        </w:r>
      </w:ins>
      <w:del w:id="39" w:author="Denis Bittante" w:date="2015-10-26T21:42:00Z">
        <w:r w:rsidR="00FA03E2" w:rsidDel="00184E6A">
          <w:delText xml:space="preserve">der </w:delText>
        </w:r>
      </w:del>
      <w:ins w:id="40" w:author="Denis Bittante" w:date="2015-10-26T21:42:00Z">
        <w:r w:rsidR="00184E6A">
          <w:t xml:space="preserve"> </w:t>
        </w:r>
      </w:ins>
      <w:r w:rsidR="00FA03E2">
        <w:t>Auftraggeber auf ein Feature verzichten</w:t>
      </w:r>
      <w:del w:id="41" w:author="Denis Bittante" w:date="2015-10-26T21:43:00Z">
        <w:r w:rsidR="00FA03E2" w:rsidDel="00184E6A">
          <w:delText xml:space="preserve"> </w:delText>
        </w:r>
      </w:del>
      <w:del w:id="42" w:author="Denis Bittante" w:date="2015-10-26T21:42:00Z">
        <w:r w:rsidR="00FA03E2" w:rsidDel="00184E6A">
          <w:delText>kann</w:delText>
        </w:r>
      </w:del>
      <w:r w:rsidR="00FA03E2">
        <w:t>, sind sie</w:t>
      </w:r>
      <w:del w:id="43" w:author="Denis Bittante" w:date="2015-10-26T21:43:00Z">
        <w:r w:rsidR="00FA03E2" w:rsidDel="00184E6A">
          <w:delText xml:space="preserve"> entsprechend</w:delText>
        </w:r>
      </w:del>
      <w:r w:rsidR="00FA03E2">
        <w:t xml:space="preserve"> </w:t>
      </w:r>
      <w:ins w:id="44" w:author="Denis Bittante" w:date="2015-10-26T21:43:00Z">
        <w:r w:rsidR="00184E6A">
          <w:t xml:space="preserve">mit </w:t>
        </w:r>
      </w:ins>
      <w:del w:id="45" w:author="Denis Bittante" w:date="2015-10-26T21:43:00Z">
        <w:r w:rsidR="00FA03E2" w:rsidDel="00184E6A">
          <w:delText xml:space="preserve">als </w:delText>
        </w:r>
      </w:del>
      <w:r w:rsidR="00FA03E2">
        <w:t>„Kann</w:t>
      </w:r>
      <w:del w:id="46" w:author="Denis Bittante" w:date="2015-10-26T21:43:00Z">
        <w:r w:rsidR="00FA03E2" w:rsidDel="00184E6A">
          <w:delText xml:space="preserve"> Kriterium</w:delText>
        </w:r>
      </w:del>
      <w:r w:rsidR="00FA03E2">
        <w:t xml:space="preserve">“ gekennzeichnet. Die Anforderungen gliedern sich in </w:t>
      </w:r>
      <w:r w:rsidR="009327F2">
        <w:t>„Funktionale</w:t>
      </w:r>
      <w:del w:id="47" w:author="Denis Bittante" w:date="2015-10-26T21:43:00Z">
        <w:r w:rsidR="009327F2" w:rsidDel="00184E6A">
          <w:delText xml:space="preserve"> Anforderungen</w:delText>
        </w:r>
      </w:del>
      <w:r w:rsidR="009327F2">
        <w:t>“</w:t>
      </w:r>
      <w:r w:rsidR="00FA03E2">
        <w:t xml:space="preserve"> und „Nicht Funktionale“</w:t>
      </w:r>
      <w:ins w:id="48" w:author="Denis Bittante" w:date="2015-10-26T21:43:00Z">
        <w:r w:rsidR="00184E6A">
          <w:t>-Anforderung</w:t>
        </w:r>
        <w:r w:rsidR="00184E6A" w:rsidDel="00184E6A">
          <w:t xml:space="preserve"> </w:t>
        </w:r>
      </w:ins>
      <w:del w:id="49" w:author="Denis Bittante" w:date="2015-10-26T21:43:00Z">
        <w:r w:rsidR="009327F2" w:rsidDel="00184E6A">
          <w:delText xml:space="preserve"> </w:delText>
        </w:r>
        <w:commentRangeEnd w:id="24"/>
        <w:r w:rsidDel="00184E6A">
          <w:rPr>
            <w:rStyle w:val="Kommentarzeichen"/>
          </w:rPr>
          <w:commentReference w:id="24"/>
        </w:r>
      </w:del>
    </w:p>
    <w:p w14:paraId="7C43BFAD" w14:textId="0E1B68B9" w:rsidR="00FA03E2" w:rsidRDefault="00FA03E2" w:rsidP="009327F2">
      <w:r>
        <w:t xml:space="preserve">Aktuell finden sich im Web teilweise veraltete Systeme, welche sich als Garden Designer bezeichnen. </w:t>
      </w:r>
      <w:r>
        <w:rPr>
          <w:rStyle w:val="Funotenzeichen"/>
        </w:rPr>
        <w:footnoteReference w:id="2"/>
      </w:r>
      <w:r w:rsidR="005637B0">
        <w:t xml:space="preserve"> </w:t>
      </w:r>
      <w:r>
        <w:t xml:space="preserve">Die Lösung von </w:t>
      </w:r>
      <w:proofErr w:type="spellStart"/>
      <w:r>
        <w:t>Gardena</w:t>
      </w:r>
      <w:proofErr w:type="spellEnd"/>
      <w:r>
        <w:t xml:space="preserve"> scheint sehr Ausgereift zu sein </w:t>
      </w:r>
      <w:r w:rsidR="003C6514">
        <w:t>hinsichtlich der Design Elemente</w:t>
      </w:r>
      <w:r w:rsidR="005637B0">
        <w:t>, sie wird Nachfolgend als GGD (</w:t>
      </w:r>
      <w:proofErr w:type="spellStart"/>
      <w:r w:rsidR="005637B0">
        <w:t>Gardena</w:t>
      </w:r>
      <w:proofErr w:type="spellEnd"/>
      <w:r w:rsidR="005637B0">
        <w:t xml:space="preserve"> Garden Designer) bezeichnet</w:t>
      </w:r>
      <w:r w:rsidR="003C6514">
        <w:t xml:space="preserve">. Das Unternehmen </w:t>
      </w:r>
      <w:proofErr w:type="spellStart"/>
      <w:r w:rsidR="003C6514">
        <w:t>Gardena</w:t>
      </w:r>
      <w:proofErr w:type="spellEnd"/>
      <w:r w:rsidR="003C6514">
        <w:t xml:space="preserve"> hat sich offensichtlich bereits Gedanken gemacht über die Möglichkeit eines Designers um allfällige Produkte direkt an den entsprechenden Planer zu vermitteln. Im Gegensatz dazu stellt sich die Hersteller Neutrale Lösung von „</w:t>
      </w:r>
      <w:proofErr w:type="spellStart"/>
      <w:r w:rsidR="003C6514">
        <w:t>SmallBluePrinter</w:t>
      </w:r>
      <w:proofErr w:type="spellEnd"/>
      <w:r w:rsidR="003C6514">
        <w:t>“</w:t>
      </w:r>
      <w:r w:rsidR="003C6514" w:rsidRPr="003C6514">
        <w:rPr>
          <w:rStyle w:val="Funotenzeichen"/>
        </w:rPr>
        <w:t xml:space="preserve"> </w:t>
      </w:r>
      <w:r w:rsidR="003C6514">
        <w:rPr>
          <w:rStyle w:val="Funotenzeichen"/>
        </w:rPr>
        <w:footnoteReference w:id="3"/>
      </w:r>
      <w:r w:rsidR="003C6514">
        <w:t xml:space="preserve"> hinten an. Sie scheint etwas unprofessionell zu sein und ist nicht derart Ausgereift, wie die erst genannte Lösung.</w:t>
      </w:r>
    </w:p>
    <w:p w14:paraId="1E73B249" w14:textId="77777777" w:rsidR="00C74750" w:rsidRDefault="00C74750">
      <w:r>
        <w:br w:type="page"/>
      </w:r>
    </w:p>
    <w:p w14:paraId="6389F9F4" w14:textId="3EDD19F0" w:rsidR="005637B0" w:rsidRPr="009327F2" w:rsidRDefault="008A1AE1" w:rsidP="008A1AE1">
      <w:pPr>
        <w:pStyle w:val="berschrift1"/>
      </w:pPr>
      <w:bookmarkStart w:id="50" w:name="_Toc432673981"/>
      <w:r>
        <w:lastRenderedPageBreak/>
        <w:t>Soll Zustand</w:t>
      </w:r>
      <w:bookmarkEnd w:id="50"/>
    </w:p>
    <w:p w14:paraId="4EA686E0" w14:textId="6243E464" w:rsidR="000813AC" w:rsidRDefault="000813AC" w:rsidP="000813AC">
      <w:r>
        <w:t xml:space="preserve">Die Urban </w:t>
      </w:r>
      <w:proofErr w:type="spellStart"/>
      <w:r>
        <w:t>Gardening</w:t>
      </w:r>
      <w:proofErr w:type="spellEnd"/>
      <w:r>
        <w:t xml:space="preserve"> Group hat zum Ziel, sich zwischen diesen zwei Lösungen zu positionieren. Aufgrund des eingeschränkten Budgets und der zur Verfügung stehenden Zeit ist eine professionellere Lösung als jene von </w:t>
      </w:r>
      <w:proofErr w:type="spellStart"/>
      <w:r>
        <w:t>Gardena</w:t>
      </w:r>
      <w:proofErr w:type="spellEnd"/>
      <w:r>
        <w:t xml:space="preserve"> sehr unrealistisch. Es </w:t>
      </w:r>
      <w:proofErr w:type="gramStart"/>
      <w:r>
        <w:t>finden</w:t>
      </w:r>
      <w:proofErr w:type="gramEnd"/>
      <w:r>
        <w:t xml:space="preserve"> sich jedoch auch in der Lösung von </w:t>
      </w:r>
      <w:proofErr w:type="spellStart"/>
      <w:r>
        <w:t>Gardena</w:t>
      </w:r>
      <w:proofErr w:type="spellEnd"/>
      <w:r>
        <w:t xml:space="preserve"> schwächen, welche gezielt ausgespielt werden können, um einen Erfolg des Garden Designers der UGG zu unterstützen.</w:t>
      </w:r>
    </w:p>
    <w:p w14:paraId="65911949" w14:textId="77777777" w:rsidR="000813AC" w:rsidRDefault="000813AC" w:rsidP="000813AC">
      <w:r>
        <w:t>Beide Lösungen sind mit Flash programmiert, was aus Sicht der UGG als Vorteil gewertet wird. Mit den heute zur Verfügung stehenden Mitteln sollte sich ein Prototyp auf Basis von Java entwickeln lassen, welcher den Lösungen von Flash in nichts nachsteht. Zudem sollte sich eine herstellerneutrale Lösung für einen Retail Markt besser positionieren lassen. Der Konsument schätzt günstigere Preise, welche sich durch einen offenen Markt ergeben könnten.</w:t>
      </w:r>
    </w:p>
    <w:p w14:paraId="0A840487" w14:textId="77777777" w:rsidR="000813AC" w:rsidRDefault="000813AC" w:rsidP="000813AC">
      <w:r>
        <w:t xml:space="preserve">Die Lösung von </w:t>
      </w:r>
      <w:proofErr w:type="spellStart"/>
      <w:r>
        <w:t>Gardena</w:t>
      </w:r>
      <w:proofErr w:type="spellEnd"/>
      <w:r>
        <w:t xml:space="preserve"> wird als direkte Konkurrenz gesehen, welche hinsichtlich Professionalität zu einem späteren Schritt übertroffen werden sollte. Die UGG orientiert sich weitgehend an den vorhandenen Konzepten der Lösung und portiert die Anwendungsfälle von </w:t>
      </w:r>
      <w:proofErr w:type="spellStart"/>
      <w:r>
        <w:t>Gardena</w:t>
      </w:r>
      <w:proofErr w:type="spellEnd"/>
      <w:r>
        <w:t xml:space="preserve"> hinsichtlich ihrer Funktionalität und setzt dabei gezielt neue Akzente innerhalb </w:t>
      </w:r>
      <w:proofErr w:type="spellStart"/>
      <w:r>
        <w:t>Social</w:t>
      </w:r>
      <w:proofErr w:type="spellEnd"/>
      <w:r>
        <w:t xml:space="preserve"> Media.</w:t>
      </w:r>
    </w:p>
    <w:p w14:paraId="73E586F8" w14:textId="77777777" w:rsidR="00AB0897" w:rsidRDefault="00AB0897">
      <w:pPr>
        <w:rPr>
          <w:rFonts w:asciiTheme="majorHAnsi" w:eastAsiaTheme="majorEastAsia" w:hAnsiTheme="majorHAnsi" w:cstheme="majorBidi"/>
          <w:b/>
          <w:bCs/>
          <w:color w:val="808080" w:themeColor="background1" w:themeShade="80"/>
          <w:sz w:val="28"/>
          <w:szCs w:val="28"/>
        </w:rPr>
      </w:pPr>
      <w:r>
        <w:br w:type="page"/>
      </w:r>
    </w:p>
    <w:p w14:paraId="635AFAC3" w14:textId="4B96D13A" w:rsidR="004174DC" w:rsidRDefault="00AB6857" w:rsidP="0033103B">
      <w:pPr>
        <w:pStyle w:val="berschrift1"/>
      </w:pPr>
      <w:bookmarkStart w:id="51" w:name="_Toc432673982"/>
      <w:r>
        <w:lastRenderedPageBreak/>
        <w:t>Anforderungen</w:t>
      </w:r>
      <w:bookmarkEnd w:id="51"/>
    </w:p>
    <w:p w14:paraId="3452FD7B" w14:textId="289B93D6" w:rsidR="00C4559A" w:rsidRDefault="00C4559A" w:rsidP="00C4559A">
      <w:r w:rsidRPr="00C4559A">
        <w:t>Anforderungen bestehen aus Nr., Anforderung, Beschreibung, Ziel und Priorität.</w:t>
      </w:r>
    </w:p>
    <w:p w14:paraId="73833488" w14:textId="368A535F" w:rsidR="007F2E04" w:rsidRDefault="007F2E04" w:rsidP="007F2E04">
      <w:pPr>
        <w:pStyle w:val="Untertitel"/>
      </w:pPr>
      <w:r>
        <w:t>Index</w:t>
      </w:r>
    </w:p>
    <w:p w14:paraId="43A2D989" w14:textId="77777777" w:rsidR="00B322BD" w:rsidRDefault="00650D52" w:rsidP="006C2D3B">
      <w:pPr>
        <w:pStyle w:val="Verzeichnis1"/>
        <w:rPr>
          <w:rFonts w:asciiTheme="minorHAnsi" w:hAnsiTheme="minorHAnsi"/>
          <w:noProof/>
          <w:lang w:eastAsia="de-CH"/>
        </w:rPr>
      </w:pPr>
      <w:r>
        <w:fldChar w:fldCharType="begin"/>
      </w:r>
      <w:r>
        <w:instrText xml:space="preserve"> TOC \h \z \t "NoIntendFR;1" </w:instrText>
      </w:r>
      <w:r>
        <w:fldChar w:fldCharType="separate"/>
      </w:r>
      <w:hyperlink w:anchor="_Toc432584045" w:history="1">
        <w:r w:rsidR="00B322BD" w:rsidRPr="00582E29">
          <w:rPr>
            <w:rStyle w:val="Hyperlink"/>
            <w:noProof/>
            <w14:scene3d>
              <w14:camera w14:prst="orthographicFront"/>
              <w14:lightRig w14:rig="threePt" w14:dir="t">
                <w14:rot w14:lat="0" w14:lon="0" w14:rev="0"/>
              </w14:lightRig>
            </w14:scene3d>
          </w:rPr>
          <w:t>FR-1</w:t>
        </w:r>
        <w:r w:rsidR="00B322BD">
          <w:rPr>
            <w:rFonts w:asciiTheme="minorHAnsi" w:hAnsiTheme="minorHAnsi"/>
            <w:noProof/>
            <w:lang w:eastAsia="de-CH"/>
          </w:rPr>
          <w:tab/>
        </w:r>
        <w:r w:rsidR="00B322BD" w:rsidRPr="00582E29">
          <w:rPr>
            <w:rStyle w:val="Hyperlink"/>
            <w:noProof/>
          </w:rPr>
          <w:t>Login/Konto erstellen</w:t>
        </w:r>
        <w:r w:rsidR="00B322BD">
          <w:rPr>
            <w:noProof/>
            <w:webHidden/>
          </w:rPr>
          <w:tab/>
        </w:r>
        <w:r w:rsidR="00B322BD">
          <w:rPr>
            <w:noProof/>
            <w:webHidden/>
          </w:rPr>
          <w:fldChar w:fldCharType="begin"/>
        </w:r>
        <w:r w:rsidR="00B322BD">
          <w:rPr>
            <w:noProof/>
            <w:webHidden/>
          </w:rPr>
          <w:instrText xml:space="preserve"> PAGEREF _Toc432584045 \h </w:instrText>
        </w:r>
        <w:r w:rsidR="00B322BD">
          <w:rPr>
            <w:noProof/>
            <w:webHidden/>
          </w:rPr>
        </w:r>
        <w:r w:rsidR="00B322BD">
          <w:rPr>
            <w:noProof/>
            <w:webHidden/>
          </w:rPr>
          <w:fldChar w:fldCharType="separate"/>
        </w:r>
        <w:r w:rsidR="00F57F1C">
          <w:rPr>
            <w:noProof/>
            <w:webHidden/>
          </w:rPr>
          <w:t>6</w:t>
        </w:r>
        <w:r w:rsidR="00B322BD">
          <w:rPr>
            <w:noProof/>
            <w:webHidden/>
          </w:rPr>
          <w:fldChar w:fldCharType="end"/>
        </w:r>
      </w:hyperlink>
    </w:p>
    <w:p w14:paraId="59802CF1" w14:textId="77777777" w:rsidR="00B322BD" w:rsidRDefault="00F57F1C" w:rsidP="006C2D3B">
      <w:pPr>
        <w:pStyle w:val="Verzeichnis1"/>
        <w:rPr>
          <w:rFonts w:asciiTheme="minorHAnsi" w:hAnsiTheme="minorHAnsi"/>
          <w:noProof/>
          <w:lang w:eastAsia="de-CH"/>
        </w:rPr>
      </w:pPr>
      <w:hyperlink w:anchor="_Toc432584046" w:history="1">
        <w:r w:rsidR="00B322BD" w:rsidRPr="00582E29">
          <w:rPr>
            <w:rStyle w:val="Hyperlink"/>
            <w:noProof/>
            <w14:scene3d>
              <w14:camera w14:prst="orthographicFront"/>
              <w14:lightRig w14:rig="threePt" w14:dir="t">
                <w14:rot w14:lat="0" w14:lon="0" w14:rev="0"/>
              </w14:lightRig>
            </w14:scene3d>
          </w:rPr>
          <w:t>FR-2</w:t>
        </w:r>
        <w:r w:rsidR="00B322BD">
          <w:rPr>
            <w:rFonts w:asciiTheme="minorHAnsi" w:hAnsiTheme="minorHAnsi"/>
            <w:noProof/>
            <w:lang w:eastAsia="de-CH"/>
          </w:rPr>
          <w:tab/>
        </w:r>
        <w:r w:rsidR="00B322BD" w:rsidRPr="00582E29">
          <w:rPr>
            <w:rStyle w:val="Hyperlink"/>
            <w:noProof/>
          </w:rPr>
          <w:t>CRUD User Data</w:t>
        </w:r>
        <w:r w:rsidR="00B322BD">
          <w:rPr>
            <w:noProof/>
            <w:webHidden/>
          </w:rPr>
          <w:tab/>
        </w:r>
        <w:r w:rsidR="00B322BD">
          <w:rPr>
            <w:noProof/>
            <w:webHidden/>
          </w:rPr>
          <w:fldChar w:fldCharType="begin"/>
        </w:r>
        <w:r w:rsidR="00B322BD">
          <w:rPr>
            <w:noProof/>
            <w:webHidden/>
          </w:rPr>
          <w:instrText xml:space="preserve"> PAGEREF _Toc432584046 \h </w:instrText>
        </w:r>
        <w:r w:rsidR="00B322BD">
          <w:rPr>
            <w:noProof/>
            <w:webHidden/>
          </w:rPr>
        </w:r>
        <w:r w:rsidR="00B322BD">
          <w:rPr>
            <w:noProof/>
            <w:webHidden/>
          </w:rPr>
          <w:fldChar w:fldCharType="separate"/>
        </w:r>
        <w:r>
          <w:rPr>
            <w:noProof/>
            <w:webHidden/>
          </w:rPr>
          <w:t>7</w:t>
        </w:r>
        <w:r w:rsidR="00B322BD">
          <w:rPr>
            <w:noProof/>
            <w:webHidden/>
          </w:rPr>
          <w:fldChar w:fldCharType="end"/>
        </w:r>
      </w:hyperlink>
    </w:p>
    <w:p w14:paraId="25490107" w14:textId="77777777" w:rsidR="00B322BD" w:rsidRDefault="00F57F1C" w:rsidP="006C2D3B">
      <w:pPr>
        <w:pStyle w:val="Verzeichnis1"/>
        <w:rPr>
          <w:rFonts w:asciiTheme="minorHAnsi" w:hAnsiTheme="minorHAnsi"/>
          <w:noProof/>
          <w:lang w:eastAsia="de-CH"/>
        </w:rPr>
      </w:pPr>
      <w:hyperlink w:anchor="_Toc432584047" w:history="1">
        <w:r w:rsidR="00B322BD" w:rsidRPr="00582E29">
          <w:rPr>
            <w:rStyle w:val="Hyperlink"/>
            <w:noProof/>
            <w14:scene3d>
              <w14:camera w14:prst="orthographicFront"/>
              <w14:lightRig w14:rig="threePt" w14:dir="t">
                <w14:rot w14:lat="0" w14:lon="0" w14:rev="0"/>
              </w14:lightRig>
            </w14:scene3d>
          </w:rPr>
          <w:t>FR-3</w:t>
        </w:r>
        <w:r w:rsidR="00B322BD">
          <w:rPr>
            <w:rFonts w:asciiTheme="minorHAnsi" w:hAnsiTheme="minorHAnsi"/>
            <w:noProof/>
            <w:lang w:eastAsia="de-CH"/>
          </w:rPr>
          <w:tab/>
        </w:r>
        <w:r w:rsidR="00B322BD" w:rsidRPr="00582E29">
          <w:rPr>
            <w:rStyle w:val="Hyperlink"/>
            <w:noProof/>
          </w:rPr>
          <w:t>CRUD Garden</w:t>
        </w:r>
        <w:r w:rsidR="00B322BD">
          <w:rPr>
            <w:noProof/>
            <w:webHidden/>
          </w:rPr>
          <w:tab/>
        </w:r>
        <w:r w:rsidR="00B322BD">
          <w:rPr>
            <w:noProof/>
            <w:webHidden/>
          </w:rPr>
          <w:fldChar w:fldCharType="begin"/>
        </w:r>
        <w:r w:rsidR="00B322BD">
          <w:rPr>
            <w:noProof/>
            <w:webHidden/>
          </w:rPr>
          <w:instrText xml:space="preserve"> PAGEREF _Toc432584047 \h </w:instrText>
        </w:r>
        <w:r w:rsidR="00B322BD">
          <w:rPr>
            <w:noProof/>
            <w:webHidden/>
          </w:rPr>
        </w:r>
        <w:r w:rsidR="00B322BD">
          <w:rPr>
            <w:noProof/>
            <w:webHidden/>
          </w:rPr>
          <w:fldChar w:fldCharType="separate"/>
        </w:r>
        <w:r>
          <w:rPr>
            <w:noProof/>
            <w:webHidden/>
          </w:rPr>
          <w:t>7</w:t>
        </w:r>
        <w:r w:rsidR="00B322BD">
          <w:rPr>
            <w:noProof/>
            <w:webHidden/>
          </w:rPr>
          <w:fldChar w:fldCharType="end"/>
        </w:r>
      </w:hyperlink>
    </w:p>
    <w:p w14:paraId="7CB93D76" w14:textId="77777777" w:rsidR="00B322BD" w:rsidRDefault="00F57F1C" w:rsidP="006C2D3B">
      <w:pPr>
        <w:pStyle w:val="Verzeichnis1"/>
        <w:rPr>
          <w:rFonts w:asciiTheme="minorHAnsi" w:hAnsiTheme="minorHAnsi"/>
          <w:noProof/>
          <w:lang w:eastAsia="de-CH"/>
        </w:rPr>
      </w:pPr>
      <w:hyperlink w:anchor="_Toc432584048" w:history="1">
        <w:r w:rsidR="00B322BD" w:rsidRPr="00582E29">
          <w:rPr>
            <w:rStyle w:val="Hyperlink"/>
            <w:noProof/>
            <w14:scene3d>
              <w14:camera w14:prst="orthographicFront"/>
              <w14:lightRig w14:rig="threePt" w14:dir="t">
                <w14:rot w14:lat="0" w14:lon="0" w14:rev="0"/>
              </w14:lightRig>
            </w14:scene3d>
          </w:rPr>
          <w:t>FR-4</w:t>
        </w:r>
        <w:r w:rsidR="00B322BD">
          <w:rPr>
            <w:rFonts w:asciiTheme="minorHAnsi" w:hAnsiTheme="minorHAnsi"/>
            <w:noProof/>
            <w:lang w:eastAsia="de-CH"/>
          </w:rPr>
          <w:tab/>
        </w:r>
        <w:r w:rsidR="00B322BD" w:rsidRPr="00582E29">
          <w:rPr>
            <w:rStyle w:val="Hyperlink"/>
            <w:noProof/>
          </w:rPr>
          <w:t>CRUD Garden Elements</w:t>
        </w:r>
        <w:r w:rsidR="00B322BD">
          <w:rPr>
            <w:noProof/>
            <w:webHidden/>
          </w:rPr>
          <w:tab/>
        </w:r>
        <w:r w:rsidR="00B322BD">
          <w:rPr>
            <w:noProof/>
            <w:webHidden/>
          </w:rPr>
          <w:fldChar w:fldCharType="begin"/>
        </w:r>
        <w:r w:rsidR="00B322BD">
          <w:rPr>
            <w:noProof/>
            <w:webHidden/>
          </w:rPr>
          <w:instrText xml:space="preserve"> PAGEREF _Toc432584048 \h </w:instrText>
        </w:r>
        <w:r w:rsidR="00B322BD">
          <w:rPr>
            <w:noProof/>
            <w:webHidden/>
          </w:rPr>
        </w:r>
        <w:r w:rsidR="00B322BD">
          <w:rPr>
            <w:noProof/>
            <w:webHidden/>
          </w:rPr>
          <w:fldChar w:fldCharType="separate"/>
        </w:r>
        <w:r>
          <w:rPr>
            <w:noProof/>
            <w:webHidden/>
          </w:rPr>
          <w:t>7</w:t>
        </w:r>
        <w:r w:rsidR="00B322BD">
          <w:rPr>
            <w:noProof/>
            <w:webHidden/>
          </w:rPr>
          <w:fldChar w:fldCharType="end"/>
        </w:r>
      </w:hyperlink>
    </w:p>
    <w:p w14:paraId="6977C27D" w14:textId="77777777" w:rsidR="00B322BD" w:rsidRDefault="00F57F1C" w:rsidP="006C2D3B">
      <w:pPr>
        <w:pStyle w:val="Verzeichnis1"/>
        <w:rPr>
          <w:rFonts w:asciiTheme="minorHAnsi" w:hAnsiTheme="minorHAnsi"/>
          <w:noProof/>
          <w:lang w:eastAsia="de-CH"/>
        </w:rPr>
      </w:pPr>
      <w:hyperlink w:anchor="_Toc432584049" w:history="1">
        <w:r w:rsidR="00B322BD" w:rsidRPr="00582E29">
          <w:rPr>
            <w:rStyle w:val="Hyperlink"/>
            <w:noProof/>
            <w14:scene3d>
              <w14:camera w14:prst="orthographicFront"/>
              <w14:lightRig w14:rig="threePt" w14:dir="t">
                <w14:rot w14:lat="0" w14:lon="0" w14:rev="0"/>
              </w14:lightRig>
            </w14:scene3d>
          </w:rPr>
          <w:t>FR-5</w:t>
        </w:r>
        <w:r w:rsidR="00B322BD">
          <w:rPr>
            <w:rFonts w:asciiTheme="minorHAnsi" w:hAnsiTheme="minorHAnsi"/>
            <w:noProof/>
            <w:lang w:eastAsia="de-CH"/>
          </w:rPr>
          <w:tab/>
        </w:r>
        <w:r w:rsidR="00B322BD" w:rsidRPr="00582E29">
          <w:rPr>
            <w:rStyle w:val="Hyperlink"/>
            <w:noProof/>
          </w:rPr>
          <w:t>Garden Health</w:t>
        </w:r>
        <w:r w:rsidR="00B322BD">
          <w:rPr>
            <w:noProof/>
            <w:webHidden/>
          </w:rPr>
          <w:tab/>
        </w:r>
        <w:r w:rsidR="00B322BD">
          <w:rPr>
            <w:noProof/>
            <w:webHidden/>
          </w:rPr>
          <w:fldChar w:fldCharType="begin"/>
        </w:r>
        <w:r w:rsidR="00B322BD">
          <w:rPr>
            <w:noProof/>
            <w:webHidden/>
          </w:rPr>
          <w:instrText xml:space="preserve"> PAGEREF _Toc432584049 \h </w:instrText>
        </w:r>
        <w:r w:rsidR="00B322BD">
          <w:rPr>
            <w:noProof/>
            <w:webHidden/>
          </w:rPr>
        </w:r>
        <w:r w:rsidR="00B322BD">
          <w:rPr>
            <w:noProof/>
            <w:webHidden/>
          </w:rPr>
          <w:fldChar w:fldCharType="separate"/>
        </w:r>
        <w:r>
          <w:rPr>
            <w:noProof/>
            <w:webHidden/>
          </w:rPr>
          <w:t>8</w:t>
        </w:r>
        <w:r w:rsidR="00B322BD">
          <w:rPr>
            <w:noProof/>
            <w:webHidden/>
          </w:rPr>
          <w:fldChar w:fldCharType="end"/>
        </w:r>
      </w:hyperlink>
    </w:p>
    <w:p w14:paraId="326D2188" w14:textId="77777777" w:rsidR="00B322BD" w:rsidRDefault="00F57F1C" w:rsidP="006C2D3B">
      <w:pPr>
        <w:pStyle w:val="Verzeichnis1"/>
        <w:rPr>
          <w:rFonts w:asciiTheme="minorHAnsi" w:hAnsiTheme="minorHAnsi"/>
          <w:noProof/>
          <w:lang w:eastAsia="de-CH"/>
        </w:rPr>
      </w:pPr>
      <w:hyperlink w:anchor="_Toc432584050" w:history="1">
        <w:r w:rsidR="00B322BD" w:rsidRPr="00582E29">
          <w:rPr>
            <w:rStyle w:val="Hyperlink"/>
            <w:noProof/>
            <w14:scene3d>
              <w14:camera w14:prst="orthographicFront"/>
              <w14:lightRig w14:rig="threePt" w14:dir="t">
                <w14:rot w14:lat="0" w14:lon="0" w14:rev="0"/>
              </w14:lightRig>
            </w14:scene3d>
          </w:rPr>
          <w:t>FR-6</w:t>
        </w:r>
        <w:r w:rsidR="00B322BD">
          <w:rPr>
            <w:rFonts w:asciiTheme="minorHAnsi" w:hAnsiTheme="minorHAnsi"/>
            <w:noProof/>
            <w:lang w:eastAsia="de-CH"/>
          </w:rPr>
          <w:tab/>
        </w:r>
        <w:r w:rsidR="00B322BD" w:rsidRPr="00582E29">
          <w:rPr>
            <w:rStyle w:val="Hyperlink"/>
            <w:noProof/>
          </w:rPr>
          <w:t>Stammdaten Verwaltung durch Administration</w:t>
        </w:r>
        <w:r w:rsidR="00B322BD">
          <w:rPr>
            <w:noProof/>
            <w:webHidden/>
          </w:rPr>
          <w:tab/>
        </w:r>
        <w:r w:rsidR="00B322BD">
          <w:rPr>
            <w:noProof/>
            <w:webHidden/>
          </w:rPr>
          <w:fldChar w:fldCharType="begin"/>
        </w:r>
        <w:r w:rsidR="00B322BD">
          <w:rPr>
            <w:noProof/>
            <w:webHidden/>
          </w:rPr>
          <w:instrText xml:space="preserve"> PAGEREF _Toc432584050 \h </w:instrText>
        </w:r>
        <w:r w:rsidR="00B322BD">
          <w:rPr>
            <w:noProof/>
            <w:webHidden/>
          </w:rPr>
        </w:r>
        <w:r w:rsidR="00B322BD">
          <w:rPr>
            <w:noProof/>
            <w:webHidden/>
          </w:rPr>
          <w:fldChar w:fldCharType="separate"/>
        </w:r>
        <w:r>
          <w:rPr>
            <w:noProof/>
            <w:webHidden/>
          </w:rPr>
          <w:t>8</w:t>
        </w:r>
        <w:r w:rsidR="00B322BD">
          <w:rPr>
            <w:noProof/>
            <w:webHidden/>
          </w:rPr>
          <w:fldChar w:fldCharType="end"/>
        </w:r>
      </w:hyperlink>
    </w:p>
    <w:p w14:paraId="1FAC3C5E" w14:textId="77777777" w:rsidR="00B322BD" w:rsidRDefault="00F57F1C" w:rsidP="006C2D3B">
      <w:pPr>
        <w:pStyle w:val="Verzeichnis1"/>
        <w:rPr>
          <w:rFonts w:asciiTheme="minorHAnsi" w:hAnsiTheme="minorHAnsi"/>
          <w:noProof/>
          <w:lang w:eastAsia="de-CH"/>
        </w:rPr>
      </w:pPr>
      <w:hyperlink w:anchor="_Toc432584051" w:history="1">
        <w:r w:rsidR="00B322BD" w:rsidRPr="00582E29">
          <w:rPr>
            <w:rStyle w:val="Hyperlink"/>
            <w:noProof/>
            <w14:scene3d>
              <w14:camera w14:prst="orthographicFront"/>
              <w14:lightRig w14:rig="threePt" w14:dir="t">
                <w14:rot w14:lat="0" w14:lon="0" w14:rev="0"/>
              </w14:lightRig>
            </w14:scene3d>
          </w:rPr>
          <w:t>FR-7</w:t>
        </w:r>
        <w:r w:rsidR="00B322BD">
          <w:rPr>
            <w:rFonts w:asciiTheme="minorHAnsi" w:hAnsiTheme="minorHAnsi"/>
            <w:noProof/>
            <w:lang w:eastAsia="de-CH"/>
          </w:rPr>
          <w:tab/>
        </w:r>
        <w:r w:rsidR="00B322BD" w:rsidRPr="00582E29">
          <w:rPr>
            <w:rStyle w:val="Hyperlink"/>
            <w:noProof/>
          </w:rPr>
          <w:t>Alarmierung</w:t>
        </w:r>
        <w:r w:rsidR="00B322BD">
          <w:rPr>
            <w:noProof/>
            <w:webHidden/>
          </w:rPr>
          <w:tab/>
        </w:r>
        <w:r w:rsidR="00B322BD">
          <w:rPr>
            <w:noProof/>
            <w:webHidden/>
          </w:rPr>
          <w:fldChar w:fldCharType="begin"/>
        </w:r>
        <w:r w:rsidR="00B322BD">
          <w:rPr>
            <w:noProof/>
            <w:webHidden/>
          </w:rPr>
          <w:instrText xml:space="preserve"> PAGEREF _Toc432584051 \h </w:instrText>
        </w:r>
        <w:r w:rsidR="00B322BD">
          <w:rPr>
            <w:noProof/>
            <w:webHidden/>
          </w:rPr>
        </w:r>
        <w:r w:rsidR="00B322BD">
          <w:rPr>
            <w:noProof/>
            <w:webHidden/>
          </w:rPr>
          <w:fldChar w:fldCharType="separate"/>
        </w:r>
        <w:r>
          <w:rPr>
            <w:noProof/>
            <w:webHidden/>
          </w:rPr>
          <w:t>8</w:t>
        </w:r>
        <w:r w:rsidR="00B322BD">
          <w:rPr>
            <w:noProof/>
            <w:webHidden/>
          </w:rPr>
          <w:fldChar w:fldCharType="end"/>
        </w:r>
      </w:hyperlink>
    </w:p>
    <w:p w14:paraId="2D94B372" w14:textId="77777777" w:rsidR="00B322BD" w:rsidRDefault="00F57F1C" w:rsidP="006C2D3B">
      <w:pPr>
        <w:pStyle w:val="Verzeichnis1"/>
        <w:rPr>
          <w:rFonts w:asciiTheme="minorHAnsi" w:hAnsiTheme="minorHAnsi"/>
          <w:noProof/>
          <w:lang w:eastAsia="de-CH"/>
        </w:rPr>
      </w:pPr>
      <w:hyperlink w:anchor="_Toc432584052" w:history="1">
        <w:r w:rsidR="00B322BD" w:rsidRPr="00582E29">
          <w:rPr>
            <w:rStyle w:val="Hyperlink"/>
            <w:noProof/>
            <w14:scene3d>
              <w14:camera w14:prst="orthographicFront"/>
              <w14:lightRig w14:rig="threePt" w14:dir="t">
                <w14:rot w14:lat="0" w14:lon="0" w14:rev="0"/>
              </w14:lightRig>
            </w14:scene3d>
          </w:rPr>
          <w:t>FR-8</w:t>
        </w:r>
        <w:r w:rsidR="00B322BD">
          <w:rPr>
            <w:rFonts w:asciiTheme="minorHAnsi" w:hAnsiTheme="minorHAnsi"/>
            <w:noProof/>
            <w:lang w:eastAsia="de-CH"/>
          </w:rPr>
          <w:tab/>
        </w:r>
        <w:r w:rsidR="00B322BD" w:rsidRPr="00582E29">
          <w:rPr>
            <w:rStyle w:val="Hyperlink"/>
            <w:noProof/>
          </w:rPr>
          <w:t>Forum</w:t>
        </w:r>
        <w:r w:rsidR="00B322BD">
          <w:rPr>
            <w:noProof/>
            <w:webHidden/>
          </w:rPr>
          <w:tab/>
        </w:r>
        <w:r w:rsidR="00B322BD">
          <w:rPr>
            <w:noProof/>
            <w:webHidden/>
          </w:rPr>
          <w:fldChar w:fldCharType="begin"/>
        </w:r>
        <w:r w:rsidR="00B322BD">
          <w:rPr>
            <w:noProof/>
            <w:webHidden/>
          </w:rPr>
          <w:instrText xml:space="preserve"> PAGEREF _Toc432584052 \h </w:instrText>
        </w:r>
        <w:r w:rsidR="00B322BD">
          <w:rPr>
            <w:noProof/>
            <w:webHidden/>
          </w:rPr>
        </w:r>
        <w:r w:rsidR="00B322BD">
          <w:rPr>
            <w:noProof/>
            <w:webHidden/>
          </w:rPr>
          <w:fldChar w:fldCharType="separate"/>
        </w:r>
        <w:r>
          <w:rPr>
            <w:noProof/>
            <w:webHidden/>
          </w:rPr>
          <w:t>9</w:t>
        </w:r>
        <w:r w:rsidR="00B322BD">
          <w:rPr>
            <w:noProof/>
            <w:webHidden/>
          </w:rPr>
          <w:fldChar w:fldCharType="end"/>
        </w:r>
      </w:hyperlink>
    </w:p>
    <w:p w14:paraId="3CB4F953" w14:textId="77777777" w:rsidR="00B322BD" w:rsidRDefault="00F57F1C" w:rsidP="006C2D3B">
      <w:pPr>
        <w:pStyle w:val="Verzeichnis1"/>
        <w:rPr>
          <w:rFonts w:asciiTheme="minorHAnsi" w:hAnsiTheme="minorHAnsi"/>
          <w:noProof/>
          <w:lang w:eastAsia="de-CH"/>
        </w:rPr>
      </w:pPr>
      <w:hyperlink w:anchor="_Toc432584053" w:history="1">
        <w:r w:rsidR="00B322BD" w:rsidRPr="00582E29">
          <w:rPr>
            <w:rStyle w:val="Hyperlink"/>
            <w:noProof/>
            <w14:scene3d>
              <w14:camera w14:prst="orthographicFront"/>
              <w14:lightRig w14:rig="threePt" w14:dir="t">
                <w14:rot w14:lat="0" w14:lon="0" w14:rev="0"/>
              </w14:lightRig>
            </w14:scene3d>
          </w:rPr>
          <w:t>FR-9</w:t>
        </w:r>
        <w:r w:rsidR="00B322BD">
          <w:rPr>
            <w:rFonts w:asciiTheme="minorHAnsi" w:hAnsiTheme="minorHAnsi"/>
            <w:noProof/>
            <w:lang w:eastAsia="de-CH"/>
          </w:rPr>
          <w:tab/>
        </w:r>
        <w:r w:rsidR="00B322BD" w:rsidRPr="00582E29">
          <w:rPr>
            <w:rStyle w:val="Hyperlink"/>
            <w:noProof/>
          </w:rPr>
          <w:t>Stammdaten Verwaltung durch Benutzer</w:t>
        </w:r>
        <w:r w:rsidR="00B322BD">
          <w:rPr>
            <w:noProof/>
            <w:webHidden/>
          </w:rPr>
          <w:tab/>
        </w:r>
        <w:r w:rsidR="00B322BD">
          <w:rPr>
            <w:noProof/>
            <w:webHidden/>
          </w:rPr>
          <w:fldChar w:fldCharType="begin"/>
        </w:r>
        <w:r w:rsidR="00B322BD">
          <w:rPr>
            <w:noProof/>
            <w:webHidden/>
          </w:rPr>
          <w:instrText xml:space="preserve"> PAGEREF _Toc432584053 \h </w:instrText>
        </w:r>
        <w:r w:rsidR="00B322BD">
          <w:rPr>
            <w:noProof/>
            <w:webHidden/>
          </w:rPr>
        </w:r>
        <w:r w:rsidR="00B322BD">
          <w:rPr>
            <w:noProof/>
            <w:webHidden/>
          </w:rPr>
          <w:fldChar w:fldCharType="separate"/>
        </w:r>
        <w:r>
          <w:rPr>
            <w:noProof/>
            <w:webHidden/>
          </w:rPr>
          <w:t>9</w:t>
        </w:r>
        <w:r w:rsidR="00B322BD">
          <w:rPr>
            <w:noProof/>
            <w:webHidden/>
          </w:rPr>
          <w:fldChar w:fldCharType="end"/>
        </w:r>
      </w:hyperlink>
    </w:p>
    <w:p w14:paraId="05CDC7FD" w14:textId="77777777" w:rsidR="00B322BD" w:rsidRDefault="00F57F1C" w:rsidP="006C2D3B">
      <w:pPr>
        <w:pStyle w:val="Verzeichnis1"/>
        <w:rPr>
          <w:rFonts w:asciiTheme="minorHAnsi" w:hAnsiTheme="minorHAnsi"/>
          <w:noProof/>
          <w:lang w:eastAsia="de-CH"/>
        </w:rPr>
      </w:pPr>
      <w:hyperlink w:anchor="_Toc432584054" w:history="1">
        <w:r w:rsidR="00B322BD" w:rsidRPr="00582E29">
          <w:rPr>
            <w:rStyle w:val="Hyperlink"/>
            <w:noProof/>
            <w14:scene3d>
              <w14:camera w14:prst="orthographicFront"/>
              <w14:lightRig w14:rig="threePt" w14:dir="t">
                <w14:rot w14:lat="0" w14:lon="0" w14:rev="0"/>
              </w14:lightRig>
            </w14:scene3d>
          </w:rPr>
          <w:t>FR-10</w:t>
        </w:r>
        <w:r w:rsidR="00B322BD">
          <w:rPr>
            <w:rFonts w:asciiTheme="minorHAnsi" w:hAnsiTheme="minorHAnsi"/>
            <w:noProof/>
            <w:lang w:eastAsia="de-CH"/>
          </w:rPr>
          <w:tab/>
        </w:r>
        <w:r w:rsidR="00B322BD" w:rsidRPr="00582E29">
          <w:rPr>
            <w:rStyle w:val="Hyperlink"/>
            <w:noProof/>
          </w:rPr>
          <w:t>Garten – Automatische Felder Erstellung</w:t>
        </w:r>
        <w:r w:rsidR="00B322BD">
          <w:rPr>
            <w:noProof/>
            <w:webHidden/>
          </w:rPr>
          <w:tab/>
        </w:r>
        <w:r w:rsidR="00B322BD">
          <w:rPr>
            <w:noProof/>
            <w:webHidden/>
          </w:rPr>
          <w:fldChar w:fldCharType="begin"/>
        </w:r>
        <w:r w:rsidR="00B322BD">
          <w:rPr>
            <w:noProof/>
            <w:webHidden/>
          </w:rPr>
          <w:instrText xml:space="preserve"> PAGEREF _Toc432584054 \h </w:instrText>
        </w:r>
        <w:r w:rsidR="00B322BD">
          <w:rPr>
            <w:noProof/>
            <w:webHidden/>
          </w:rPr>
        </w:r>
        <w:r w:rsidR="00B322BD">
          <w:rPr>
            <w:noProof/>
            <w:webHidden/>
          </w:rPr>
          <w:fldChar w:fldCharType="separate"/>
        </w:r>
        <w:r>
          <w:rPr>
            <w:noProof/>
            <w:webHidden/>
          </w:rPr>
          <w:t>9</w:t>
        </w:r>
        <w:r w:rsidR="00B322BD">
          <w:rPr>
            <w:noProof/>
            <w:webHidden/>
          </w:rPr>
          <w:fldChar w:fldCharType="end"/>
        </w:r>
      </w:hyperlink>
    </w:p>
    <w:p w14:paraId="0548023B" w14:textId="77777777" w:rsidR="007F2E04" w:rsidRPr="007F2E04" w:rsidRDefault="00650D52" w:rsidP="00B322BD">
      <w:pPr>
        <w:tabs>
          <w:tab w:val="left" w:pos="851"/>
          <w:tab w:val="left" w:pos="1134"/>
          <w:tab w:val="left" w:pos="1560"/>
          <w:tab w:val="left" w:pos="6237"/>
        </w:tabs>
      </w:pPr>
      <w:r>
        <w:fldChar w:fldCharType="end"/>
      </w:r>
    </w:p>
    <w:p w14:paraId="6ED32E13" w14:textId="77777777" w:rsidR="002B3019" w:rsidRDefault="002B3019" w:rsidP="002B3019">
      <w:pPr>
        <w:pStyle w:val="berschrift2"/>
      </w:pPr>
      <w:bookmarkStart w:id="52" w:name="_Toc432673983"/>
      <w:r>
        <w:t>Funktional</w:t>
      </w:r>
      <w:bookmarkEnd w:id="52"/>
    </w:p>
    <w:tbl>
      <w:tblPr>
        <w:tblStyle w:val="Tabellenraster"/>
        <w:tblW w:w="0" w:type="auto"/>
        <w:tblLook w:val="04A0" w:firstRow="1" w:lastRow="0" w:firstColumn="1" w:lastColumn="0" w:noHBand="0" w:noVBand="1"/>
      </w:tblPr>
      <w:tblGrid>
        <w:gridCol w:w="1951"/>
        <w:gridCol w:w="7261"/>
      </w:tblGrid>
      <w:tr w:rsidR="008A6EC2" w:rsidRPr="00C4559A" w14:paraId="59168064" w14:textId="77777777" w:rsidTr="006A7A1D">
        <w:tc>
          <w:tcPr>
            <w:tcW w:w="1951" w:type="dxa"/>
            <w:shd w:val="solid" w:color="E1D6CF" w:themeColor="text2" w:themeTint="33" w:fill="auto"/>
          </w:tcPr>
          <w:p w14:paraId="06826671" w14:textId="2DB300B5" w:rsidR="008A6EC2" w:rsidRPr="00C4559A" w:rsidRDefault="008A6EC2" w:rsidP="006A7A1D">
            <w:pPr>
              <w:rPr>
                <w:sz w:val="22"/>
                <w:szCs w:val="22"/>
              </w:rPr>
            </w:pPr>
            <w:r w:rsidRPr="00C4559A">
              <w:rPr>
                <w:sz w:val="22"/>
                <w:szCs w:val="22"/>
              </w:rPr>
              <w:t>Nr.</w:t>
            </w:r>
            <w:r w:rsidR="00C42D24">
              <w:rPr>
                <w:sz w:val="22"/>
                <w:szCs w:val="22"/>
              </w:rPr>
              <w:t xml:space="preserve"> und Titel</w:t>
            </w:r>
          </w:p>
        </w:tc>
        <w:tc>
          <w:tcPr>
            <w:tcW w:w="7261" w:type="dxa"/>
            <w:shd w:val="solid" w:color="E1D6CF" w:themeColor="text2" w:themeTint="33" w:fill="auto"/>
          </w:tcPr>
          <w:p w14:paraId="53A0C0EF" w14:textId="21EE671E" w:rsidR="008A6EC2" w:rsidRPr="00583DDE" w:rsidRDefault="00C42D24" w:rsidP="00C76D8D">
            <w:pPr>
              <w:pStyle w:val="NoIntendFR"/>
            </w:pPr>
            <w:bookmarkStart w:id="53" w:name="_Toc432584045"/>
            <w:r>
              <w:t>Login/Konto erstellen</w:t>
            </w:r>
            <w:bookmarkEnd w:id="53"/>
          </w:p>
        </w:tc>
      </w:tr>
      <w:tr w:rsidR="008A6EC2" w:rsidRPr="00C4559A" w14:paraId="747B8C8B" w14:textId="77777777" w:rsidTr="006A7A1D">
        <w:tc>
          <w:tcPr>
            <w:tcW w:w="1951" w:type="dxa"/>
          </w:tcPr>
          <w:p w14:paraId="7AD55741" w14:textId="77777777" w:rsidR="008A6EC2" w:rsidRPr="00C4559A" w:rsidRDefault="008A6EC2" w:rsidP="006A7A1D">
            <w:pPr>
              <w:rPr>
                <w:sz w:val="22"/>
                <w:szCs w:val="22"/>
              </w:rPr>
            </w:pPr>
            <w:r w:rsidRPr="00C4559A">
              <w:rPr>
                <w:sz w:val="22"/>
                <w:szCs w:val="22"/>
              </w:rPr>
              <w:t>Beschreibung</w:t>
            </w:r>
          </w:p>
        </w:tc>
        <w:tc>
          <w:tcPr>
            <w:tcW w:w="7261" w:type="dxa"/>
          </w:tcPr>
          <w:p w14:paraId="237C7A95" w14:textId="67028BAA" w:rsidR="008A6EC2" w:rsidRDefault="007D5F68" w:rsidP="006A7A1D">
            <w:pPr>
              <w:rPr>
                <w:sz w:val="22"/>
                <w:szCs w:val="22"/>
              </w:rPr>
            </w:pPr>
            <w:r>
              <w:rPr>
                <w:sz w:val="22"/>
                <w:szCs w:val="22"/>
              </w:rPr>
              <w:t xml:space="preserve">Ein Benutzer kann sich über einem Webformular einloggen. Für die Anmeldung braucht es eine Emailadresse (Benutzername) und ein Passwort. </w:t>
            </w:r>
          </w:p>
          <w:p w14:paraId="67B4ECAB" w14:textId="23250BCD" w:rsidR="007D5F68" w:rsidRDefault="007D5F68" w:rsidP="006A7A1D">
            <w:pPr>
              <w:rPr>
                <w:sz w:val="22"/>
                <w:szCs w:val="22"/>
              </w:rPr>
            </w:pPr>
            <w:r>
              <w:rPr>
                <w:sz w:val="22"/>
                <w:szCs w:val="22"/>
              </w:rPr>
              <w:t xml:space="preserve">Wenn ein Konto noch nicht vorhanden ist, </w:t>
            </w:r>
            <w:r w:rsidR="00064856">
              <w:rPr>
                <w:sz w:val="22"/>
                <w:szCs w:val="22"/>
              </w:rPr>
              <w:t xml:space="preserve">wird es </w:t>
            </w:r>
            <w:r>
              <w:rPr>
                <w:sz w:val="22"/>
                <w:szCs w:val="22"/>
              </w:rPr>
              <w:t xml:space="preserve">dem Benutzer </w:t>
            </w:r>
            <w:r w:rsidR="00064856">
              <w:rPr>
                <w:sz w:val="22"/>
                <w:szCs w:val="22"/>
              </w:rPr>
              <w:t>gestattet</w:t>
            </w:r>
            <w:r>
              <w:rPr>
                <w:sz w:val="22"/>
                <w:szCs w:val="22"/>
              </w:rPr>
              <w:t xml:space="preserve">, ein neues Konto einzurichten. </w:t>
            </w:r>
            <w:r w:rsidR="00064856">
              <w:rPr>
                <w:sz w:val="22"/>
                <w:szCs w:val="22"/>
              </w:rPr>
              <w:t>Zur Registrierung</w:t>
            </w:r>
            <w:r>
              <w:rPr>
                <w:sz w:val="22"/>
                <w:szCs w:val="22"/>
              </w:rPr>
              <w:t xml:space="preserve"> sind nur Email Adresse und Passwort erforderlich, </w:t>
            </w:r>
            <w:r w:rsidR="00064856">
              <w:rPr>
                <w:sz w:val="22"/>
                <w:szCs w:val="22"/>
              </w:rPr>
              <w:t xml:space="preserve">Optional kann der Benutzer die Attribute Name, Vorname und </w:t>
            </w:r>
            <w:proofErr w:type="spellStart"/>
            <w:r w:rsidR="00064856">
              <w:rPr>
                <w:sz w:val="22"/>
                <w:szCs w:val="22"/>
              </w:rPr>
              <w:t>Nickname</w:t>
            </w:r>
            <w:proofErr w:type="spellEnd"/>
            <w:r w:rsidR="00064856">
              <w:rPr>
                <w:sz w:val="22"/>
                <w:szCs w:val="22"/>
              </w:rPr>
              <w:t xml:space="preserve"> zur Verfügung stellen.</w:t>
            </w:r>
            <w:r>
              <w:rPr>
                <w:sz w:val="22"/>
                <w:szCs w:val="22"/>
              </w:rPr>
              <w:t xml:space="preserve"> </w:t>
            </w:r>
            <w:r w:rsidR="00064856">
              <w:rPr>
                <w:sz w:val="22"/>
                <w:szCs w:val="22"/>
              </w:rPr>
              <w:t>Das Konto ist erst nach der Validierung freigegeben.</w:t>
            </w:r>
          </w:p>
          <w:p w14:paraId="79776571" w14:textId="77777777" w:rsidR="008A6EC2" w:rsidRPr="00C4559A" w:rsidRDefault="008A6EC2" w:rsidP="006A7A1D">
            <w:pPr>
              <w:rPr>
                <w:sz w:val="22"/>
                <w:szCs w:val="22"/>
              </w:rPr>
            </w:pPr>
          </w:p>
        </w:tc>
      </w:tr>
      <w:tr w:rsidR="008A6EC2" w:rsidRPr="00C4559A" w14:paraId="5665729C" w14:textId="77777777" w:rsidTr="006A7A1D">
        <w:tc>
          <w:tcPr>
            <w:tcW w:w="1951" w:type="dxa"/>
          </w:tcPr>
          <w:p w14:paraId="42CBB14C" w14:textId="77777777" w:rsidR="008A6EC2" w:rsidRPr="00C4559A" w:rsidRDefault="008A6EC2" w:rsidP="006A7A1D">
            <w:pPr>
              <w:rPr>
                <w:sz w:val="22"/>
                <w:szCs w:val="22"/>
              </w:rPr>
            </w:pPr>
            <w:r w:rsidRPr="00C4559A">
              <w:rPr>
                <w:sz w:val="22"/>
                <w:szCs w:val="22"/>
              </w:rPr>
              <w:t>Ziel</w:t>
            </w:r>
          </w:p>
        </w:tc>
        <w:tc>
          <w:tcPr>
            <w:tcW w:w="7261" w:type="dxa"/>
          </w:tcPr>
          <w:p w14:paraId="1B5D93BE" w14:textId="399C09EA" w:rsidR="008A6EC2" w:rsidRPr="00C4559A" w:rsidRDefault="00D551AF" w:rsidP="006A7A1D">
            <w:pPr>
              <w:rPr>
                <w:sz w:val="22"/>
                <w:szCs w:val="22"/>
              </w:rPr>
            </w:pPr>
            <w:r>
              <w:rPr>
                <w:sz w:val="22"/>
                <w:szCs w:val="22"/>
              </w:rPr>
              <w:t xml:space="preserve">Ein Benutzer kann ein Konto erstellen und sich </w:t>
            </w:r>
            <w:r w:rsidR="00583DDE">
              <w:rPr>
                <w:sz w:val="22"/>
                <w:szCs w:val="22"/>
              </w:rPr>
              <w:t>im</w:t>
            </w:r>
            <w:r>
              <w:rPr>
                <w:sz w:val="22"/>
                <w:szCs w:val="22"/>
              </w:rPr>
              <w:t xml:space="preserve"> System </w:t>
            </w:r>
            <w:r w:rsidR="00583DDE">
              <w:rPr>
                <w:sz w:val="22"/>
                <w:szCs w:val="22"/>
              </w:rPr>
              <w:t>registrieren</w:t>
            </w:r>
            <w:r>
              <w:rPr>
                <w:sz w:val="22"/>
                <w:szCs w:val="22"/>
              </w:rPr>
              <w:t>.</w:t>
            </w:r>
          </w:p>
          <w:p w14:paraId="6FF99F69" w14:textId="77777777" w:rsidR="008A6EC2" w:rsidRPr="00C4559A" w:rsidRDefault="008A6EC2" w:rsidP="006A7A1D">
            <w:pPr>
              <w:rPr>
                <w:sz w:val="22"/>
                <w:szCs w:val="22"/>
              </w:rPr>
            </w:pPr>
          </w:p>
        </w:tc>
      </w:tr>
      <w:tr w:rsidR="008A6EC2" w:rsidRPr="00C4559A" w14:paraId="0B8B60D6" w14:textId="77777777" w:rsidTr="006A7A1D">
        <w:tc>
          <w:tcPr>
            <w:tcW w:w="1951" w:type="dxa"/>
          </w:tcPr>
          <w:p w14:paraId="0CEAA111" w14:textId="7905CAC0" w:rsidR="008A6EC2" w:rsidRPr="00C4559A" w:rsidRDefault="00AB0897" w:rsidP="006A7A1D">
            <w:pPr>
              <w:rPr>
                <w:sz w:val="22"/>
                <w:szCs w:val="22"/>
              </w:rPr>
            </w:pPr>
            <w:r>
              <w:rPr>
                <w:sz w:val="22"/>
                <w:szCs w:val="22"/>
              </w:rPr>
              <w:t>Kriterium</w:t>
            </w:r>
            <w:commentRangeStart w:id="54"/>
          </w:p>
        </w:tc>
        <w:tc>
          <w:tcPr>
            <w:tcW w:w="7261" w:type="dxa"/>
          </w:tcPr>
          <w:p w14:paraId="2031CD37" w14:textId="77777777" w:rsidR="008A6EC2" w:rsidRPr="00C4559A" w:rsidRDefault="008A6EC2" w:rsidP="006A7A1D">
            <w:pPr>
              <w:rPr>
                <w:sz w:val="22"/>
                <w:szCs w:val="22"/>
              </w:rPr>
            </w:pPr>
            <w:r w:rsidRPr="00C4559A">
              <w:rPr>
                <w:sz w:val="22"/>
                <w:szCs w:val="22"/>
              </w:rPr>
              <w:t>Muss</w:t>
            </w:r>
            <w:commentRangeEnd w:id="54"/>
            <w:r w:rsidR="00AB0897">
              <w:rPr>
                <w:rStyle w:val="Kommentarzeichen"/>
                <w:rFonts w:eastAsiaTheme="minorEastAsia" w:cstheme="minorBidi"/>
                <w:kern w:val="0"/>
                <w:lang w:eastAsia="en-US"/>
                <w14:ligatures w14:val="none"/>
              </w:rPr>
              <w:commentReference w:id="54"/>
            </w:r>
          </w:p>
          <w:p w14:paraId="319A67C3" w14:textId="77777777" w:rsidR="008A6EC2" w:rsidRPr="00C4559A" w:rsidRDefault="008A6EC2" w:rsidP="006A7A1D">
            <w:pPr>
              <w:rPr>
                <w:sz w:val="22"/>
                <w:szCs w:val="22"/>
              </w:rPr>
            </w:pPr>
          </w:p>
        </w:tc>
      </w:tr>
    </w:tbl>
    <w:p w14:paraId="00EF030E" w14:textId="77777777" w:rsidR="00C83551" w:rsidRDefault="00C83551" w:rsidP="00A90CFE">
      <w:r>
        <w:br w:type="page"/>
      </w:r>
    </w:p>
    <w:tbl>
      <w:tblPr>
        <w:tblStyle w:val="Tabellenraster"/>
        <w:tblW w:w="0" w:type="auto"/>
        <w:tblLook w:val="04A0" w:firstRow="1" w:lastRow="0" w:firstColumn="1" w:lastColumn="0" w:noHBand="0" w:noVBand="1"/>
      </w:tblPr>
      <w:tblGrid>
        <w:gridCol w:w="1951"/>
        <w:gridCol w:w="7261"/>
      </w:tblGrid>
      <w:tr w:rsidR="007D5F68" w:rsidRPr="00C4559A" w14:paraId="00E2DBEF" w14:textId="77777777" w:rsidTr="006A7A1D">
        <w:tc>
          <w:tcPr>
            <w:tcW w:w="1951" w:type="dxa"/>
            <w:shd w:val="solid" w:color="E1D6CF" w:themeColor="text2" w:themeTint="33" w:fill="auto"/>
          </w:tcPr>
          <w:p w14:paraId="32F31A50" w14:textId="0E18F8C5" w:rsidR="007D5F68" w:rsidRPr="00C4559A" w:rsidRDefault="00C42D24" w:rsidP="006A7A1D">
            <w:pPr>
              <w:rPr>
                <w:sz w:val="22"/>
                <w:szCs w:val="22"/>
              </w:rPr>
            </w:pPr>
            <w:r w:rsidRPr="00C4559A">
              <w:rPr>
                <w:sz w:val="22"/>
                <w:szCs w:val="22"/>
              </w:rPr>
              <w:lastRenderedPageBreak/>
              <w:t>Nr.</w:t>
            </w:r>
            <w:r>
              <w:rPr>
                <w:sz w:val="22"/>
                <w:szCs w:val="22"/>
              </w:rPr>
              <w:t xml:space="preserve"> und Titel</w:t>
            </w:r>
          </w:p>
        </w:tc>
        <w:tc>
          <w:tcPr>
            <w:tcW w:w="7261" w:type="dxa"/>
            <w:shd w:val="solid" w:color="E1D6CF" w:themeColor="text2" w:themeTint="33" w:fill="auto"/>
          </w:tcPr>
          <w:p w14:paraId="334533D9" w14:textId="5F87B212" w:rsidR="007D5F68" w:rsidRPr="00583DDE" w:rsidRDefault="00650D52" w:rsidP="00C76D8D">
            <w:pPr>
              <w:pStyle w:val="NoIntendFR"/>
            </w:pPr>
            <w:bookmarkStart w:id="55" w:name="_Toc432584046"/>
            <w:r>
              <w:t>CRUD User Data</w:t>
            </w:r>
            <w:bookmarkEnd w:id="55"/>
          </w:p>
        </w:tc>
      </w:tr>
      <w:tr w:rsidR="007D5F68" w:rsidRPr="00C4559A" w14:paraId="7385E242" w14:textId="77777777" w:rsidTr="006A7A1D">
        <w:tc>
          <w:tcPr>
            <w:tcW w:w="1951" w:type="dxa"/>
          </w:tcPr>
          <w:p w14:paraId="1A1C19F9" w14:textId="77777777" w:rsidR="007D5F68" w:rsidRPr="00C4559A" w:rsidRDefault="007D5F68" w:rsidP="006A7A1D">
            <w:pPr>
              <w:rPr>
                <w:sz w:val="22"/>
                <w:szCs w:val="22"/>
              </w:rPr>
            </w:pPr>
            <w:r w:rsidRPr="00C4559A">
              <w:rPr>
                <w:sz w:val="22"/>
                <w:szCs w:val="22"/>
              </w:rPr>
              <w:t>Anforderung</w:t>
            </w:r>
          </w:p>
        </w:tc>
        <w:tc>
          <w:tcPr>
            <w:tcW w:w="7261" w:type="dxa"/>
          </w:tcPr>
          <w:p w14:paraId="4E0D691A" w14:textId="743276D9" w:rsidR="007D5F68" w:rsidRPr="00C4559A" w:rsidRDefault="007D5F68" w:rsidP="006A7A1D">
            <w:pPr>
              <w:rPr>
                <w:sz w:val="22"/>
                <w:szCs w:val="22"/>
              </w:rPr>
            </w:pPr>
            <w:r>
              <w:rPr>
                <w:sz w:val="22"/>
                <w:szCs w:val="22"/>
              </w:rPr>
              <w:t>Benutzerdaten bearbeiten /löschen.</w:t>
            </w:r>
          </w:p>
        </w:tc>
      </w:tr>
      <w:tr w:rsidR="007D5F68" w:rsidRPr="00C4559A" w14:paraId="255D9FBF" w14:textId="77777777" w:rsidTr="006A7A1D">
        <w:tc>
          <w:tcPr>
            <w:tcW w:w="1951" w:type="dxa"/>
          </w:tcPr>
          <w:p w14:paraId="7245F9AE" w14:textId="77777777" w:rsidR="007D5F68" w:rsidRPr="00C4559A" w:rsidRDefault="007D5F68" w:rsidP="006A7A1D">
            <w:pPr>
              <w:rPr>
                <w:sz w:val="22"/>
                <w:szCs w:val="22"/>
              </w:rPr>
            </w:pPr>
            <w:r w:rsidRPr="00C4559A">
              <w:rPr>
                <w:sz w:val="22"/>
                <w:szCs w:val="22"/>
              </w:rPr>
              <w:t>Beschreibung</w:t>
            </w:r>
          </w:p>
        </w:tc>
        <w:tc>
          <w:tcPr>
            <w:tcW w:w="7261" w:type="dxa"/>
          </w:tcPr>
          <w:p w14:paraId="106FA019" w14:textId="0A2291FF" w:rsidR="007D5F68" w:rsidRPr="00C4559A" w:rsidRDefault="007D5F68" w:rsidP="00391AC2">
            <w:pPr>
              <w:rPr>
                <w:sz w:val="22"/>
                <w:szCs w:val="22"/>
              </w:rPr>
            </w:pPr>
            <w:r>
              <w:rPr>
                <w:sz w:val="22"/>
                <w:szCs w:val="22"/>
              </w:rPr>
              <w:t>Nach der Anmeldung kann ein Benutzer seine Da</w:t>
            </w:r>
            <w:r w:rsidR="00391AC2">
              <w:rPr>
                <w:sz w:val="22"/>
                <w:szCs w:val="22"/>
              </w:rPr>
              <w:t>ten bearbeiten (Passwort, Email, usw.</w:t>
            </w:r>
            <w:r w:rsidR="00D551AF">
              <w:rPr>
                <w:sz w:val="22"/>
                <w:szCs w:val="22"/>
              </w:rPr>
              <w:t xml:space="preserve">) </w:t>
            </w:r>
            <w:r w:rsidR="00391AC2">
              <w:rPr>
                <w:sz w:val="22"/>
                <w:szCs w:val="22"/>
              </w:rPr>
              <w:t xml:space="preserve">Die </w:t>
            </w:r>
            <w:r w:rsidR="00D551AF">
              <w:rPr>
                <w:sz w:val="22"/>
                <w:szCs w:val="22"/>
              </w:rPr>
              <w:t xml:space="preserve">Emailadresse </w:t>
            </w:r>
            <w:r w:rsidR="00391AC2">
              <w:rPr>
                <w:sz w:val="22"/>
                <w:szCs w:val="22"/>
              </w:rPr>
              <w:t xml:space="preserve">kann </w:t>
            </w:r>
            <w:r w:rsidR="00D551AF">
              <w:rPr>
                <w:sz w:val="22"/>
                <w:szCs w:val="22"/>
              </w:rPr>
              <w:t xml:space="preserve">nur </w:t>
            </w:r>
            <w:r w:rsidR="00391AC2">
              <w:rPr>
                <w:sz w:val="22"/>
                <w:szCs w:val="22"/>
              </w:rPr>
              <w:t>Anschliessend an die</w:t>
            </w:r>
            <w:r w:rsidR="00D551AF">
              <w:rPr>
                <w:sz w:val="22"/>
                <w:szCs w:val="22"/>
              </w:rPr>
              <w:t xml:space="preserve"> Bestätigung </w:t>
            </w:r>
            <w:r w:rsidR="00391AC2">
              <w:rPr>
                <w:sz w:val="22"/>
                <w:szCs w:val="22"/>
              </w:rPr>
              <w:t>mutiert werden</w:t>
            </w:r>
            <w:r w:rsidR="00D551AF">
              <w:rPr>
                <w:sz w:val="22"/>
                <w:szCs w:val="22"/>
              </w:rPr>
              <w:t xml:space="preserve">. Der Benutzer kann auch sein Konto </w:t>
            </w:r>
            <w:r w:rsidR="00391AC2">
              <w:rPr>
                <w:sz w:val="22"/>
                <w:szCs w:val="22"/>
              </w:rPr>
              <w:t xml:space="preserve">ebenfalls löschen. Das </w:t>
            </w:r>
            <w:r w:rsidR="00D551AF">
              <w:rPr>
                <w:sz w:val="22"/>
                <w:szCs w:val="22"/>
              </w:rPr>
              <w:t>Konto wird</w:t>
            </w:r>
            <w:r w:rsidR="00391AC2">
              <w:rPr>
                <w:sz w:val="22"/>
                <w:szCs w:val="22"/>
              </w:rPr>
              <w:t xml:space="preserve"> dabei</w:t>
            </w:r>
            <w:r w:rsidR="00D551AF">
              <w:rPr>
                <w:sz w:val="22"/>
                <w:szCs w:val="22"/>
              </w:rPr>
              <w:t xml:space="preserve"> erst nach 14 Tagen gelöscht, der Benutzer </w:t>
            </w:r>
            <w:r w:rsidR="00391AC2">
              <w:rPr>
                <w:sz w:val="22"/>
                <w:szCs w:val="22"/>
              </w:rPr>
              <w:t>erhält so</w:t>
            </w:r>
            <w:r w:rsidR="00D551AF">
              <w:rPr>
                <w:sz w:val="22"/>
                <w:szCs w:val="22"/>
              </w:rPr>
              <w:t xml:space="preserve"> die </w:t>
            </w:r>
            <w:r w:rsidR="00391AC2">
              <w:rPr>
                <w:sz w:val="22"/>
                <w:szCs w:val="22"/>
              </w:rPr>
              <w:t>M</w:t>
            </w:r>
            <w:r w:rsidR="00D551AF">
              <w:rPr>
                <w:sz w:val="22"/>
                <w:szCs w:val="22"/>
              </w:rPr>
              <w:t>öglichkeit, das Konto vor dem Ablauf der 14-tägigen Frist zu reaktivieren.</w:t>
            </w:r>
          </w:p>
        </w:tc>
      </w:tr>
      <w:tr w:rsidR="007D5F68" w:rsidRPr="00C4559A" w14:paraId="57A48F63" w14:textId="77777777" w:rsidTr="006A7A1D">
        <w:tc>
          <w:tcPr>
            <w:tcW w:w="1951" w:type="dxa"/>
          </w:tcPr>
          <w:p w14:paraId="13C632DD" w14:textId="77777777" w:rsidR="007D5F68" w:rsidRPr="00C4559A" w:rsidRDefault="007D5F68" w:rsidP="006A7A1D">
            <w:pPr>
              <w:rPr>
                <w:sz w:val="22"/>
                <w:szCs w:val="22"/>
              </w:rPr>
            </w:pPr>
            <w:r w:rsidRPr="00C4559A">
              <w:rPr>
                <w:sz w:val="22"/>
                <w:szCs w:val="22"/>
              </w:rPr>
              <w:t>Ziel</w:t>
            </w:r>
          </w:p>
        </w:tc>
        <w:tc>
          <w:tcPr>
            <w:tcW w:w="7261" w:type="dxa"/>
          </w:tcPr>
          <w:p w14:paraId="3599FEE9" w14:textId="45346975" w:rsidR="007D5F68" w:rsidRPr="00C4559A" w:rsidRDefault="00E74B11" w:rsidP="006A7A1D">
            <w:pPr>
              <w:rPr>
                <w:sz w:val="22"/>
                <w:szCs w:val="22"/>
              </w:rPr>
            </w:pPr>
            <w:r>
              <w:rPr>
                <w:sz w:val="22"/>
                <w:szCs w:val="22"/>
              </w:rPr>
              <w:t xml:space="preserve">Ein </w:t>
            </w:r>
            <w:r w:rsidR="00D551AF">
              <w:rPr>
                <w:sz w:val="22"/>
                <w:szCs w:val="22"/>
              </w:rPr>
              <w:t>Benutzer kann eigene Daten bearbeiten und das Konto löschen.</w:t>
            </w:r>
          </w:p>
          <w:p w14:paraId="6FD4F414" w14:textId="77777777" w:rsidR="007D5F68" w:rsidRPr="00C4559A" w:rsidRDefault="007D5F68" w:rsidP="006A7A1D">
            <w:pPr>
              <w:rPr>
                <w:sz w:val="22"/>
                <w:szCs w:val="22"/>
              </w:rPr>
            </w:pPr>
          </w:p>
        </w:tc>
      </w:tr>
      <w:tr w:rsidR="007D5F68" w:rsidRPr="00C4559A" w14:paraId="696DE4FA" w14:textId="77777777" w:rsidTr="006A7A1D">
        <w:tc>
          <w:tcPr>
            <w:tcW w:w="1951" w:type="dxa"/>
          </w:tcPr>
          <w:p w14:paraId="5F1DA700" w14:textId="5EA85CB3" w:rsidR="007D5F68" w:rsidRPr="00C4559A" w:rsidRDefault="00AB0897" w:rsidP="006A7A1D">
            <w:pPr>
              <w:rPr>
                <w:sz w:val="22"/>
                <w:szCs w:val="22"/>
              </w:rPr>
            </w:pPr>
            <w:r>
              <w:rPr>
                <w:sz w:val="22"/>
                <w:szCs w:val="22"/>
              </w:rPr>
              <w:t>Kriterium</w:t>
            </w:r>
          </w:p>
        </w:tc>
        <w:tc>
          <w:tcPr>
            <w:tcW w:w="7261" w:type="dxa"/>
          </w:tcPr>
          <w:p w14:paraId="0264A07F" w14:textId="41D42CD3" w:rsidR="007D5F68" w:rsidRPr="00C4559A" w:rsidRDefault="008F5835" w:rsidP="006A7A1D">
            <w:pPr>
              <w:rPr>
                <w:sz w:val="22"/>
                <w:szCs w:val="22"/>
              </w:rPr>
            </w:pPr>
            <w:r>
              <w:rPr>
                <w:sz w:val="22"/>
                <w:szCs w:val="22"/>
              </w:rPr>
              <w:t>Muss</w:t>
            </w:r>
          </w:p>
        </w:tc>
      </w:tr>
    </w:tbl>
    <w:p w14:paraId="770A88CE" w14:textId="77777777" w:rsidR="007D5F68" w:rsidRDefault="007D5F68" w:rsidP="00A90CFE"/>
    <w:tbl>
      <w:tblPr>
        <w:tblStyle w:val="Tabellenraster"/>
        <w:tblW w:w="0" w:type="auto"/>
        <w:tblLook w:val="04A0" w:firstRow="1" w:lastRow="0" w:firstColumn="1" w:lastColumn="0" w:noHBand="0" w:noVBand="1"/>
      </w:tblPr>
      <w:tblGrid>
        <w:gridCol w:w="1951"/>
        <w:gridCol w:w="7261"/>
      </w:tblGrid>
      <w:tr w:rsidR="00663F92" w:rsidRPr="00C4559A" w14:paraId="0802DCDB" w14:textId="77777777" w:rsidTr="006A7A1D">
        <w:tc>
          <w:tcPr>
            <w:tcW w:w="1951" w:type="dxa"/>
            <w:shd w:val="solid" w:color="E1D6CF" w:themeColor="text2" w:themeTint="33" w:fill="auto"/>
          </w:tcPr>
          <w:p w14:paraId="06015C7F" w14:textId="4A062835" w:rsidR="00663F92" w:rsidRPr="00C4559A" w:rsidRDefault="00C42D24" w:rsidP="006A7A1D">
            <w:pPr>
              <w:rPr>
                <w:sz w:val="22"/>
                <w:szCs w:val="22"/>
              </w:rPr>
            </w:pPr>
            <w:r w:rsidRPr="00C4559A">
              <w:rPr>
                <w:sz w:val="22"/>
                <w:szCs w:val="22"/>
              </w:rPr>
              <w:t>Nr.</w:t>
            </w:r>
            <w:r>
              <w:rPr>
                <w:sz w:val="22"/>
                <w:szCs w:val="22"/>
              </w:rPr>
              <w:t xml:space="preserve"> und Titel</w:t>
            </w:r>
          </w:p>
        </w:tc>
        <w:tc>
          <w:tcPr>
            <w:tcW w:w="7261" w:type="dxa"/>
            <w:shd w:val="solid" w:color="E1D6CF" w:themeColor="text2" w:themeTint="33" w:fill="auto"/>
          </w:tcPr>
          <w:p w14:paraId="7D462B95" w14:textId="73C7455C" w:rsidR="00663F92" w:rsidRPr="00C4559A" w:rsidRDefault="00650D52" w:rsidP="00C76D8D">
            <w:pPr>
              <w:pStyle w:val="NoIntendFR"/>
            </w:pPr>
            <w:bookmarkStart w:id="56" w:name="_Toc432584047"/>
            <w:r>
              <w:t>CRUD Garden</w:t>
            </w:r>
            <w:bookmarkEnd w:id="56"/>
          </w:p>
        </w:tc>
      </w:tr>
      <w:tr w:rsidR="00663F92" w:rsidRPr="00C4559A" w14:paraId="2699D757" w14:textId="77777777" w:rsidTr="006A7A1D">
        <w:tc>
          <w:tcPr>
            <w:tcW w:w="1951" w:type="dxa"/>
          </w:tcPr>
          <w:p w14:paraId="70DF7C6C" w14:textId="77777777" w:rsidR="00663F92" w:rsidRPr="00C4559A" w:rsidRDefault="00663F92" w:rsidP="006A7A1D">
            <w:pPr>
              <w:rPr>
                <w:sz w:val="22"/>
                <w:szCs w:val="22"/>
              </w:rPr>
            </w:pPr>
            <w:r w:rsidRPr="00C4559A">
              <w:rPr>
                <w:sz w:val="22"/>
                <w:szCs w:val="22"/>
              </w:rPr>
              <w:t>Anforderung</w:t>
            </w:r>
          </w:p>
        </w:tc>
        <w:tc>
          <w:tcPr>
            <w:tcW w:w="7261" w:type="dxa"/>
          </w:tcPr>
          <w:p w14:paraId="683DD178" w14:textId="08B072D8" w:rsidR="00663F92" w:rsidRPr="00C4559A" w:rsidRDefault="00663F92" w:rsidP="006A7A1D">
            <w:pPr>
              <w:rPr>
                <w:sz w:val="22"/>
                <w:szCs w:val="22"/>
              </w:rPr>
            </w:pPr>
            <w:r>
              <w:rPr>
                <w:sz w:val="22"/>
                <w:szCs w:val="22"/>
              </w:rPr>
              <w:t>Gartenverwaltung</w:t>
            </w:r>
          </w:p>
        </w:tc>
      </w:tr>
      <w:tr w:rsidR="00663F92" w:rsidRPr="00C4559A" w14:paraId="44BD2857" w14:textId="77777777" w:rsidTr="006A7A1D">
        <w:tc>
          <w:tcPr>
            <w:tcW w:w="1951" w:type="dxa"/>
          </w:tcPr>
          <w:p w14:paraId="76E6E9E9" w14:textId="77777777" w:rsidR="00663F92" w:rsidRPr="00C4559A" w:rsidRDefault="00663F92" w:rsidP="006A7A1D">
            <w:pPr>
              <w:rPr>
                <w:sz w:val="22"/>
                <w:szCs w:val="22"/>
              </w:rPr>
            </w:pPr>
            <w:r w:rsidRPr="00C4559A">
              <w:rPr>
                <w:sz w:val="22"/>
                <w:szCs w:val="22"/>
              </w:rPr>
              <w:t>Beschreibung</w:t>
            </w:r>
          </w:p>
        </w:tc>
        <w:tc>
          <w:tcPr>
            <w:tcW w:w="7261" w:type="dxa"/>
          </w:tcPr>
          <w:p w14:paraId="5DA94FA4" w14:textId="77777777" w:rsidR="008121AE" w:rsidRDefault="00663F92" w:rsidP="00E7180C">
            <w:pPr>
              <w:rPr>
                <w:sz w:val="22"/>
                <w:szCs w:val="22"/>
              </w:rPr>
            </w:pPr>
            <w:r>
              <w:rPr>
                <w:sz w:val="22"/>
                <w:szCs w:val="22"/>
              </w:rPr>
              <w:t>Ein Benutzer kann ein oder mehrere Garten mit</w:t>
            </w:r>
            <w:r w:rsidR="008121AE">
              <w:rPr>
                <w:sz w:val="22"/>
                <w:szCs w:val="22"/>
              </w:rPr>
              <w:t xml:space="preserve"> folgenden Parameter erstellen:</w:t>
            </w:r>
          </w:p>
          <w:p w14:paraId="7CBBF48B" w14:textId="77777777" w:rsidR="008121AE" w:rsidRDefault="00663F92" w:rsidP="008121AE">
            <w:pPr>
              <w:pStyle w:val="Listenabsatz"/>
              <w:numPr>
                <w:ilvl w:val="0"/>
                <w:numId w:val="14"/>
              </w:numPr>
              <w:spacing w:line="240" w:lineRule="auto"/>
              <w:rPr>
                <w:rFonts w:cstheme="minorHAnsi"/>
              </w:rPr>
            </w:pPr>
            <w:r w:rsidRPr="008121AE">
              <w:rPr>
                <w:rFonts w:cstheme="minorHAnsi"/>
              </w:rPr>
              <w:t>Gartengrösse in m2</w:t>
            </w:r>
          </w:p>
          <w:p w14:paraId="3583E5F7" w14:textId="77777777" w:rsidR="008121AE" w:rsidRDefault="00663F92" w:rsidP="008121AE">
            <w:pPr>
              <w:pStyle w:val="Listenabsatz"/>
              <w:numPr>
                <w:ilvl w:val="0"/>
                <w:numId w:val="14"/>
              </w:numPr>
              <w:spacing w:line="240" w:lineRule="auto"/>
              <w:rPr>
                <w:rFonts w:cstheme="minorHAnsi"/>
              </w:rPr>
            </w:pPr>
            <w:r w:rsidRPr="008121AE">
              <w:rPr>
                <w:rFonts w:cstheme="minorHAnsi"/>
              </w:rPr>
              <w:t>Gartentyp (Normal, Terrasse, Topf, Treibhaus)</w:t>
            </w:r>
          </w:p>
          <w:p w14:paraId="07F2D4FD" w14:textId="77777777" w:rsidR="008121AE" w:rsidRDefault="00663F92" w:rsidP="008121AE">
            <w:pPr>
              <w:pStyle w:val="Listenabsatz"/>
              <w:numPr>
                <w:ilvl w:val="0"/>
                <w:numId w:val="14"/>
              </w:numPr>
              <w:spacing w:line="240" w:lineRule="auto"/>
              <w:rPr>
                <w:rFonts w:cstheme="minorHAnsi"/>
              </w:rPr>
            </w:pPr>
            <w:r w:rsidRPr="008121AE">
              <w:rPr>
                <w:rFonts w:cstheme="minorHAnsi"/>
              </w:rPr>
              <w:t xml:space="preserve">Klima (Feuchtes Klima, Ozeanisches Klima, </w:t>
            </w:r>
            <w:proofErr w:type="spellStart"/>
            <w:r w:rsidR="00E7180C" w:rsidRPr="008121AE">
              <w:rPr>
                <w:rFonts w:cstheme="minorHAnsi"/>
              </w:rPr>
              <w:t>Tundrenklima</w:t>
            </w:r>
            <w:proofErr w:type="spellEnd"/>
            <w:r w:rsidRPr="008121AE">
              <w:rPr>
                <w:rFonts w:cstheme="minorHAnsi"/>
              </w:rPr>
              <w:t xml:space="preserve">,  Kontinentales </w:t>
            </w:r>
            <w:r w:rsidR="00E7180C" w:rsidRPr="008121AE">
              <w:rPr>
                <w:rFonts w:cstheme="minorHAnsi"/>
              </w:rPr>
              <w:t xml:space="preserve">Klima </w:t>
            </w:r>
            <w:proofErr w:type="spellStart"/>
            <w:r w:rsidR="00E7180C" w:rsidRPr="008121AE">
              <w:rPr>
                <w:rFonts w:cstheme="minorHAnsi"/>
              </w:rPr>
              <w:t>usw</w:t>
            </w:r>
            <w:proofErr w:type="spellEnd"/>
            <w:r w:rsidR="00E7180C" w:rsidRPr="008121AE">
              <w:rPr>
                <w:rFonts w:cstheme="minorHAnsi"/>
              </w:rPr>
              <w:t>…</w:t>
            </w:r>
            <w:r w:rsidRPr="008121AE">
              <w:rPr>
                <w:rFonts w:cstheme="minorHAnsi"/>
              </w:rPr>
              <w:t>)</w:t>
            </w:r>
          </w:p>
          <w:p w14:paraId="13A89086" w14:textId="1A1D72B3" w:rsidR="00663F92" w:rsidRPr="008121AE" w:rsidRDefault="00E7180C" w:rsidP="008121AE">
            <w:r w:rsidRPr="008121AE">
              <w:t xml:space="preserve">Die Daten kann der Benutzer jeder Zeit </w:t>
            </w:r>
            <w:r w:rsidR="008121AE">
              <w:t>überarbeiten. Gä</w:t>
            </w:r>
            <w:r w:rsidRPr="008121AE">
              <w:t xml:space="preserve">rten </w:t>
            </w:r>
            <w:r w:rsidR="008121AE">
              <w:t>können vom Besitzer ebenfalls</w:t>
            </w:r>
            <w:r w:rsidRPr="008121AE">
              <w:t xml:space="preserve"> gelöscht werden.</w:t>
            </w:r>
          </w:p>
        </w:tc>
      </w:tr>
      <w:tr w:rsidR="00663F92" w:rsidRPr="00C4559A" w14:paraId="4422D70F" w14:textId="77777777" w:rsidTr="006A7A1D">
        <w:tc>
          <w:tcPr>
            <w:tcW w:w="1951" w:type="dxa"/>
          </w:tcPr>
          <w:p w14:paraId="27C16C45" w14:textId="43612896" w:rsidR="00663F92" w:rsidRPr="00C4559A" w:rsidRDefault="00663F92" w:rsidP="006A7A1D">
            <w:pPr>
              <w:rPr>
                <w:sz w:val="22"/>
                <w:szCs w:val="22"/>
              </w:rPr>
            </w:pPr>
            <w:r w:rsidRPr="00C4559A">
              <w:rPr>
                <w:sz w:val="22"/>
                <w:szCs w:val="22"/>
              </w:rPr>
              <w:t>Ziel</w:t>
            </w:r>
          </w:p>
        </w:tc>
        <w:tc>
          <w:tcPr>
            <w:tcW w:w="7261" w:type="dxa"/>
          </w:tcPr>
          <w:p w14:paraId="7A19A02D" w14:textId="4DDD4B71" w:rsidR="00663F92" w:rsidRPr="00C4559A" w:rsidRDefault="00E7180C" w:rsidP="006A7A1D">
            <w:pPr>
              <w:rPr>
                <w:sz w:val="22"/>
                <w:szCs w:val="22"/>
              </w:rPr>
            </w:pPr>
            <w:r>
              <w:rPr>
                <w:sz w:val="22"/>
                <w:szCs w:val="22"/>
              </w:rPr>
              <w:t>Ein Benutzer kann ein oder mehrere Garten mit verschiedenen Eigenschaften erstellen, bearbeiten und löschen.</w:t>
            </w:r>
          </w:p>
        </w:tc>
      </w:tr>
      <w:tr w:rsidR="00663F92" w:rsidRPr="00C4559A" w14:paraId="04EEEA1E" w14:textId="77777777" w:rsidTr="006A7A1D">
        <w:tc>
          <w:tcPr>
            <w:tcW w:w="1951" w:type="dxa"/>
          </w:tcPr>
          <w:p w14:paraId="07A125E8" w14:textId="2177A914" w:rsidR="00663F92" w:rsidRPr="00C4559A" w:rsidRDefault="00AB0897" w:rsidP="006A7A1D">
            <w:pPr>
              <w:rPr>
                <w:sz w:val="22"/>
                <w:szCs w:val="22"/>
              </w:rPr>
            </w:pPr>
            <w:r>
              <w:rPr>
                <w:sz w:val="22"/>
                <w:szCs w:val="22"/>
              </w:rPr>
              <w:t>Kriterium</w:t>
            </w:r>
          </w:p>
        </w:tc>
        <w:tc>
          <w:tcPr>
            <w:tcW w:w="7261" w:type="dxa"/>
          </w:tcPr>
          <w:p w14:paraId="1767D1F9" w14:textId="3DA40711" w:rsidR="00663F92" w:rsidRPr="00C4559A" w:rsidRDefault="00663F92" w:rsidP="00E7180C">
            <w:pPr>
              <w:rPr>
                <w:sz w:val="22"/>
                <w:szCs w:val="22"/>
              </w:rPr>
            </w:pPr>
            <w:r w:rsidRPr="00C4559A">
              <w:rPr>
                <w:sz w:val="22"/>
                <w:szCs w:val="22"/>
              </w:rPr>
              <w:t>Muss</w:t>
            </w:r>
          </w:p>
        </w:tc>
      </w:tr>
    </w:tbl>
    <w:p w14:paraId="3DDF1F78" w14:textId="25F08E40" w:rsidR="00A62A9F" w:rsidRDefault="00A62A9F" w:rsidP="00A90CFE"/>
    <w:tbl>
      <w:tblPr>
        <w:tblStyle w:val="Tabellenraster"/>
        <w:tblW w:w="0" w:type="auto"/>
        <w:tblLook w:val="04A0" w:firstRow="1" w:lastRow="0" w:firstColumn="1" w:lastColumn="0" w:noHBand="0" w:noVBand="1"/>
      </w:tblPr>
      <w:tblGrid>
        <w:gridCol w:w="1951"/>
        <w:gridCol w:w="7261"/>
      </w:tblGrid>
      <w:tr w:rsidR="00A62A9F" w:rsidRPr="00C4559A" w14:paraId="597E7841" w14:textId="77777777" w:rsidTr="00064856">
        <w:tc>
          <w:tcPr>
            <w:tcW w:w="1951" w:type="dxa"/>
            <w:shd w:val="solid" w:color="E1D6CF" w:themeColor="text2" w:themeTint="33" w:fill="auto"/>
          </w:tcPr>
          <w:p w14:paraId="75ED63EB" w14:textId="0B26057F" w:rsidR="00A62A9F" w:rsidRPr="00C4559A" w:rsidRDefault="00C42D24" w:rsidP="00064856">
            <w:pPr>
              <w:rPr>
                <w:sz w:val="22"/>
                <w:szCs w:val="22"/>
              </w:rPr>
            </w:pPr>
            <w:r w:rsidRPr="00C4559A">
              <w:rPr>
                <w:sz w:val="22"/>
                <w:szCs w:val="22"/>
              </w:rPr>
              <w:t>Nr.</w:t>
            </w:r>
            <w:r>
              <w:rPr>
                <w:sz w:val="22"/>
                <w:szCs w:val="22"/>
              </w:rPr>
              <w:t xml:space="preserve"> und Titel</w:t>
            </w:r>
          </w:p>
        </w:tc>
        <w:tc>
          <w:tcPr>
            <w:tcW w:w="7261" w:type="dxa"/>
            <w:shd w:val="solid" w:color="E1D6CF" w:themeColor="text2" w:themeTint="33" w:fill="auto"/>
          </w:tcPr>
          <w:p w14:paraId="2F1F2941" w14:textId="3406B823" w:rsidR="00A62A9F" w:rsidRPr="00C4559A" w:rsidRDefault="00F06E89" w:rsidP="00C76D8D">
            <w:pPr>
              <w:pStyle w:val="NoIntendFR"/>
            </w:pPr>
            <w:bookmarkStart w:id="57" w:name="_Toc432584048"/>
            <w:r>
              <w:t>CRUD Garden Elements</w:t>
            </w:r>
            <w:bookmarkEnd w:id="57"/>
          </w:p>
        </w:tc>
      </w:tr>
      <w:tr w:rsidR="00A62A9F" w:rsidRPr="00C4559A" w14:paraId="49FB78BD" w14:textId="77777777" w:rsidTr="00064856">
        <w:tc>
          <w:tcPr>
            <w:tcW w:w="1951" w:type="dxa"/>
          </w:tcPr>
          <w:p w14:paraId="63D8470E" w14:textId="77777777" w:rsidR="00A62A9F" w:rsidRPr="00C4559A" w:rsidRDefault="00A62A9F" w:rsidP="00064856">
            <w:pPr>
              <w:rPr>
                <w:sz w:val="22"/>
                <w:szCs w:val="22"/>
              </w:rPr>
            </w:pPr>
            <w:r w:rsidRPr="00C4559A">
              <w:rPr>
                <w:sz w:val="22"/>
                <w:szCs w:val="22"/>
              </w:rPr>
              <w:t>Anforderung</w:t>
            </w:r>
          </w:p>
        </w:tc>
        <w:tc>
          <w:tcPr>
            <w:tcW w:w="7261" w:type="dxa"/>
          </w:tcPr>
          <w:p w14:paraId="31CABE83" w14:textId="435E0346" w:rsidR="00A62A9F" w:rsidRPr="00C4559A" w:rsidRDefault="00A62A9F" w:rsidP="00064856">
            <w:pPr>
              <w:rPr>
                <w:sz w:val="22"/>
                <w:szCs w:val="22"/>
              </w:rPr>
            </w:pPr>
            <w:r>
              <w:rPr>
                <w:sz w:val="22"/>
                <w:szCs w:val="22"/>
              </w:rPr>
              <w:t>Garten-Felder Verwaltung</w:t>
            </w:r>
          </w:p>
        </w:tc>
      </w:tr>
      <w:tr w:rsidR="00A62A9F" w:rsidRPr="00C4559A" w14:paraId="1C4A5B3B" w14:textId="77777777" w:rsidTr="00064856">
        <w:tc>
          <w:tcPr>
            <w:tcW w:w="1951" w:type="dxa"/>
          </w:tcPr>
          <w:p w14:paraId="4F53B9A2" w14:textId="77777777" w:rsidR="00A62A9F" w:rsidRPr="00C4559A" w:rsidRDefault="00A62A9F" w:rsidP="00064856">
            <w:pPr>
              <w:rPr>
                <w:sz w:val="22"/>
                <w:szCs w:val="22"/>
              </w:rPr>
            </w:pPr>
            <w:r w:rsidRPr="00C4559A">
              <w:rPr>
                <w:sz w:val="22"/>
                <w:szCs w:val="22"/>
              </w:rPr>
              <w:t>Beschreibung</w:t>
            </w:r>
          </w:p>
        </w:tc>
        <w:tc>
          <w:tcPr>
            <w:tcW w:w="7261" w:type="dxa"/>
          </w:tcPr>
          <w:p w14:paraId="5A0566EC" w14:textId="6BADD09E" w:rsidR="00A62A9F" w:rsidRPr="00C4559A" w:rsidRDefault="00A62A9F" w:rsidP="00064856">
            <w:pPr>
              <w:rPr>
                <w:sz w:val="22"/>
                <w:szCs w:val="22"/>
              </w:rPr>
            </w:pPr>
            <w:r>
              <w:rPr>
                <w:sz w:val="22"/>
                <w:szCs w:val="22"/>
              </w:rPr>
              <w:t>Der Benutzer hat die Möglichkeit den Garten als ein Feld zu benutzen, aber auch in mehrere Feldern zu unterteilen. Ein Feld in einer bestimmte Grösse kann Manuel erstellt werden.  Der Benutzer hat dann die Möglichkeit Pflanzen auszuwählen welche er gerne einpflanzen will. Es werden nur Pflanzen angezeigt welche zu</w:t>
            </w:r>
            <w:r w:rsidR="00C42D24">
              <w:rPr>
                <w:sz w:val="22"/>
                <w:szCs w:val="22"/>
              </w:rPr>
              <w:t xml:space="preserve"> den gewählten</w:t>
            </w:r>
            <w:r>
              <w:rPr>
                <w:sz w:val="22"/>
                <w:szCs w:val="22"/>
              </w:rPr>
              <w:t xml:space="preserve"> Garteneigenschaften passen. Auch die Erntezeiten und Anbauzeiten sind zu berücksichtigen. Dem Benutzer ermöglichen, die Pflanze von einem Feld zu entfernen(löschen) oder eine andere auszuwählen.</w:t>
            </w:r>
          </w:p>
        </w:tc>
      </w:tr>
      <w:tr w:rsidR="00A62A9F" w:rsidRPr="00C4559A" w14:paraId="5F4AFA38" w14:textId="77777777" w:rsidTr="00064856">
        <w:tc>
          <w:tcPr>
            <w:tcW w:w="1951" w:type="dxa"/>
          </w:tcPr>
          <w:p w14:paraId="6B9AA4B2" w14:textId="77777777" w:rsidR="00A62A9F" w:rsidRPr="00C4559A" w:rsidRDefault="00A62A9F" w:rsidP="00064856">
            <w:pPr>
              <w:rPr>
                <w:sz w:val="22"/>
                <w:szCs w:val="22"/>
              </w:rPr>
            </w:pPr>
            <w:r w:rsidRPr="00C4559A">
              <w:rPr>
                <w:sz w:val="22"/>
                <w:szCs w:val="22"/>
              </w:rPr>
              <w:t>Ziel</w:t>
            </w:r>
          </w:p>
        </w:tc>
        <w:tc>
          <w:tcPr>
            <w:tcW w:w="7261" w:type="dxa"/>
          </w:tcPr>
          <w:p w14:paraId="26AD3EB2" w14:textId="77777777" w:rsidR="00A62A9F" w:rsidRPr="00C4559A" w:rsidRDefault="00A62A9F" w:rsidP="00064856">
            <w:pPr>
              <w:rPr>
                <w:sz w:val="22"/>
                <w:szCs w:val="22"/>
              </w:rPr>
            </w:pPr>
            <w:r>
              <w:rPr>
                <w:sz w:val="22"/>
                <w:szCs w:val="22"/>
              </w:rPr>
              <w:t>Ein Benutzer kann ein oder mehrere Garten mit verschiedenen Eigenschaften erstellen, bearbeiten und löschen.</w:t>
            </w:r>
          </w:p>
        </w:tc>
      </w:tr>
      <w:tr w:rsidR="00A62A9F" w:rsidRPr="00C4559A" w14:paraId="09FFD0A6" w14:textId="77777777" w:rsidTr="00064856">
        <w:tc>
          <w:tcPr>
            <w:tcW w:w="1951" w:type="dxa"/>
          </w:tcPr>
          <w:p w14:paraId="5A6E2217" w14:textId="77777777" w:rsidR="00A62A9F" w:rsidRPr="00C4559A" w:rsidRDefault="00A62A9F" w:rsidP="00064856">
            <w:pPr>
              <w:rPr>
                <w:sz w:val="22"/>
                <w:szCs w:val="22"/>
              </w:rPr>
            </w:pPr>
            <w:r>
              <w:rPr>
                <w:sz w:val="22"/>
                <w:szCs w:val="22"/>
              </w:rPr>
              <w:t>Kriterium</w:t>
            </w:r>
          </w:p>
        </w:tc>
        <w:tc>
          <w:tcPr>
            <w:tcW w:w="7261" w:type="dxa"/>
          </w:tcPr>
          <w:p w14:paraId="4E1EADD6" w14:textId="77777777" w:rsidR="00A62A9F" w:rsidRPr="00C4559A" w:rsidRDefault="00A62A9F" w:rsidP="00064856">
            <w:pPr>
              <w:rPr>
                <w:sz w:val="22"/>
                <w:szCs w:val="22"/>
              </w:rPr>
            </w:pPr>
            <w:r w:rsidRPr="00C4559A">
              <w:rPr>
                <w:sz w:val="22"/>
                <w:szCs w:val="22"/>
              </w:rPr>
              <w:t>Muss</w:t>
            </w:r>
          </w:p>
        </w:tc>
      </w:tr>
    </w:tbl>
    <w:p w14:paraId="343FBB77" w14:textId="77777777" w:rsidR="00A423FC" w:rsidRDefault="00A423FC" w:rsidP="00A90CFE">
      <w:r>
        <w:br w:type="page"/>
      </w:r>
    </w:p>
    <w:tbl>
      <w:tblPr>
        <w:tblStyle w:val="Tabellenraster"/>
        <w:tblW w:w="0" w:type="auto"/>
        <w:tblLook w:val="04A0" w:firstRow="1" w:lastRow="0" w:firstColumn="1" w:lastColumn="0" w:noHBand="0" w:noVBand="1"/>
      </w:tblPr>
      <w:tblGrid>
        <w:gridCol w:w="1951"/>
        <w:gridCol w:w="7261"/>
      </w:tblGrid>
      <w:tr w:rsidR="006A7A1D" w:rsidRPr="00C4559A" w14:paraId="04096DD9" w14:textId="77777777" w:rsidTr="006A7A1D">
        <w:tc>
          <w:tcPr>
            <w:tcW w:w="1951" w:type="dxa"/>
            <w:shd w:val="solid" w:color="E1D6CF" w:themeColor="text2" w:themeTint="33" w:fill="auto"/>
          </w:tcPr>
          <w:p w14:paraId="784BAFEA" w14:textId="39936DB9" w:rsidR="006A7A1D" w:rsidRPr="00C4559A" w:rsidRDefault="00C42D24" w:rsidP="006A7A1D">
            <w:pPr>
              <w:rPr>
                <w:sz w:val="22"/>
                <w:szCs w:val="22"/>
              </w:rPr>
            </w:pPr>
            <w:r w:rsidRPr="00C4559A">
              <w:rPr>
                <w:sz w:val="22"/>
                <w:szCs w:val="22"/>
              </w:rPr>
              <w:lastRenderedPageBreak/>
              <w:t>Nr.</w:t>
            </w:r>
            <w:r>
              <w:rPr>
                <w:sz w:val="22"/>
                <w:szCs w:val="22"/>
              </w:rPr>
              <w:t xml:space="preserve"> und Titel</w:t>
            </w:r>
          </w:p>
        </w:tc>
        <w:tc>
          <w:tcPr>
            <w:tcW w:w="7261" w:type="dxa"/>
            <w:shd w:val="solid" w:color="E1D6CF" w:themeColor="text2" w:themeTint="33" w:fill="auto"/>
          </w:tcPr>
          <w:p w14:paraId="0AA8AD35" w14:textId="483990F1" w:rsidR="006A7A1D" w:rsidRPr="00C4559A" w:rsidRDefault="00C42D24" w:rsidP="00C76D8D">
            <w:pPr>
              <w:pStyle w:val="NoIntendFR"/>
            </w:pPr>
            <w:bookmarkStart w:id="58" w:name="_Toc432584049"/>
            <w:r>
              <w:t xml:space="preserve">Garden </w:t>
            </w:r>
            <w:proofErr w:type="spellStart"/>
            <w:r>
              <w:t>Health</w:t>
            </w:r>
            <w:bookmarkEnd w:id="58"/>
            <w:proofErr w:type="spellEnd"/>
          </w:p>
        </w:tc>
      </w:tr>
      <w:tr w:rsidR="006A7A1D" w:rsidRPr="00C4559A" w14:paraId="5D5AB702" w14:textId="77777777" w:rsidTr="006A7A1D">
        <w:tc>
          <w:tcPr>
            <w:tcW w:w="1951" w:type="dxa"/>
          </w:tcPr>
          <w:p w14:paraId="78C7DC05" w14:textId="77777777" w:rsidR="006A7A1D" w:rsidRPr="00C4559A" w:rsidRDefault="006A7A1D" w:rsidP="006A7A1D">
            <w:pPr>
              <w:rPr>
                <w:sz w:val="22"/>
                <w:szCs w:val="22"/>
              </w:rPr>
            </w:pPr>
            <w:r w:rsidRPr="00C4559A">
              <w:rPr>
                <w:sz w:val="22"/>
                <w:szCs w:val="22"/>
              </w:rPr>
              <w:t>Anforderung</w:t>
            </w:r>
          </w:p>
        </w:tc>
        <w:tc>
          <w:tcPr>
            <w:tcW w:w="7261" w:type="dxa"/>
          </w:tcPr>
          <w:p w14:paraId="7E855D56" w14:textId="67DA78ED" w:rsidR="006A7A1D" w:rsidRPr="00C4559A" w:rsidRDefault="006A7A1D" w:rsidP="006A7A1D">
            <w:pPr>
              <w:rPr>
                <w:sz w:val="22"/>
                <w:szCs w:val="22"/>
              </w:rPr>
            </w:pPr>
            <w:r>
              <w:rPr>
                <w:sz w:val="22"/>
                <w:szCs w:val="22"/>
              </w:rPr>
              <w:t>Übersicht über den Gartenzustand</w:t>
            </w:r>
          </w:p>
        </w:tc>
      </w:tr>
      <w:tr w:rsidR="006A7A1D" w:rsidRPr="00C4559A" w14:paraId="4AA9D691" w14:textId="77777777" w:rsidTr="006A7A1D">
        <w:tc>
          <w:tcPr>
            <w:tcW w:w="1951" w:type="dxa"/>
          </w:tcPr>
          <w:p w14:paraId="7C2BB0D9" w14:textId="77777777" w:rsidR="006A7A1D" w:rsidRPr="00C4559A" w:rsidRDefault="006A7A1D" w:rsidP="006A7A1D">
            <w:pPr>
              <w:rPr>
                <w:sz w:val="22"/>
                <w:szCs w:val="22"/>
              </w:rPr>
            </w:pPr>
            <w:r w:rsidRPr="00C4559A">
              <w:rPr>
                <w:sz w:val="22"/>
                <w:szCs w:val="22"/>
              </w:rPr>
              <w:t>Beschreibung</w:t>
            </w:r>
          </w:p>
        </w:tc>
        <w:tc>
          <w:tcPr>
            <w:tcW w:w="7261" w:type="dxa"/>
          </w:tcPr>
          <w:p w14:paraId="28998435" w14:textId="4771D36C" w:rsidR="002D7E12" w:rsidRDefault="002D7E12" w:rsidP="006A7A1D">
            <w:pPr>
              <w:rPr>
                <w:sz w:val="22"/>
                <w:szCs w:val="22"/>
              </w:rPr>
            </w:pPr>
            <w:r>
              <w:rPr>
                <w:sz w:val="22"/>
                <w:szCs w:val="22"/>
              </w:rPr>
              <w:t>Der Benutzer hat eine Übersicht über seine</w:t>
            </w:r>
            <w:r w:rsidR="004237E2">
              <w:rPr>
                <w:sz w:val="22"/>
                <w:szCs w:val="22"/>
              </w:rPr>
              <w:t>n</w:t>
            </w:r>
            <w:r>
              <w:rPr>
                <w:sz w:val="22"/>
                <w:szCs w:val="22"/>
              </w:rPr>
              <w:t xml:space="preserve"> Garten.</w:t>
            </w:r>
            <w:r w:rsidR="004237E2">
              <w:rPr>
                <w:sz w:val="22"/>
                <w:szCs w:val="22"/>
              </w:rPr>
              <w:t xml:space="preserve"> Diese wird ihm in grafischer Form durch HTML oder Swing Elemente Präsentiert.</w:t>
            </w:r>
            <w:r>
              <w:rPr>
                <w:sz w:val="22"/>
                <w:szCs w:val="22"/>
              </w:rPr>
              <w:t xml:space="preserve"> </w:t>
            </w:r>
          </w:p>
          <w:p w14:paraId="332C6EF7" w14:textId="39B7F749" w:rsidR="006A7A1D" w:rsidRPr="00C4559A" w:rsidRDefault="002D7E12" w:rsidP="009C27B9">
            <w:pPr>
              <w:rPr>
                <w:sz w:val="22"/>
                <w:szCs w:val="22"/>
              </w:rPr>
            </w:pPr>
            <w:r>
              <w:rPr>
                <w:sz w:val="22"/>
                <w:szCs w:val="22"/>
              </w:rPr>
              <w:t xml:space="preserve">Folgende Informationen müssen ihm zur Verfügung stehen. Für jedes Feld: Aktuelle Pflanzenart, Anbauzeit Erntezeit. Nächste Pflanze welche nach der </w:t>
            </w:r>
            <w:r w:rsidR="009C27B9">
              <w:rPr>
                <w:sz w:val="22"/>
                <w:szCs w:val="22"/>
              </w:rPr>
              <w:t xml:space="preserve">Erntezeit zum Anbau geplant ist. </w:t>
            </w:r>
            <w:r>
              <w:rPr>
                <w:sz w:val="22"/>
                <w:szCs w:val="22"/>
              </w:rPr>
              <w:t>Mit einem Klick müssen auch folgende Informationen zu Verfügung stehen: Mögliche Schädlinge, Bezugsquelle für Schädlinge Bekämpfung. Wenn ein Forum besteht, dann mit einem Klick alle relevante Them</w:t>
            </w:r>
            <w:r w:rsidRPr="002D7E12">
              <w:rPr>
                <w:sz w:val="22"/>
                <w:szCs w:val="22"/>
              </w:rPr>
              <w:t>e</w:t>
            </w:r>
            <w:r>
              <w:rPr>
                <w:sz w:val="22"/>
                <w:szCs w:val="22"/>
              </w:rPr>
              <w:t>n über die Pflanze auflisten.</w:t>
            </w:r>
          </w:p>
        </w:tc>
      </w:tr>
      <w:tr w:rsidR="006A7A1D" w:rsidRPr="00C4559A" w14:paraId="360AF5A3" w14:textId="77777777" w:rsidTr="006A7A1D">
        <w:tc>
          <w:tcPr>
            <w:tcW w:w="1951" w:type="dxa"/>
          </w:tcPr>
          <w:p w14:paraId="70995489" w14:textId="77777777" w:rsidR="006A7A1D" w:rsidRPr="00C4559A" w:rsidRDefault="006A7A1D" w:rsidP="006A7A1D">
            <w:pPr>
              <w:rPr>
                <w:sz w:val="22"/>
                <w:szCs w:val="22"/>
              </w:rPr>
            </w:pPr>
            <w:r w:rsidRPr="00C4559A">
              <w:rPr>
                <w:sz w:val="22"/>
                <w:szCs w:val="22"/>
              </w:rPr>
              <w:t>Ziel</w:t>
            </w:r>
          </w:p>
        </w:tc>
        <w:tc>
          <w:tcPr>
            <w:tcW w:w="7261" w:type="dxa"/>
          </w:tcPr>
          <w:p w14:paraId="454D0022" w14:textId="516ECBFC" w:rsidR="006A7A1D" w:rsidRPr="00C4559A" w:rsidRDefault="00280105" w:rsidP="006A7A1D">
            <w:pPr>
              <w:rPr>
                <w:sz w:val="22"/>
                <w:szCs w:val="22"/>
              </w:rPr>
            </w:pPr>
            <w:r>
              <w:rPr>
                <w:sz w:val="22"/>
                <w:szCs w:val="22"/>
              </w:rPr>
              <w:t>Ein Benutze</w:t>
            </w:r>
            <w:r w:rsidR="004237E2">
              <w:rPr>
                <w:sz w:val="22"/>
                <w:szCs w:val="22"/>
              </w:rPr>
              <w:t>r hat eine Übersicht über seinen</w:t>
            </w:r>
            <w:r>
              <w:rPr>
                <w:sz w:val="22"/>
                <w:szCs w:val="22"/>
              </w:rPr>
              <w:t xml:space="preserve"> Garten.</w:t>
            </w:r>
          </w:p>
        </w:tc>
      </w:tr>
      <w:tr w:rsidR="006A7A1D" w:rsidRPr="00C4559A" w14:paraId="73B3A7E2" w14:textId="77777777" w:rsidTr="006A7A1D">
        <w:tc>
          <w:tcPr>
            <w:tcW w:w="1951" w:type="dxa"/>
          </w:tcPr>
          <w:p w14:paraId="5D7E4D86" w14:textId="4FC2E810" w:rsidR="006A7A1D" w:rsidRPr="00C4559A" w:rsidRDefault="00AB0897" w:rsidP="006A7A1D">
            <w:pPr>
              <w:rPr>
                <w:sz w:val="22"/>
                <w:szCs w:val="22"/>
              </w:rPr>
            </w:pPr>
            <w:r>
              <w:rPr>
                <w:sz w:val="22"/>
                <w:szCs w:val="22"/>
              </w:rPr>
              <w:t>Kriterium</w:t>
            </w:r>
          </w:p>
        </w:tc>
        <w:tc>
          <w:tcPr>
            <w:tcW w:w="7261" w:type="dxa"/>
          </w:tcPr>
          <w:p w14:paraId="5170E951" w14:textId="63D9E0C8" w:rsidR="006A7A1D" w:rsidRPr="00C4559A" w:rsidRDefault="00163EFC" w:rsidP="004237E2">
            <w:pPr>
              <w:rPr>
                <w:sz w:val="22"/>
                <w:szCs w:val="22"/>
              </w:rPr>
            </w:pPr>
            <w:r>
              <w:rPr>
                <w:sz w:val="22"/>
                <w:szCs w:val="22"/>
              </w:rPr>
              <w:t>Muss</w:t>
            </w:r>
          </w:p>
        </w:tc>
      </w:tr>
    </w:tbl>
    <w:p w14:paraId="002B35AD" w14:textId="77777777" w:rsidR="00E7180C" w:rsidRDefault="00E7180C" w:rsidP="00A90CFE"/>
    <w:tbl>
      <w:tblPr>
        <w:tblStyle w:val="Tabellenraster"/>
        <w:tblW w:w="0" w:type="auto"/>
        <w:tblLook w:val="04A0" w:firstRow="1" w:lastRow="0" w:firstColumn="1" w:lastColumn="0" w:noHBand="0" w:noVBand="1"/>
      </w:tblPr>
      <w:tblGrid>
        <w:gridCol w:w="1951"/>
        <w:gridCol w:w="7261"/>
      </w:tblGrid>
      <w:tr w:rsidR="00AF5668" w:rsidRPr="00C4559A" w14:paraId="2908B65F" w14:textId="77777777" w:rsidTr="00AD2791">
        <w:tc>
          <w:tcPr>
            <w:tcW w:w="1951" w:type="dxa"/>
            <w:shd w:val="solid" w:color="E1D6CF" w:themeColor="text2" w:themeTint="33" w:fill="auto"/>
          </w:tcPr>
          <w:p w14:paraId="7A6B9695" w14:textId="5EEB8D9D" w:rsidR="00AF5668" w:rsidRPr="00C4559A" w:rsidRDefault="00C42D24" w:rsidP="00AD2791">
            <w:pPr>
              <w:rPr>
                <w:sz w:val="22"/>
                <w:szCs w:val="22"/>
              </w:rPr>
            </w:pPr>
            <w:r w:rsidRPr="00C4559A">
              <w:rPr>
                <w:sz w:val="22"/>
                <w:szCs w:val="22"/>
              </w:rPr>
              <w:t>Nr.</w:t>
            </w:r>
            <w:r>
              <w:rPr>
                <w:sz w:val="22"/>
                <w:szCs w:val="22"/>
              </w:rPr>
              <w:t xml:space="preserve"> und Titel</w:t>
            </w:r>
          </w:p>
        </w:tc>
        <w:tc>
          <w:tcPr>
            <w:tcW w:w="7261" w:type="dxa"/>
            <w:shd w:val="solid" w:color="E1D6CF" w:themeColor="text2" w:themeTint="33" w:fill="auto"/>
          </w:tcPr>
          <w:p w14:paraId="0C7CC11A" w14:textId="50404968" w:rsidR="00AF5668" w:rsidRPr="00C4559A" w:rsidRDefault="00527F33" w:rsidP="00C76D8D">
            <w:pPr>
              <w:pStyle w:val="NoIntendFR"/>
            </w:pPr>
            <w:bookmarkStart w:id="59" w:name="_Toc432584050"/>
            <w:r w:rsidRPr="00527F33">
              <w:t>Stammdaten Verwaltung durch Administration</w:t>
            </w:r>
            <w:bookmarkEnd w:id="59"/>
          </w:p>
        </w:tc>
      </w:tr>
      <w:tr w:rsidR="00AF5668" w:rsidRPr="00C4559A" w14:paraId="193BE29E" w14:textId="77777777" w:rsidTr="00AD2791">
        <w:tc>
          <w:tcPr>
            <w:tcW w:w="1951" w:type="dxa"/>
          </w:tcPr>
          <w:p w14:paraId="04D341EE" w14:textId="77777777" w:rsidR="00AF5668" w:rsidRPr="00C4559A" w:rsidRDefault="00AF5668" w:rsidP="00AD2791">
            <w:pPr>
              <w:rPr>
                <w:sz w:val="22"/>
                <w:szCs w:val="22"/>
              </w:rPr>
            </w:pPr>
            <w:r w:rsidRPr="00C4559A">
              <w:rPr>
                <w:sz w:val="22"/>
                <w:szCs w:val="22"/>
              </w:rPr>
              <w:t>Beschreibung</w:t>
            </w:r>
          </w:p>
        </w:tc>
        <w:tc>
          <w:tcPr>
            <w:tcW w:w="7261" w:type="dxa"/>
          </w:tcPr>
          <w:p w14:paraId="30391328" w14:textId="697E7552" w:rsidR="00AF5668" w:rsidRDefault="00AF5668" w:rsidP="00AD2791">
            <w:pPr>
              <w:rPr>
                <w:sz w:val="22"/>
                <w:szCs w:val="22"/>
              </w:rPr>
            </w:pPr>
            <w:r>
              <w:rPr>
                <w:sz w:val="22"/>
                <w:szCs w:val="22"/>
              </w:rPr>
              <w:t>Alle die Auswahl Möglichkeiten welche einem Benutzer zur Verfügung stehen müssen erfasst und später erweitert werden.</w:t>
            </w:r>
          </w:p>
          <w:p w14:paraId="7BB9CD8D" w14:textId="77777777" w:rsidR="00AF5668" w:rsidRDefault="00137C52" w:rsidP="00AD2791">
            <w:pPr>
              <w:rPr>
                <w:sz w:val="22"/>
                <w:szCs w:val="22"/>
              </w:rPr>
            </w:pPr>
            <w:r>
              <w:rPr>
                <w:sz w:val="22"/>
                <w:szCs w:val="22"/>
              </w:rPr>
              <w:t>Erstellen, bearbeiten und löschen von folgenden Daten.</w:t>
            </w:r>
          </w:p>
          <w:p w14:paraId="75EC0236" w14:textId="2C744A03" w:rsidR="00137C52" w:rsidRDefault="00137C52" w:rsidP="00AD2791">
            <w:pPr>
              <w:rPr>
                <w:sz w:val="22"/>
                <w:szCs w:val="22"/>
              </w:rPr>
            </w:pPr>
            <w:r>
              <w:rPr>
                <w:sz w:val="22"/>
                <w:szCs w:val="22"/>
              </w:rPr>
              <w:t>Bezugsquellen (Webshops, Laden, Adresse usw.)</w:t>
            </w:r>
          </w:p>
          <w:p w14:paraId="4AAA0485" w14:textId="4FA0CAEA" w:rsidR="00137C52" w:rsidRDefault="00137C52" w:rsidP="00AD2791">
            <w:pPr>
              <w:rPr>
                <w:sz w:val="22"/>
                <w:szCs w:val="22"/>
              </w:rPr>
            </w:pPr>
            <w:r>
              <w:rPr>
                <w:sz w:val="22"/>
                <w:szCs w:val="22"/>
              </w:rPr>
              <w:t>Klimadaten, Gartentypen, Schädlinge und Pflanzen.</w:t>
            </w:r>
          </w:p>
          <w:p w14:paraId="3943621A" w14:textId="094DCCC1" w:rsidR="00137C52" w:rsidRDefault="00137C52" w:rsidP="00137C52">
            <w:pPr>
              <w:rPr>
                <w:sz w:val="22"/>
                <w:szCs w:val="22"/>
              </w:rPr>
            </w:pPr>
            <w:r>
              <w:rPr>
                <w:sz w:val="22"/>
                <w:szCs w:val="22"/>
              </w:rPr>
              <w:t>Bei Pflanzen muss definiert werden können, für welche Klimaarten und Gartentypen die Pflanze geeignet</w:t>
            </w:r>
            <w:r w:rsidR="000057AF">
              <w:rPr>
                <w:sz w:val="22"/>
                <w:szCs w:val="22"/>
              </w:rPr>
              <w:t xml:space="preserve"> ist</w:t>
            </w:r>
            <w:r>
              <w:rPr>
                <w:sz w:val="22"/>
                <w:szCs w:val="22"/>
              </w:rPr>
              <w:t xml:space="preserve">. Welche Schädlinge können die Pflanze befallen und auch die Bezugsquellen, wo kann ein Benutzer die Samen für die Pflanze beziehen. </w:t>
            </w:r>
          </w:p>
          <w:p w14:paraId="08AE13D7" w14:textId="373F7DB7" w:rsidR="00137C52" w:rsidRPr="00C4559A" w:rsidRDefault="00137C52" w:rsidP="00137C52">
            <w:pPr>
              <w:rPr>
                <w:sz w:val="22"/>
                <w:szCs w:val="22"/>
              </w:rPr>
            </w:pPr>
            <w:r>
              <w:rPr>
                <w:sz w:val="22"/>
                <w:szCs w:val="22"/>
              </w:rPr>
              <w:t>Bei Schädlingen sind die Bezugsquellen für die mittel für Bekämpfung von Schädlingen interessant.</w:t>
            </w:r>
          </w:p>
        </w:tc>
      </w:tr>
      <w:tr w:rsidR="00AF5668" w:rsidRPr="00C4559A" w14:paraId="5F76CBE7" w14:textId="77777777" w:rsidTr="00AD2791">
        <w:tc>
          <w:tcPr>
            <w:tcW w:w="1951" w:type="dxa"/>
          </w:tcPr>
          <w:p w14:paraId="29719420" w14:textId="777C48F7" w:rsidR="00AF5668" w:rsidRPr="00C4559A" w:rsidRDefault="00AF5668" w:rsidP="00AD2791">
            <w:pPr>
              <w:rPr>
                <w:sz w:val="22"/>
                <w:szCs w:val="22"/>
              </w:rPr>
            </w:pPr>
            <w:r w:rsidRPr="00C4559A">
              <w:rPr>
                <w:sz w:val="22"/>
                <w:szCs w:val="22"/>
              </w:rPr>
              <w:t>Ziel</w:t>
            </w:r>
          </w:p>
        </w:tc>
        <w:tc>
          <w:tcPr>
            <w:tcW w:w="7261" w:type="dxa"/>
          </w:tcPr>
          <w:p w14:paraId="054C6978" w14:textId="67284720" w:rsidR="00AF5668" w:rsidRPr="00C4559A" w:rsidRDefault="00137C52" w:rsidP="00AD2791">
            <w:pPr>
              <w:rPr>
                <w:sz w:val="22"/>
                <w:szCs w:val="22"/>
              </w:rPr>
            </w:pPr>
            <w:r>
              <w:rPr>
                <w:sz w:val="22"/>
                <w:szCs w:val="22"/>
              </w:rPr>
              <w:t>Einem Administrator ermöglichen die Stammdaten zu verwalten.</w:t>
            </w:r>
          </w:p>
        </w:tc>
      </w:tr>
      <w:tr w:rsidR="00AF5668" w:rsidRPr="00C4559A" w14:paraId="448549DA" w14:textId="77777777" w:rsidTr="00AD2791">
        <w:tc>
          <w:tcPr>
            <w:tcW w:w="1951" w:type="dxa"/>
          </w:tcPr>
          <w:p w14:paraId="6B79364E" w14:textId="51C1332C" w:rsidR="00AF5668" w:rsidRPr="00C4559A" w:rsidRDefault="00AB0897" w:rsidP="00AD2791">
            <w:pPr>
              <w:rPr>
                <w:sz w:val="22"/>
                <w:szCs w:val="22"/>
              </w:rPr>
            </w:pPr>
            <w:r>
              <w:rPr>
                <w:sz w:val="22"/>
                <w:szCs w:val="22"/>
              </w:rPr>
              <w:t>Kriterium</w:t>
            </w:r>
          </w:p>
        </w:tc>
        <w:tc>
          <w:tcPr>
            <w:tcW w:w="7261" w:type="dxa"/>
          </w:tcPr>
          <w:p w14:paraId="242542ED" w14:textId="77777777" w:rsidR="00AF5668" w:rsidRPr="00C4559A" w:rsidRDefault="00AF5668" w:rsidP="00AD2791">
            <w:pPr>
              <w:rPr>
                <w:sz w:val="22"/>
                <w:szCs w:val="22"/>
              </w:rPr>
            </w:pPr>
            <w:r w:rsidRPr="00C4559A">
              <w:rPr>
                <w:sz w:val="22"/>
                <w:szCs w:val="22"/>
              </w:rPr>
              <w:t>Muss</w:t>
            </w:r>
          </w:p>
        </w:tc>
      </w:tr>
    </w:tbl>
    <w:p w14:paraId="17D8CFA0" w14:textId="77777777" w:rsidR="004E1C58" w:rsidRDefault="004E1C58" w:rsidP="00A90CFE"/>
    <w:tbl>
      <w:tblPr>
        <w:tblStyle w:val="Tabellenraster"/>
        <w:tblW w:w="0" w:type="auto"/>
        <w:tblLook w:val="04A0" w:firstRow="1" w:lastRow="0" w:firstColumn="1" w:lastColumn="0" w:noHBand="0" w:noVBand="1"/>
      </w:tblPr>
      <w:tblGrid>
        <w:gridCol w:w="1951"/>
        <w:gridCol w:w="7261"/>
      </w:tblGrid>
      <w:tr w:rsidR="00AB0897" w:rsidRPr="00C4559A" w14:paraId="5FAB3D29" w14:textId="77777777" w:rsidTr="00AB0897">
        <w:tc>
          <w:tcPr>
            <w:tcW w:w="1951" w:type="dxa"/>
            <w:shd w:val="solid" w:color="E1D6CF" w:themeColor="text2" w:themeTint="33" w:fill="auto"/>
          </w:tcPr>
          <w:p w14:paraId="4602285F" w14:textId="02928B4E" w:rsidR="00AB0897" w:rsidRPr="00C4559A" w:rsidRDefault="00C42D24" w:rsidP="00AB0897">
            <w:pPr>
              <w:rPr>
                <w:sz w:val="22"/>
                <w:szCs w:val="22"/>
              </w:rPr>
            </w:pPr>
            <w:r w:rsidRPr="00C4559A">
              <w:rPr>
                <w:sz w:val="22"/>
                <w:szCs w:val="22"/>
              </w:rPr>
              <w:t>Nr.</w:t>
            </w:r>
            <w:r>
              <w:rPr>
                <w:sz w:val="22"/>
                <w:szCs w:val="22"/>
              </w:rPr>
              <w:t xml:space="preserve"> und Titel</w:t>
            </w:r>
          </w:p>
        </w:tc>
        <w:tc>
          <w:tcPr>
            <w:tcW w:w="7261" w:type="dxa"/>
            <w:shd w:val="solid" w:color="E1D6CF" w:themeColor="text2" w:themeTint="33" w:fill="auto"/>
          </w:tcPr>
          <w:p w14:paraId="5BD39941" w14:textId="581E2628" w:rsidR="00AB0897" w:rsidRPr="00C4559A" w:rsidRDefault="00527F33" w:rsidP="00C76D8D">
            <w:pPr>
              <w:pStyle w:val="NoIntendFR"/>
            </w:pPr>
            <w:bookmarkStart w:id="60" w:name="_Toc432584051"/>
            <w:r w:rsidRPr="00527F33">
              <w:t>Alarmierung</w:t>
            </w:r>
            <w:bookmarkEnd w:id="60"/>
          </w:p>
        </w:tc>
      </w:tr>
      <w:tr w:rsidR="00AB0897" w:rsidRPr="00C4559A" w14:paraId="0BA52ACA" w14:textId="77777777" w:rsidTr="00AB0897">
        <w:tc>
          <w:tcPr>
            <w:tcW w:w="1951" w:type="dxa"/>
          </w:tcPr>
          <w:p w14:paraId="5F659488" w14:textId="77777777" w:rsidR="00AB0897" w:rsidRPr="00C4559A" w:rsidRDefault="00AB0897" w:rsidP="00AB0897">
            <w:pPr>
              <w:rPr>
                <w:sz w:val="22"/>
                <w:szCs w:val="22"/>
              </w:rPr>
            </w:pPr>
            <w:r w:rsidRPr="00C4559A">
              <w:rPr>
                <w:sz w:val="22"/>
                <w:szCs w:val="22"/>
              </w:rPr>
              <w:t>Beschreibung</w:t>
            </w:r>
          </w:p>
        </w:tc>
        <w:tc>
          <w:tcPr>
            <w:tcW w:w="7261" w:type="dxa"/>
          </w:tcPr>
          <w:p w14:paraId="57000204" w14:textId="77777777" w:rsidR="00AB0897" w:rsidRDefault="00AB0897" w:rsidP="00AB0897">
            <w:pPr>
              <w:rPr>
                <w:sz w:val="22"/>
                <w:szCs w:val="22"/>
              </w:rPr>
            </w:pPr>
            <w:r>
              <w:rPr>
                <w:sz w:val="22"/>
                <w:szCs w:val="22"/>
              </w:rPr>
              <w:t xml:space="preserve">Ein Benutzer kann in seinem Konto Alarmierungen aktivieren. </w:t>
            </w:r>
          </w:p>
          <w:p w14:paraId="365A40C6" w14:textId="77777777" w:rsidR="00AB0897" w:rsidRDefault="00AB0897" w:rsidP="00AB0897">
            <w:pPr>
              <w:rPr>
                <w:sz w:val="22"/>
                <w:szCs w:val="22"/>
              </w:rPr>
            </w:pPr>
            <w:r>
              <w:rPr>
                <w:sz w:val="22"/>
                <w:szCs w:val="22"/>
              </w:rPr>
              <w:t>Ein Email senden wenn Anbauzeit erreicht ist.</w:t>
            </w:r>
          </w:p>
          <w:p w14:paraId="3F73C64B" w14:textId="77777777" w:rsidR="00AB0897" w:rsidRDefault="00AB0897" w:rsidP="00AB0897">
            <w:pPr>
              <w:rPr>
                <w:sz w:val="22"/>
                <w:szCs w:val="22"/>
              </w:rPr>
            </w:pPr>
            <w:r>
              <w:rPr>
                <w:sz w:val="22"/>
                <w:szCs w:val="22"/>
              </w:rPr>
              <w:t>Ein Email senden wenn Erntezeit erreicht ist.</w:t>
            </w:r>
          </w:p>
          <w:p w14:paraId="578B0755" w14:textId="77777777" w:rsidR="00AB0897" w:rsidRPr="00C4559A" w:rsidRDefault="00AB0897" w:rsidP="00AB0897">
            <w:pPr>
              <w:rPr>
                <w:sz w:val="22"/>
                <w:szCs w:val="22"/>
              </w:rPr>
            </w:pPr>
            <w:r>
              <w:rPr>
                <w:sz w:val="22"/>
                <w:szCs w:val="22"/>
              </w:rPr>
              <w:t xml:space="preserve">Ein Benutzer kann einstellen, wie oft er eine Erinnerung über Email bekommen will um die Pflanzen Zustand zu kontrollieren. </w:t>
            </w:r>
          </w:p>
        </w:tc>
      </w:tr>
      <w:tr w:rsidR="00AB0897" w:rsidRPr="00C4559A" w14:paraId="0C788CBB" w14:textId="77777777" w:rsidTr="00AB0897">
        <w:tc>
          <w:tcPr>
            <w:tcW w:w="1951" w:type="dxa"/>
          </w:tcPr>
          <w:p w14:paraId="5A6731DE" w14:textId="77777777" w:rsidR="00AB0897" w:rsidRPr="00C4559A" w:rsidRDefault="00AB0897" w:rsidP="00AB0897">
            <w:pPr>
              <w:rPr>
                <w:sz w:val="22"/>
                <w:szCs w:val="22"/>
              </w:rPr>
            </w:pPr>
            <w:r w:rsidRPr="00C4559A">
              <w:rPr>
                <w:sz w:val="22"/>
                <w:szCs w:val="22"/>
              </w:rPr>
              <w:t>Ziel</w:t>
            </w:r>
          </w:p>
        </w:tc>
        <w:tc>
          <w:tcPr>
            <w:tcW w:w="7261" w:type="dxa"/>
          </w:tcPr>
          <w:p w14:paraId="43F0EB1D" w14:textId="77777777" w:rsidR="00AB0897" w:rsidRPr="00C4559A" w:rsidRDefault="00AB0897" w:rsidP="00AB0897">
            <w:pPr>
              <w:rPr>
                <w:sz w:val="22"/>
                <w:szCs w:val="22"/>
              </w:rPr>
            </w:pPr>
            <w:r>
              <w:rPr>
                <w:sz w:val="22"/>
                <w:szCs w:val="22"/>
              </w:rPr>
              <w:t>Den Benutzer über seine bevorstehende Gartenaktivitäten informieren /erinnern.</w:t>
            </w:r>
          </w:p>
        </w:tc>
      </w:tr>
      <w:tr w:rsidR="00AB0897" w:rsidRPr="00C4559A" w14:paraId="4BBFA5E7" w14:textId="77777777" w:rsidTr="00AB0897">
        <w:tc>
          <w:tcPr>
            <w:tcW w:w="1951" w:type="dxa"/>
          </w:tcPr>
          <w:p w14:paraId="07BBA992" w14:textId="37939A36" w:rsidR="00AB0897" w:rsidRPr="00C4559A" w:rsidRDefault="00AB0897" w:rsidP="00AB0897">
            <w:pPr>
              <w:rPr>
                <w:sz w:val="22"/>
                <w:szCs w:val="22"/>
              </w:rPr>
            </w:pPr>
            <w:r>
              <w:rPr>
                <w:sz w:val="22"/>
                <w:szCs w:val="22"/>
              </w:rPr>
              <w:t>Kriterium</w:t>
            </w:r>
          </w:p>
        </w:tc>
        <w:tc>
          <w:tcPr>
            <w:tcW w:w="7261" w:type="dxa"/>
          </w:tcPr>
          <w:p w14:paraId="4564EC07" w14:textId="31EA64F0" w:rsidR="00AB0897" w:rsidRPr="00C4559A" w:rsidRDefault="00F06E89" w:rsidP="00AB0897">
            <w:pPr>
              <w:rPr>
                <w:sz w:val="22"/>
                <w:szCs w:val="22"/>
              </w:rPr>
            </w:pPr>
            <w:r>
              <w:rPr>
                <w:sz w:val="22"/>
                <w:szCs w:val="22"/>
              </w:rPr>
              <w:t>Kann</w:t>
            </w:r>
          </w:p>
        </w:tc>
      </w:tr>
    </w:tbl>
    <w:p w14:paraId="44816C71" w14:textId="77777777" w:rsidR="00A423FC" w:rsidRDefault="00A423FC">
      <w:r>
        <w:br w:type="page"/>
      </w:r>
    </w:p>
    <w:tbl>
      <w:tblPr>
        <w:tblStyle w:val="Tabellenraster"/>
        <w:tblW w:w="0" w:type="auto"/>
        <w:tblLook w:val="04A0" w:firstRow="1" w:lastRow="0" w:firstColumn="1" w:lastColumn="0" w:noHBand="0" w:noVBand="1"/>
      </w:tblPr>
      <w:tblGrid>
        <w:gridCol w:w="1951"/>
        <w:gridCol w:w="7261"/>
      </w:tblGrid>
      <w:tr w:rsidR="006061A6" w:rsidRPr="00C4559A" w14:paraId="62EE53B5" w14:textId="77777777" w:rsidTr="00AD2791">
        <w:tc>
          <w:tcPr>
            <w:tcW w:w="1951" w:type="dxa"/>
            <w:shd w:val="solid" w:color="E1D6CF" w:themeColor="text2" w:themeTint="33" w:fill="auto"/>
          </w:tcPr>
          <w:p w14:paraId="1F547819" w14:textId="7B5FA322" w:rsidR="006061A6" w:rsidRPr="00C4559A" w:rsidRDefault="00C42D24" w:rsidP="00AD2791">
            <w:pPr>
              <w:rPr>
                <w:sz w:val="22"/>
                <w:szCs w:val="22"/>
              </w:rPr>
            </w:pPr>
            <w:r w:rsidRPr="00C4559A">
              <w:rPr>
                <w:sz w:val="22"/>
                <w:szCs w:val="22"/>
              </w:rPr>
              <w:lastRenderedPageBreak/>
              <w:t>Nr.</w:t>
            </w:r>
            <w:r>
              <w:rPr>
                <w:sz w:val="22"/>
                <w:szCs w:val="22"/>
              </w:rPr>
              <w:t xml:space="preserve"> und Titel</w:t>
            </w:r>
          </w:p>
        </w:tc>
        <w:tc>
          <w:tcPr>
            <w:tcW w:w="7261" w:type="dxa"/>
            <w:shd w:val="solid" w:color="E1D6CF" w:themeColor="text2" w:themeTint="33" w:fill="auto"/>
          </w:tcPr>
          <w:p w14:paraId="06902529" w14:textId="7D7FB20D" w:rsidR="006061A6" w:rsidRPr="00C4559A" w:rsidRDefault="00527F33" w:rsidP="00C76D8D">
            <w:pPr>
              <w:pStyle w:val="NoIntendFR"/>
            </w:pPr>
            <w:bookmarkStart w:id="61" w:name="_Toc432584052"/>
            <w:r w:rsidRPr="00527F33">
              <w:t>Forum</w:t>
            </w:r>
            <w:bookmarkEnd w:id="61"/>
            <w:r w:rsidR="00DF0AEE">
              <w:t xml:space="preserve"> CR</w:t>
            </w:r>
            <w:r w:rsidR="00E36E34">
              <w:t>UD</w:t>
            </w:r>
          </w:p>
        </w:tc>
      </w:tr>
      <w:tr w:rsidR="006061A6" w:rsidRPr="00C4559A" w14:paraId="013EF7BB" w14:textId="77777777" w:rsidTr="00AD2791">
        <w:tc>
          <w:tcPr>
            <w:tcW w:w="1951" w:type="dxa"/>
          </w:tcPr>
          <w:p w14:paraId="64D300CD" w14:textId="77777777" w:rsidR="006061A6" w:rsidRPr="00C4559A" w:rsidRDefault="006061A6" w:rsidP="00AD2791">
            <w:pPr>
              <w:rPr>
                <w:sz w:val="22"/>
                <w:szCs w:val="22"/>
              </w:rPr>
            </w:pPr>
            <w:r w:rsidRPr="00C4559A">
              <w:rPr>
                <w:sz w:val="22"/>
                <w:szCs w:val="22"/>
              </w:rPr>
              <w:t>Beschreibung</w:t>
            </w:r>
          </w:p>
        </w:tc>
        <w:tc>
          <w:tcPr>
            <w:tcW w:w="7261" w:type="dxa"/>
          </w:tcPr>
          <w:p w14:paraId="110160A8" w14:textId="29200D31" w:rsidR="006061A6" w:rsidRDefault="006061A6" w:rsidP="00AD2791">
            <w:pPr>
              <w:rPr>
                <w:sz w:val="22"/>
                <w:szCs w:val="22"/>
              </w:rPr>
            </w:pPr>
            <w:r>
              <w:rPr>
                <w:sz w:val="22"/>
                <w:szCs w:val="22"/>
              </w:rPr>
              <w:t>Den Benutzern ermöglichen ihre Erfahrungen und Problemen auszutauschen.</w:t>
            </w:r>
          </w:p>
          <w:p w14:paraId="62ACF4C9" w14:textId="77777777" w:rsidR="006061A6" w:rsidRDefault="006061A6" w:rsidP="006061A6">
            <w:pPr>
              <w:rPr>
                <w:sz w:val="22"/>
                <w:szCs w:val="22"/>
              </w:rPr>
            </w:pPr>
            <w:r>
              <w:rPr>
                <w:sz w:val="22"/>
                <w:szCs w:val="22"/>
              </w:rPr>
              <w:t>Ein Benutzer kann ein bestimmtes Problem oder eine Erfahrung eröffnen.</w:t>
            </w:r>
          </w:p>
          <w:p w14:paraId="6554CCBA" w14:textId="672B53A2" w:rsidR="006061A6" w:rsidRPr="00C4559A" w:rsidRDefault="006061A6" w:rsidP="006061A6">
            <w:pPr>
              <w:rPr>
                <w:sz w:val="22"/>
                <w:szCs w:val="22"/>
              </w:rPr>
            </w:pPr>
            <w:r>
              <w:rPr>
                <w:sz w:val="22"/>
                <w:szCs w:val="22"/>
              </w:rPr>
              <w:t>Wichtig ist das der Benutzer neben einem Titel und Textbeschreibung auch spezifiziert, welche Pflanze, welches Schädling, Klima betroffen ist.  Bei der Suche nach Themen können die Parameter als Filter benutzt werden. werden.</w:t>
            </w:r>
          </w:p>
        </w:tc>
      </w:tr>
      <w:tr w:rsidR="006061A6" w:rsidRPr="00C4559A" w14:paraId="2B33F6FC" w14:textId="77777777" w:rsidTr="00AD2791">
        <w:tc>
          <w:tcPr>
            <w:tcW w:w="1951" w:type="dxa"/>
          </w:tcPr>
          <w:p w14:paraId="67B27395" w14:textId="77777777" w:rsidR="006061A6" w:rsidRPr="00C4559A" w:rsidRDefault="006061A6" w:rsidP="00AD2791">
            <w:pPr>
              <w:rPr>
                <w:sz w:val="22"/>
                <w:szCs w:val="22"/>
              </w:rPr>
            </w:pPr>
            <w:r w:rsidRPr="00C4559A">
              <w:rPr>
                <w:sz w:val="22"/>
                <w:szCs w:val="22"/>
              </w:rPr>
              <w:t>Ziel</w:t>
            </w:r>
          </w:p>
        </w:tc>
        <w:tc>
          <w:tcPr>
            <w:tcW w:w="7261" w:type="dxa"/>
          </w:tcPr>
          <w:p w14:paraId="4409133D" w14:textId="687D9721" w:rsidR="006061A6" w:rsidRPr="00C4559A" w:rsidRDefault="006061A6" w:rsidP="00AD2791">
            <w:pPr>
              <w:rPr>
                <w:sz w:val="22"/>
                <w:szCs w:val="22"/>
              </w:rPr>
            </w:pPr>
            <w:r>
              <w:rPr>
                <w:sz w:val="22"/>
                <w:szCs w:val="22"/>
              </w:rPr>
              <w:t>Benutzer können ihre Erfahrungen austauschen.</w:t>
            </w:r>
          </w:p>
        </w:tc>
      </w:tr>
      <w:tr w:rsidR="006061A6" w:rsidRPr="00C4559A" w14:paraId="0FA3E544" w14:textId="77777777" w:rsidTr="00AD2791">
        <w:tc>
          <w:tcPr>
            <w:tcW w:w="1951" w:type="dxa"/>
          </w:tcPr>
          <w:p w14:paraId="0396E3A3" w14:textId="0EA2D65A" w:rsidR="006061A6" w:rsidRPr="00C4559A" w:rsidRDefault="00AB0897" w:rsidP="00AD2791">
            <w:pPr>
              <w:rPr>
                <w:sz w:val="22"/>
                <w:szCs w:val="22"/>
              </w:rPr>
            </w:pPr>
            <w:r>
              <w:rPr>
                <w:sz w:val="22"/>
                <w:szCs w:val="22"/>
              </w:rPr>
              <w:t>Kriterium</w:t>
            </w:r>
          </w:p>
        </w:tc>
        <w:tc>
          <w:tcPr>
            <w:tcW w:w="7261" w:type="dxa"/>
          </w:tcPr>
          <w:p w14:paraId="4EA79FA2" w14:textId="12F958C4" w:rsidR="006061A6" w:rsidRPr="00C4559A" w:rsidRDefault="00DF0AEE" w:rsidP="00AD2791">
            <w:pPr>
              <w:rPr>
                <w:sz w:val="22"/>
                <w:szCs w:val="22"/>
              </w:rPr>
            </w:pPr>
            <w:r>
              <w:rPr>
                <w:sz w:val="22"/>
                <w:szCs w:val="22"/>
              </w:rPr>
              <w:t>Teilweise</w:t>
            </w:r>
            <w:r w:rsidR="00261DE9">
              <w:rPr>
                <w:sz w:val="22"/>
                <w:szCs w:val="22"/>
              </w:rPr>
              <w:t xml:space="preserve"> Kann / Muss, siehe </w:t>
            </w:r>
            <w:hyperlink w:anchor="_Abnahmebedingungen" w:history="1">
              <w:r w:rsidR="00261DE9" w:rsidRPr="00261DE9">
                <w:rPr>
                  <w:rStyle w:val="Hyperlink"/>
                  <w:sz w:val="22"/>
                  <w:szCs w:val="22"/>
                </w:rPr>
                <w:t>8</w:t>
              </w:r>
              <w:r w:rsidR="00261DE9" w:rsidRPr="00261DE9">
                <w:rPr>
                  <w:rStyle w:val="Hyperlink"/>
                  <w:sz w:val="22"/>
                  <w:szCs w:val="22"/>
                </w:rPr>
                <w:tab/>
                <w:t>Abnahmebedingungen</w:t>
              </w:r>
            </w:hyperlink>
          </w:p>
        </w:tc>
      </w:tr>
    </w:tbl>
    <w:p w14:paraId="50259BBB" w14:textId="5039BF8B" w:rsidR="006A7A1D" w:rsidRDefault="006A7A1D" w:rsidP="00A90CFE"/>
    <w:tbl>
      <w:tblPr>
        <w:tblStyle w:val="Tabellenraster"/>
        <w:tblW w:w="0" w:type="auto"/>
        <w:tblLook w:val="04A0" w:firstRow="1" w:lastRow="0" w:firstColumn="1" w:lastColumn="0" w:noHBand="0" w:noVBand="1"/>
      </w:tblPr>
      <w:tblGrid>
        <w:gridCol w:w="1951"/>
        <w:gridCol w:w="7261"/>
      </w:tblGrid>
      <w:tr w:rsidR="006A7A1D" w:rsidRPr="00C4559A" w14:paraId="707F118B" w14:textId="77777777" w:rsidTr="006A7A1D">
        <w:tc>
          <w:tcPr>
            <w:tcW w:w="1951" w:type="dxa"/>
            <w:shd w:val="solid" w:color="E1D6CF" w:themeColor="text2" w:themeTint="33" w:fill="auto"/>
          </w:tcPr>
          <w:p w14:paraId="5D17B609" w14:textId="33A7CF4E" w:rsidR="006A7A1D" w:rsidRPr="00C4559A" w:rsidRDefault="00C42D24" w:rsidP="006A7A1D">
            <w:pPr>
              <w:rPr>
                <w:sz w:val="22"/>
                <w:szCs w:val="22"/>
              </w:rPr>
            </w:pPr>
            <w:r w:rsidRPr="00C4559A">
              <w:rPr>
                <w:sz w:val="22"/>
                <w:szCs w:val="22"/>
              </w:rPr>
              <w:t>Nr.</w:t>
            </w:r>
            <w:r>
              <w:rPr>
                <w:sz w:val="22"/>
                <w:szCs w:val="22"/>
              </w:rPr>
              <w:t xml:space="preserve"> und Titel</w:t>
            </w:r>
          </w:p>
        </w:tc>
        <w:tc>
          <w:tcPr>
            <w:tcW w:w="7261" w:type="dxa"/>
            <w:shd w:val="solid" w:color="E1D6CF" w:themeColor="text2" w:themeTint="33" w:fill="auto"/>
          </w:tcPr>
          <w:p w14:paraId="71AF633D" w14:textId="0ABE0711" w:rsidR="006A7A1D" w:rsidRPr="00C4559A" w:rsidRDefault="00527F33" w:rsidP="00C76D8D">
            <w:pPr>
              <w:pStyle w:val="NoIntendFR"/>
            </w:pPr>
            <w:bookmarkStart w:id="62" w:name="_Toc432584053"/>
            <w:r w:rsidRPr="00527F33">
              <w:t>Stammdaten Verwaltung durch Benutzer</w:t>
            </w:r>
            <w:bookmarkEnd w:id="62"/>
          </w:p>
        </w:tc>
      </w:tr>
      <w:tr w:rsidR="006A7A1D" w:rsidRPr="00C4559A" w14:paraId="40AFE504" w14:textId="77777777" w:rsidTr="006A7A1D">
        <w:tc>
          <w:tcPr>
            <w:tcW w:w="1951" w:type="dxa"/>
          </w:tcPr>
          <w:p w14:paraId="084EA991" w14:textId="77777777" w:rsidR="006A7A1D" w:rsidRPr="00C4559A" w:rsidRDefault="006A7A1D" w:rsidP="006A7A1D">
            <w:pPr>
              <w:rPr>
                <w:sz w:val="22"/>
                <w:szCs w:val="22"/>
              </w:rPr>
            </w:pPr>
            <w:r w:rsidRPr="00C4559A">
              <w:rPr>
                <w:sz w:val="22"/>
                <w:szCs w:val="22"/>
              </w:rPr>
              <w:t>Beschreibung</w:t>
            </w:r>
          </w:p>
        </w:tc>
        <w:tc>
          <w:tcPr>
            <w:tcW w:w="7261" w:type="dxa"/>
          </w:tcPr>
          <w:p w14:paraId="1230A73E" w14:textId="1B03C59E" w:rsidR="00137C52" w:rsidRPr="00C4559A" w:rsidRDefault="00137C52" w:rsidP="00137C52">
            <w:pPr>
              <w:rPr>
                <w:sz w:val="22"/>
                <w:szCs w:val="22"/>
              </w:rPr>
            </w:pPr>
            <w:r>
              <w:rPr>
                <w:sz w:val="22"/>
                <w:szCs w:val="22"/>
              </w:rPr>
              <w:t xml:space="preserve">Anforderung Nr. 6 kann erweitert werden indem die Benutzer die Möglichkeit </w:t>
            </w:r>
            <w:r w:rsidR="00C52CC6">
              <w:rPr>
                <w:sz w:val="22"/>
                <w:szCs w:val="22"/>
              </w:rPr>
              <w:t xml:space="preserve"> bekommen </w:t>
            </w:r>
            <w:r>
              <w:rPr>
                <w:sz w:val="22"/>
                <w:szCs w:val="22"/>
              </w:rPr>
              <w:t xml:space="preserve">die Stammdaten zu verwalten erfassen. </w:t>
            </w:r>
          </w:p>
          <w:p w14:paraId="4CCBC776" w14:textId="1F2E0829" w:rsidR="006A7A1D" w:rsidRPr="00C4559A" w:rsidRDefault="006A7A1D" w:rsidP="006061A6">
            <w:pPr>
              <w:rPr>
                <w:sz w:val="22"/>
                <w:szCs w:val="22"/>
              </w:rPr>
            </w:pPr>
          </w:p>
        </w:tc>
      </w:tr>
      <w:tr w:rsidR="006A7A1D" w:rsidRPr="00C4559A" w14:paraId="6B0D24F9" w14:textId="77777777" w:rsidTr="006A7A1D">
        <w:tc>
          <w:tcPr>
            <w:tcW w:w="1951" w:type="dxa"/>
          </w:tcPr>
          <w:p w14:paraId="36F19A8D" w14:textId="77777777" w:rsidR="006A7A1D" w:rsidRPr="00C4559A" w:rsidRDefault="006A7A1D" w:rsidP="006A7A1D">
            <w:pPr>
              <w:rPr>
                <w:sz w:val="22"/>
                <w:szCs w:val="22"/>
              </w:rPr>
            </w:pPr>
            <w:r w:rsidRPr="00C4559A">
              <w:rPr>
                <w:sz w:val="22"/>
                <w:szCs w:val="22"/>
              </w:rPr>
              <w:t>Ziel</w:t>
            </w:r>
          </w:p>
        </w:tc>
        <w:tc>
          <w:tcPr>
            <w:tcW w:w="7261" w:type="dxa"/>
          </w:tcPr>
          <w:p w14:paraId="6DC2F3BA" w14:textId="4790F603" w:rsidR="006A7A1D" w:rsidRPr="00C4559A" w:rsidRDefault="006061A6" w:rsidP="006061A6">
            <w:pPr>
              <w:rPr>
                <w:sz w:val="22"/>
                <w:szCs w:val="22"/>
              </w:rPr>
            </w:pPr>
            <w:r>
              <w:rPr>
                <w:sz w:val="22"/>
                <w:szCs w:val="22"/>
              </w:rPr>
              <w:t>Die Benutzer können verschieden Pflanzenarten, Schädlinge Klima</w:t>
            </w:r>
            <w:r w:rsidR="00321701">
              <w:rPr>
                <w:sz w:val="22"/>
                <w:szCs w:val="22"/>
              </w:rPr>
              <w:t>a</w:t>
            </w:r>
            <w:r>
              <w:rPr>
                <w:sz w:val="22"/>
                <w:szCs w:val="22"/>
              </w:rPr>
              <w:t xml:space="preserve">rten </w:t>
            </w:r>
            <w:proofErr w:type="spellStart"/>
            <w:r>
              <w:rPr>
                <w:sz w:val="22"/>
                <w:szCs w:val="22"/>
              </w:rPr>
              <w:t>usw</w:t>
            </w:r>
            <w:proofErr w:type="spellEnd"/>
            <w:r>
              <w:rPr>
                <w:sz w:val="22"/>
                <w:szCs w:val="22"/>
              </w:rPr>
              <w:t xml:space="preserve">… erfassen. </w:t>
            </w:r>
          </w:p>
        </w:tc>
      </w:tr>
      <w:tr w:rsidR="006A7A1D" w:rsidRPr="00C4559A" w14:paraId="100D7271" w14:textId="77777777" w:rsidTr="006A7A1D">
        <w:tc>
          <w:tcPr>
            <w:tcW w:w="1951" w:type="dxa"/>
          </w:tcPr>
          <w:p w14:paraId="72504EC7" w14:textId="38328CC7" w:rsidR="006A7A1D" w:rsidRPr="00C4559A" w:rsidRDefault="00AB0897" w:rsidP="006A7A1D">
            <w:pPr>
              <w:rPr>
                <w:sz w:val="22"/>
                <w:szCs w:val="22"/>
              </w:rPr>
            </w:pPr>
            <w:r>
              <w:rPr>
                <w:sz w:val="22"/>
                <w:szCs w:val="22"/>
              </w:rPr>
              <w:t>Kriterium</w:t>
            </w:r>
          </w:p>
        </w:tc>
        <w:tc>
          <w:tcPr>
            <w:tcW w:w="7261" w:type="dxa"/>
          </w:tcPr>
          <w:p w14:paraId="0DEB1EE8" w14:textId="70338E04" w:rsidR="006A7A1D" w:rsidRPr="00C4559A" w:rsidRDefault="006A7A1D" w:rsidP="006A7A1D">
            <w:pPr>
              <w:rPr>
                <w:sz w:val="22"/>
                <w:szCs w:val="22"/>
              </w:rPr>
            </w:pPr>
            <w:r>
              <w:rPr>
                <w:sz w:val="22"/>
                <w:szCs w:val="22"/>
              </w:rPr>
              <w:t>Kann</w:t>
            </w:r>
          </w:p>
        </w:tc>
      </w:tr>
    </w:tbl>
    <w:p w14:paraId="76E4D90C" w14:textId="3429F622" w:rsidR="00AB0897" w:rsidRDefault="00AB0897" w:rsidP="00A90CFE"/>
    <w:tbl>
      <w:tblPr>
        <w:tblStyle w:val="Tabellenraster"/>
        <w:tblW w:w="0" w:type="auto"/>
        <w:tblLook w:val="04A0" w:firstRow="1" w:lastRow="0" w:firstColumn="1" w:lastColumn="0" w:noHBand="0" w:noVBand="1"/>
      </w:tblPr>
      <w:tblGrid>
        <w:gridCol w:w="1951"/>
        <w:gridCol w:w="7261"/>
      </w:tblGrid>
      <w:tr w:rsidR="00137C52" w:rsidRPr="00C4559A" w14:paraId="4F208937" w14:textId="77777777" w:rsidTr="00AD2791">
        <w:tc>
          <w:tcPr>
            <w:tcW w:w="1951" w:type="dxa"/>
            <w:shd w:val="solid" w:color="E1D6CF" w:themeColor="text2" w:themeTint="33" w:fill="auto"/>
          </w:tcPr>
          <w:p w14:paraId="68518A81" w14:textId="7BA0D26C" w:rsidR="00137C52" w:rsidRPr="00C4559A" w:rsidRDefault="00C42D24" w:rsidP="00AD2791">
            <w:pPr>
              <w:rPr>
                <w:sz w:val="22"/>
                <w:szCs w:val="22"/>
              </w:rPr>
            </w:pPr>
            <w:r w:rsidRPr="00C4559A">
              <w:rPr>
                <w:sz w:val="22"/>
                <w:szCs w:val="22"/>
              </w:rPr>
              <w:t>Nr.</w:t>
            </w:r>
            <w:r>
              <w:rPr>
                <w:sz w:val="22"/>
                <w:szCs w:val="22"/>
              </w:rPr>
              <w:t xml:space="preserve"> und Titel</w:t>
            </w:r>
          </w:p>
        </w:tc>
        <w:tc>
          <w:tcPr>
            <w:tcW w:w="7261" w:type="dxa"/>
            <w:shd w:val="solid" w:color="E1D6CF" w:themeColor="text2" w:themeTint="33" w:fill="auto"/>
          </w:tcPr>
          <w:p w14:paraId="1B3B5B0C" w14:textId="09EDA934" w:rsidR="00137C52" w:rsidRPr="00C4559A" w:rsidRDefault="00527F33" w:rsidP="00C76D8D">
            <w:pPr>
              <w:pStyle w:val="NoIntendFR"/>
            </w:pPr>
            <w:bookmarkStart w:id="63" w:name="_Toc432584054"/>
            <w:r w:rsidRPr="00527F33">
              <w:t>Garten – Automatische Felder Erstellung</w:t>
            </w:r>
            <w:bookmarkEnd w:id="63"/>
          </w:p>
        </w:tc>
      </w:tr>
      <w:tr w:rsidR="00137C52" w:rsidRPr="00C4559A" w14:paraId="1FD8ADB2" w14:textId="77777777" w:rsidTr="00AD2791">
        <w:tc>
          <w:tcPr>
            <w:tcW w:w="1951" w:type="dxa"/>
          </w:tcPr>
          <w:p w14:paraId="3CE69F03" w14:textId="77777777" w:rsidR="00137C52" w:rsidRPr="00C4559A" w:rsidRDefault="00137C52" w:rsidP="00AD2791">
            <w:pPr>
              <w:rPr>
                <w:sz w:val="22"/>
                <w:szCs w:val="22"/>
              </w:rPr>
            </w:pPr>
            <w:r w:rsidRPr="00C4559A">
              <w:rPr>
                <w:sz w:val="22"/>
                <w:szCs w:val="22"/>
              </w:rPr>
              <w:t>Beschreibung</w:t>
            </w:r>
          </w:p>
        </w:tc>
        <w:tc>
          <w:tcPr>
            <w:tcW w:w="7261" w:type="dxa"/>
          </w:tcPr>
          <w:p w14:paraId="766EF973" w14:textId="1FFADB17" w:rsidR="00137C52" w:rsidRDefault="00137C52" w:rsidP="00AD2791">
            <w:pPr>
              <w:rPr>
                <w:sz w:val="22"/>
                <w:szCs w:val="22"/>
              </w:rPr>
            </w:pPr>
            <w:r>
              <w:rPr>
                <w:sz w:val="22"/>
                <w:szCs w:val="22"/>
              </w:rPr>
              <w:t xml:space="preserve">Je nach Garteneigenschaften (Gartengrösse, Klima, Gartentyp usw.) kann der Benutzer verschiedene Pflanzen auswählen welche er in seinem Garten haben will. Aufgrund </w:t>
            </w:r>
            <w:r w:rsidR="00F06E89">
              <w:rPr>
                <w:sz w:val="22"/>
                <w:szCs w:val="22"/>
              </w:rPr>
              <w:t>seiner</w:t>
            </w:r>
            <w:r>
              <w:rPr>
                <w:sz w:val="22"/>
                <w:szCs w:val="22"/>
              </w:rPr>
              <w:t xml:space="preserve"> Pflanzen Auswahl (Anbauzeit, Erntezeit,  min. Feldgrösse) und </w:t>
            </w:r>
            <w:r w:rsidR="00F06E89">
              <w:rPr>
                <w:sz w:val="22"/>
                <w:szCs w:val="22"/>
              </w:rPr>
              <w:t xml:space="preserve">der gewählten </w:t>
            </w:r>
            <w:r>
              <w:rPr>
                <w:sz w:val="22"/>
                <w:szCs w:val="22"/>
              </w:rPr>
              <w:t xml:space="preserve">Garteneigenschaften wird </w:t>
            </w:r>
            <w:r w:rsidR="00F06E89">
              <w:rPr>
                <w:sz w:val="22"/>
                <w:szCs w:val="22"/>
              </w:rPr>
              <w:t>vom</w:t>
            </w:r>
            <w:r>
              <w:rPr>
                <w:sz w:val="22"/>
                <w:szCs w:val="22"/>
              </w:rPr>
              <w:t xml:space="preserve"> System </w:t>
            </w:r>
            <w:r w:rsidR="00F06E89">
              <w:rPr>
                <w:sz w:val="22"/>
                <w:szCs w:val="22"/>
              </w:rPr>
              <w:t>ein Garten</w:t>
            </w:r>
            <w:r>
              <w:rPr>
                <w:sz w:val="22"/>
                <w:szCs w:val="22"/>
              </w:rPr>
              <w:t xml:space="preserve"> vorgeschlagen. Mit einem Klick kann der Benutzer den Vorschlag akzeptieren oder ablehnen. Nach der Bestätigung werden die Felder erstellt.</w:t>
            </w:r>
          </w:p>
          <w:p w14:paraId="1A6495EF" w14:textId="77777777" w:rsidR="00137C52" w:rsidRPr="00C4559A" w:rsidRDefault="00137C52" w:rsidP="00AD2791">
            <w:pPr>
              <w:rPr>
                <w:sz w:val="22"/>
                <w:szCs w:val="22"/>
              </w:rPr>
            </w:pPr>
            <w:r>
              <w:rPr>
                <w:sz w:val="22"/>
                <w:szCs w:val="22"/>
              </w:rPr>
              <w:t>Ähnlich wie Nr. 04, nur automatisch</w:t>
            </w:r>
          </w:p>
        </w:tc>
      </w:tr>
      <w:tr w:rsidR="00137C52" w:rsidRPr="00C4559A" w14:paraId="0266B4D1" w14:textId="77777777" w:rsidTr="00AD2791">
        <w:tc>
          <w:tcPr>
            <w:tcW w:w="1951" w:type="dxa"/>
          </w:tcPr>
          <w:p w14:paraId="568C3E29" w14:textId="77777777" w:rsidR="00137C52" w:rsidRPr="00C4559A" w:rsidRDefault="00137C52" w:rsidP="00AD2791">
            <w:pPr>
              <w:rPr>
                <w:sz w:val="22"/>
                <w:szCs w:val="22"/>
              </w:rPr>
            </w:pPr>
            <w:r w:rsidRPr="00C4559A">
              <w:rPr>
                <w:sz w:val="22"/>
                <w:szCs w:val="22"/>
              </w:rPr>
              <w:t>Ziel</w:t>
            </w:r>
          </w:p>
        </w:tc>
        <w:tc>
          <w:tcPr>
            <w:tcW w:w="7261" w:type="dxa"/>
          </w:tcPr>
          <w:p w14:paraId="5D398315" w14:textId="7CAB08C5" w:rsidR="00137C52" w:rsidRPr="00C4559A" w:rsidRDefault="00137C52" w:rsidP="00F06E89">
            <w:pPr>
              <w:rPr>
                <w:sz w:val="22"/>
                <w:szCs w:val="22"/>
              </w:rPr>
            </w:pPr>
            <w:r>
              <w:rPr>
                <w:sz w:val="22"/>
                <w:szCs w:val="22"/>
              </w:rPr>
              <w:t xml:space="preserve">Einem unerfahrenen Benutzer vorschlagen wie er sein Garten gestalten </w:t>
            </w:r>
            <w:r w:rsidR="00F06E89">
              <w:rPr>
                <w:sz w:val="22"/>
                <w:szCs w:val="22"/>
              </w:rPr>
              <w:t>kann</w:t>
            </w:r>
            <w:r>
              <w:rPr>
                <w:sz w:val="22"/>
                <w:szCs w:val="22"/>
              </w:rPr>
              <w:t xml:space="preserve">. </w:t>
            </w:r>
          </w:p>
        </w:tc>
      </w:tr>
      <w:tr w:rsidR="00137C52" w:rsidRPr="00C4559A" w14:paraId="645EE511" w14:textId="77777777" w:rsidTr="00AD2791">
        <w:tc>
          <w:tcPr>
            <w:tcW w:w="1951" w:type="dxa"/>
          </w:tcPr>
          <w:p w14:paraId="393376E4" w14:textId="30270011" w:rsidR="00137C52" w:rsidRPr="00C4559A" w:rsidRDefault="00AB0897" w:rsidP="00AD2791">
            <w:pPr>
              <w:rPr>
                <w:sz w:val="22"/>
                <w:szCs w:val="22"/>
              </w:rPr>
            </w:pPr>
            <w:r>
              <w:rPr>
                <w:sz w:val="22"/>
                <w:szCs w:val="22"/>
              </w:rPr>
              <w:t>Kriterium</w:t>
            </w:r>
          </w:p>
        </w:tc>
        <w:tc>
          <w:tcPr>
            <w:tcW w:w="7261" w:type="dxa"/>
          </w:tcPr>
          <w:p w14:paraId="0664CED1" w14:textId="77777777" w:rsidR="00137C52" w:rsidRPr="00C4559A" w:rsidRDefault="00137C52" w:rsidP="00AD2791">
            <w:pPr>
              <w:rPr>
                <w:sz w:val="22"/>
                <w:szCs w:val="22"/>
              </w:rPr>
            </w:pPr>
            <w:r>
              <w:rPr>
                <w:sz w:val="22"/>
                <w:szCs w:val="22"/>
              </w:rPr>
              <w:t>Kann</w:t>
            </w:r>
          </w:p>
        </w:tc>
      </w:tr>
    </w:tbl>
    <w:p w14:paraId="4051CD1F" w14:textId="6416750E" w:rsidR="00A423FC" w:rsidRDefault="00A423FC" w:rsidP="00A90CFE"/>
    <w:p w14:paraId="4C957A5E" w14:textId="77777777" w:rsidR="00A423FC" w:rsidRDefault="00A423FC">
      <w:r>
        <w:br w:type="page"/>
      </w:r>
    </w:p>
    <w:p w14:paraId="3A798CAC" w14:textId="77777777" w:rsidR="00EE6B82" w:rsidRDefault="00EE6B82"/>
    <w:p w14:paraId="229A018B" w14:textId="7FEAD104" w:rsidR="004A622E" w:rsidRDefault="002B3019" w:rsidP="002B3019">
      <w:pPr>
        <w:pStyle w:val="berschrift2"/>
      </w:pPr>
      <w:bookmarkStart w:id="64" w:name="_Toc432673984"/>
      <w:r>
        <w:t>Nicht Funktional</w:t>
      </w:r>
      <w:bookmarkEnd w:id="64"/>
    </w:p>
    <w:p w14:paraId="25CC5104" w14:textId="18A6A208" w:rsidR="00045CF8" w:rsidRPr="00045CF8" w:rsidRDefault="00045CF8" w:rsidP="00045CF8">
      <w:r>
        <w:t>Die nichtfunktionalen Anfor</w:t>
      </w:r>
      <w:r w:rsidR="003079EC">
        <w:t xml:space="preserve">derungen müssen für beide Lösungsvarianten betrachtet werden. </w:t>
      </w:r>
    </w:p>
    <w:p w14:paraId="3622AD5F" w14:textId="77777777" w:rsidR="00045CF8" w:rsidRDefault="00045CF8" w:rsidP="00045CF8">
      <w:pPr>
        <w:pStyle w:val="Untertitel"/>
      </w:pPr>
      <w:r>
        <w:t>Index</w:t>
      </w:r>
    </w:p>
    <w:p w14:paraId="74F0AFAD" w14:textId="77777777" w:rsidR="00E17681" w:rsidRDefault="007046D2" w:rsidP="006C2D3B">
      <w:pPr>
        <w:pStyle w:val="Verzeichnis1"/>
        <w:rPr>
          <w:rFonts w:asciiTheme="minorHAnsi" w:hAnsiTheme="minorHAnsi"/>
          <w:noProof/>
          <w:lang w:eastAsia="de-CH"/>
        </w:rPr>
      </w:pPr>
      <w:r>
        <w:fldChar w:fldCharType="begin"/>
      </w:r>
      <w:r>
        <w:instrText xml:space="preserve"> TOC \h \z \t "NoIntendNFR;1" </w:instrText>
      </w:r>
      <w:r>
        <w:fldChar w:fldCharType="separate"/>
      </w:r>
      <w:hyperlink w:anchor="_Toc430853562" w:history="1">
        <w:r w:rsidR="00E17681" w:rsidRPr="00526AD3">
          <w:rPr>
            <w:rStyle w:val="Hyperlink"/>
            <w:noProof/>
            <w14:scene3d>
              <w14:camera w14:prst="orthographicFront"/>
              <w14:lightRig w14:rig="threePt" w14:dir="t">
                <w14:rot w14:lat="0" w14:lon="0" w14:rev="0"/>
              </w14:lightRig>
            </w14:scene3d>
          </w:rPr>
          <w:t>NFR-1</w:t>
        </w:r>
        <w:r w:rsidR="00E17681">
          <w:rPr>
            <w:rFonts w:asciiTheme="minorHAnsi" w:hAnsiTheme="minorHAnsi"/>
            <w:noProof/>
            <w:lang w:eastAsia="de-CH"/>
          </w:rPr>
          <w:tab/>
        </w:r>
        <w:r w:rsidR="00E17681" w:rsidRPr="00526AD3">
          <w:rPr>
            <w:rStyle w:val="Hyperlink"/>
            <w:noProof/>
          </w:rPr>
          <w:t>Zuverlässigkeit</w:t>
        </w:r>
        <w:r w:rsidR="00E17681">
          <w:rPr>
            <w:noProof/>
            <w:webHidden/>
          </w:rPr>
          <w:tab/>
        </w:r>
        <w:r w:rsidR="00E17681">
          <w:rPr>
            <w:noProof/>
            <w:webHidden/>
          </w:rPr>
          <w:fldChar w:fldCharType="begin"/>
        </w:r>
        <w:r w:rsidR="00E17681">
          <w:rPr>
            <w:noProof/>
            <w:webHidden/>
          </w:rPr>
          <w:instrText xml:space="preserve"> PAGEREF _Toc430853562 \h </w:instrText>
        </w:r>
        <w:r w:rsidR="00E17681">
          <w:rPr>
            <w:noProof/>
            <w:webHidden/>
          </w:rPr>
        </w:r>
        <w:r w:rsidR="00E17681">
          <w:rPr>
            <w:noProof/>
            <w:webHidden/>
          </w:rPr>
          <w:fldChar w:fldCharType="separate"/>
        </w:r>
        <w:r w:rsidR="00F57F1C">
          <w:rPr>
            <w:noProof/>
            <w:webHidden/>
          </w:rPr>
          <w:t>10</w:t>
        </w:r>
        <w:r w:rsidR="00E17681">
          <w:rPr>
            <w:noProof/>
            <w:webHidden/>
          </w:rPr>
          <w:fldChar w:fldCharType="end"/>
        </w:r>
      </w:hyperlink>
    </w:p>
    <w:p w14:paraId="509075A2" w14:textId="77777777" w:rsidR="00E17681" w:rsidRDefault="00F57F1C" w:rsidP="006C2D3B">
      <w:pPr>
        <w:pStyle w:val="Verzeichnis1"/>
        <w:rPr>
          <w:rFonts w:asciiTheme="minorHAnsi" w:hAnsiTheme="minorHAnsi"/>
          <w:noProof/>
          <w:lang w:eastAsia="de-CH"/>
        </w:rPr>
      </w:pPr>
      <w:hyperlink w:anchor="_Toc430853563" w:history="1">
        <w:r w:rsidR="00E17681" w:rsidRPr="00526AD3">
          <w:rPr>
            <w:rStyle w:val="Hyperlink"/>
            <w:noProof/>
            <w14:scene3d>
              <w14:camera w14:prst="orthographicFront"/>
              <w14:lightRig w14:rig="threePt" w14:dir="t">
                <w14:rot w14:lat="0" w14:lon="0" w14:rev="0"/>
              </w14:lightRig>
            </w14:scene3d>
          </w:rPr>
          <w:t>NFR-2</w:t>
        </w:r>
        <w:r w:rsidR="00E17681">
          <w:rPr>
            <w:rFonts w:asciiTheme="minorHAnsi" w:hAnsiTheme="minorHAnsi"/>
            <w:noProof/>
            <w:lang w:eastAsia="de-CH"/>
          </w:rPr>
          <w:tab/>
        </w:r>
        <w:r w:rsidR="00E17681" w:rsidRPr="00526AD3">
          <w:rPr>
            <w:rStyle w:val="Hyperlink"/>
            <w:noProof/>
          </w:rPr>
          <w:t>Informationssicherheit</w:t>
        </w:r>
        <w:r w:rsidR="00E17681">
          <w:rPr>
            <w:noProof/>
            <w:webHidden/>
          </w:rPr>
          <w:tab/>
        </w:r>
        <w:r w:rsidR="00E17681">
          <w:rPr>
            <w:noProof/>
            <w:webHidden/>
          </w:rPr>
          <w:fldChar w:fldCharType="begin"/>
        </w:r>
        <w:r w:rsidR="00E17681">
          <w:rPr>
            <w:noProof/>
            <w:webHidden/>
          </w:rPr>
          <w:instrText xml:space="preserve"> PAGEREF _Toc430853563 \h </w:instrText>
        </w:r>
        <w:r w:rsidR="00E17681">
          <w:rPr>
            <w:noProof/>
            <w:webHidden/>
          </w:rPr>
        </w:r>
        <w:r w:rsidR="00E17681">
          <w:rPr>
            <w:noProof/>
            <w:webHidden/>
          </w:rPr>
          <w:fldChar w:fldCharType="separate"/>
        </w:r>
        <w:r>
          <w:rPr>
            <w:noProof/>
            <w:webHidden/>
          </w:rPr>
          <w:t>10</w:t>
        </w:r>
        <w:r w:rsidR="00E17681">
          <w:rPr>
            <w:noProof/>
            <w:webHidden/>
          </w:rPr>
          <w:fldChar w:fldCharType="end"/>
        </w:r>
      </w:hyperlink>
    </w:p>
    <w:p w14:paraId="50FDB65F" w14:textId="77777777" w:rsidR="00E17681" w:rsidRDefault="00F57F1C" w:rsidP="006C2D3B">
      <w:pPr>
        <w:pStyle w:val="Verzeichnis1"/>
        <w:rPr>
          <w:rFonts w:asciiTheme="minorHAnsi" w:hAnsiTheme="minorHAnsi"/>
          <w:noProof/>
          <w:lang w:eastAsia="de-CH"/>
        </w:rPr>
      </w:pPr>
      <w:hyperlink w:anchor="_Toc430853564" w:history="1">
        <w:r w:rsidR="00E17681" w:rsidRPr="00526AD3">
          <w:rPr>
            <w:rStyle w:val="Hyperlink"/>
            <w:noProof/>
            <w14:scene3d>
              <w14:camera w14:prst="orthographicFront"/>
              <w14:lightRig w14:rig="threePt" w14:dir="t">
                <w14:rot w14:lat="0" w14:lon="0" w14:rev="0"/>
              </w14:lightRig>
            </w14:scene3d>
          </w:rPr>
          <w:t>NFR-3</w:t>
        </w:r>
        <w:r w:rsidR="00E17681">
          <w:rPr>
            <w:rFonts w:asciiTheme="minorHAnsi" w:hAnsiTheme="minorHAnsi"/>
            <w:noProof/>
            <w:lang w:eastAsia="de-CH"/>
          </w:rPr>
          <w:tab/>
        </w:r>
        <w:r w:rsidR="00E17681" w:rsidRPr="00526AD3">
          <w:rPr>
            <w:rStyle w:val="Hyperlink"/>
            <w:noProof/>
          </w:rPr>
          <w:t>Benutzbarkeit</w:t>
        </w:r>
        <w:r w:rsidR="00E17681">
          <w:rPr>
            <w:noProof/>
            <w:webHidden/>
          </w:rPr>
          <w:tab/>
        </w:r>
        <w:r w:rsidR="00E17681">
          <w:rPr>
            <w:noProof/>
            <w:webHidden/>
          </w:rPr>
          <w:fldChar w:fldCharType="begin"/>
        </w:r>
        <w:r w:rsidR="00E17681">
          <w:rPr>
            <w:noProof/>
            <w:webHidden/>
          </w:rPr>
          <w:instrText xml:space="preserve"> PAGEREF _Toc430853564 \h </w:instrText>
        </w:r>
        <w:r w:rsidR="00E17681">
          <w:rPr>
            <w:noProof/>
            <w:webHidden/>
          </w:rPr>
        </w:r>
        <w:r w:rsidR="00E17681">
          <w:rPr>
            <w:noProof/>
            <w:webHidden/>
          </w:rPr>
          <w:fldChar w:fldCharType="separate"/>
        </w:r>
        <w:r>
          <w:rPr>
            <w:noProof/>
            <w:webHidden/>
          </w:rPr>
          <w:t>10</w:t>
        </w:r>
        <w:r w:rsidR="00E17681">
          <w:rPr>
            <w:noProof/>
            <w:webHidden/>
          </w:rPr>
          <w:fldChar w:fldCharType="end"/>
        </w:r>
      </w:hyperlink>
    </w:p>
    <w:p w14:paraId="304A3148" w14:textId="77777777" w:rsidR="00E17681" w:rsidRDefault="00F57F1C" w:rsidP="006C2D3B">
      <w:pPr>
        <w:pStyle w:val="Verzeichnis1"/>
        <w:rPr>
          <w:rFonts w:asciiTheme="minorHAnsi" w:hAnsiTheme="minorHAnsi"/>
          <w:noProof/>
          <w:lang w:eastAsia="de-CH"/>
        </w:rPr>
      </w:pPr>
      <w:hyperlink w:anchor="_Toc430853565" w:history="1">
        <w:r w:rsidR="00E17681" w:rsidRPr="00526AD3">
          <w:rPr>
            <w:rStyle w:val="Hyperlink"/>
            <w:noProof/>
            <w14:scene3d>
              <w14:camera w14:prst="orthographicFront"/>
              <w14:lightRig w14:rig="threePt" w14:dir="t">
                <w14:rot w14:lat="0" w14:lon="0" w14:rev="0"/>
              </w14:lightRig>
            </w14:scene3d>
          </w:rPr>
          <w:t>NFR-4</w:t>
        </w:r>
        <w:r w:rsidR="00E17681">
          <w:rPr>
            <w:rFonts w:asciiTheme="minorHAnsi" w:hAnsiTheme="minorHAnsi"/>
            <w:noProof/>
            <w:lang w:eastAsia="de-CH"/>
          </w:rPr>
          <w:tab/>
        </w:r>
        <w:r w:rsidR="00E17681" w:rsidRPr="00526AD3">
          <w:rPr>
            <w:rStyle w:val="Hyperlink"/>
            <w:noProof/>
          </w:rPr>
          <w:t>Vertraulichkeit</w:t>
        </w:r>
        <w:r w:rsidR="00E17681">
          <w:rPr>
            <w:noProof/>
            <w:webHidden/>
          </w:rPr>
          <w:tab/>
        </w:r>
        <w:r w:rsidR="00E17681">
          <w:rPr>
            <w:noProof/>
            <w:webHidden/>
          </w:rPr>
          <w:fldChar w:fldCharType="begin"/>
        </w:r>
        <w:r w:rsidR="00E17681">
          <w:rPr>
            <w:noProof/>
            <w:webHidden/>
          </w:rPr>
          <w:instrText xml:space="preserve"> PAGEREF _Toc430853565 \h </w:instrText>
        </w:r>
        <w:r w:rsidR="00E17681">
          <w:rPr>
            <w:noProof/>
            <w:webHidden/>
          </w:rPr>
        </w:r>
        <w:r w:rsidR="00E17681">
          <w:rPr>
            <w:noProof/>
            <w:webHidden/>
          </w:rPr>
          <w:fldChar w:fldCharType="separate"/>
        </w:r>
        <w:r>
          <w:rPr>
            <w:noProof/>
            <w:webHidden/>
          </w:rPr>
          <w:t>11</w:t>
        </w:r>
        <w:r w:rsidR="00E17681">
          <w:rPr>
            <w:noProof/>
            <w:webHidden/>
          </w:rPr>
          <w:fldChar w:fldCharType="end"/>
        </w:r>
      </w:hyperlink>
    </w:p>
    <w:p w14:paraId="295157AC" w14:textId="77777777" w:rsidR="00E17681" w:rsidRDefault="00F57F1C" w:rsidP="006C2D3B">
      <w:pPr>
        <w:pStyle w:val="Verzeichnis1"/>
        <w:rPr>
          <w:rFonts w:asciiTheme="minorHAnsi" w:hAnsiTheme="minorHAnsi"/>
          <w:noProof/>
          <w:lang w:eastAsia="de-CH"/>
        </w:rPr>
      </w:pPr>
      <w:hyperlink w:anchor="_Toc430853566" w:history="1">
        <w:r w:rsidR="00E17681" w:rsidRPr="00526AD3">
          <w:rPr>
            <w:rStyle w:val="Hyperlink"/>
            <w:noProof/>
            <w14:scene3d>
              <w14:camera w14:prst="orthographicFront"/>
              <w14:lightRig w14:rig="threePt" w14:dir="t">
                <w14:rot w14:lat="0" w14:lon="0" w14:rev="0"/>
              </w14:lightRig>
            </w14:scene3d>
          </w:rPr>
          <w:t>NFR-5</w:t>
        </w:r>
        <w:r w:rsidR="00E17681">
          <w:rPr>
            <w:rFonts w:asciiTheme="minorHAnsi" w:hAnsiTheme="minorHAnsi"/>
            <w:noProof/>
            <w:lang w:eastAsia="de-CH"/>
          </w:rPr>
          <w:tab/>
        </w:r>
        <w:r w:rsidR="00E17681" w:rsidRPr="00526AD3">
          <w:rPr>
            <w:rStyle w:val="Hyperlink"/>
            <w:noProof/>
          </w:rPr>
          <w:t>Skalierbarkeit</w:t>
        </w:r>
        <w:r w:rsidR="00E17681">
          <w:rPr>
            <w:noProof/>
            <w:webHidden/>
          </w:rPr>
          <w:tab/>
        </w:r>
        <w:r w:rsidR="00E17681">
          <w:rPr>
            <w:noProof/>
            <w:webHidden/>
          </w:rPr>
          <w:fldChar w:fldCharType="begin"/>
        </w:r>
        <w:r w:rsidR="00E17681">
          <w:rPr>
            <w:noProof/>
            <w:webHidden/>
          </w:rPr>
          <w:instrText xml:space="preserve"> PAGEREF _Toc430853566 \h </w:instrText>
        </w:r>
        <w:r w:rsidR="00E17681">
          <w:rPr>
            <w:noProof/>
            <w:webHidden/>
          </w:rPr>
        </w:r>
        <w:r w:rsidR="00E17681">
          <w:rPr>
            <w:noProof/>
            <w:webHidden/>
          </w:rPr>
          <w:fldChar w:fldCharType="separate"/>
        </w:r>
        <w:r>
          <w:rPr>
            <w:noProof/>
            <w:webHidden/>
          </w:rPr>
          <w:t>11</w:t>
        </w:r>
        <w:r w:rsidR="00E17681">
          <w:rPr>
            <w:noProof/>
            <w:webHidden/>
          </w:rPr>
          <w:fldChar w:fldCharType="end"/>
        </w:r>
      </w:hyperlink>
    </w:p>
    <w:p w14:paraId="309D2406" w14:textId="77777777" w:rsidR="00E17681" w:rsidRDefault="00F57F1C" w:rsidP="006C2D3B">
      <w:pPr>
        <w:pStyle w:val="Verzeichnis1"/>
        <w:rPr>
          <w:rFonts w:asciiTheme="minorHAnsi" w:hAnsiTheme="minorHAnsi"/>
          <w:noProof/>
          <w:lang w:eastAsia="de-CH"/>
        </w:rPr>
      </w:pPr>
      <w:hyperlink w:anchor="_Toc430853567" w:history="1">
        <w:r w:rsidR="00E17681" w:rsidRPr="00526AD3">
          <w:rPr>
            <w:rStyle w:val="Hyperlink"/>
            <w:noProof/>
            <w14:scene3d>
              <w14:camera w14:prst="orthographicFront"/>
              <w14:lightRig w14:rig="threePt" w14:dir="t">
                <w14:rot w14:lat="0" w14:lon="0" w14:rev="0"/>
              </w14:lightRig>
            </w14:scene3d>
          </w:rPr>
          <w:t>NFR-6</w:t>
        </w:r>
        <w:r w:rsidR="00E17681">
          <w:rPr>
            <w:rFonts w:asciiTheme="minorHAnsi" w:hAnsiTheme="minorHAnsi"/>
            <w:noProof/>
            <w:lang w:eastAsia="de-CH"/>
          </w:rPr>
          <w:tab/>
        </w:r>
        <w:r w:rsidR="00E17681" w:rsidRPr="00526AD3">
          <w:rPr>
            <w:rStyle w:val="Hyperlink"/>
            <w:noProof/>
          </w:rPr>
          <w:t>Änderbarkeit</w:t>
        </w:r>
        <w:r w:rsidR="00E17681">
          <w:rPr>
            <w:noProof/>
            <w:webHidden/>
          </w:rPr>
          <w:tab/>
        </w:r>
        <w:r w:rsidR="00E17681">
          <w:rPr>
            <w:noProof/>
            <w:webHidden/>
          </w:rPr>
          <w:fldChar w:fldCharType="begin"/>
        </w:r>
        <w:r w:rsidR="00E17681">
          <w:rPr>
            <w:noProof/>
            <w:webHidden/>
          </w:rPr>
          <w:instrText xml:space="preserve"> PAGEREF _Toc430853567 \h </w:instrText>
        </w:r>
        <w:r w:rsidR="00E17681">
          <w:rPr>
            <w:noProof/>
            <w:webHidden/>
          </w:rPr>
        </w:r>
        <w:r w:rsidR="00E17681">
          <w:rPr>
            <w:noProof/>
            <w:webHidden/>
          </w:rPr>
          <w:fldChar w:fldCharType="separate"/>
        </w:r>
        <w:r>
          <w:rPr>
            <w:noProof/>
            <w:webHidden/>
          </w:rPr>
          <w:t>11</w:t>
        </w:r>
        <w:r w:rsidR="00E17681">
          <w:rPr>
            <w:noProof/>
            <w:webHidden/>
          </w:rPr>
          <w:fldChar w:fldCharType="end"/>
        </w:r>
      </w:hyperlink>
    </w:p>
    <w:p w14:paraId="177BB90C" w14:textId="77777777" w:rsidR="00E17681" w:rsidRDefault="00F57F1C" w:rsidP="006C2D3B">
      <w:pPr>
        <w:pStyle w:val="Verzeichnis1"/>
        <w:rPr>
          <w:rFonts w:asciiTheme="minorHAnsi" w:hAnsiTheme="minorHAnsi"/>
          <w:noProof/>
          <w:lang w:eastAsia="de-CH"/>
        </w:rPr>
      </w:pPr>
      <w:hyperlink w:anchor="_Toc430853568" w:history="1">
        <w:r w:rsidR="00E17681" w:rsidRPr="00526AD3">
          <w:rPr>
            <w:rStyle w:val="Hyperlink"/>
            <w:noProof/>
            <w14:scene3d>
              <w14:camera w14:prst="orthographicFront"/>
              <w14:lightRig w14:rig="threePt" w14:dir="t">
                <w14:rot w14:lat="0" w14:lon="0" w14:rev="0"/>
              </w14:lightRig>
            </w14:scene3d>
          </w:rPr>
          <w:t>NFR-7</w:t>
        </w:r>
        <w:r w:rsidR="00E17681">
          <w:rPr>
            <w:rFonts w:asciiTheme="minorHAnsi" w:hAnsiTheme="minorHAnsi"/>
            <w:noProof/>
            <w:lang w:eastAsia="de-CH"/>
          </w:rPr>
          <w:tab/>
        </w:r>
        <w:r w:rsidR="00E17681" w:rsidRPr="00526AD3">
          <w:rPr>
            <w:rStyle w:val="Hyperlink"/>
            <w:noProof/>
          </w:rPr>
          <w:t>Flexibilität</w:t>
        </w:r>
        <w:r w:rsidR="00E17681">
          <w:rPr>
            <w:noProof/>
            <w:webHidden/>
          </w:rPr>
          <w:tab/>
        </w:r>
        <w:r w:rsidR="00E17681">
          <w:rPr>
            <w:noProof/>
            <w:webHidden/>
          </w:rPr>
          <w:fldChar w:fldCharType="begin"/>
        </w:r>
        <w:r w:rsidR="00E17681">
          <w:rPr>
            <w:noProof/>
            <w:webHidden/>
          </w:rPr>
          <w:instrText xml:space="preserve"> PAGEREF _Toc430853568 \h </w:instrText>
        </w:r>
        <w:r w:rsidR="00E17681">
          <w:rPr>
            <w:noProof/>
            <w:webHidden/>
          </w:rPr>
        </w:r>
        <w:r w:rsidR="00E17681">
          <w:rPr>
            <w:noProof/>
            <w:webHidden/>
          </w:rPr>
          <w:fldChar w:fldCharType="separate"/>
        </w:r>
        <w:r>
          <w:rPr>
            <w:noProof/>
            <w:webHidden/>
          </w:rPr>
          <w:t>11</w:t>
        </w:r>
        <w:r w:rsidR="00E17681">
          <w:rPr>
            <w:noProof/>
            <w:webHidden/>
          </w:rPr>
          <w:fldChar w:fldCharType="end"/>
        </w:r>
      </w:hyperlink>
    </w:p>
    <w:p w14:paraId="2E24A812" w14:textId="77777777" w:rsidR="00A423FC" w:rsidRPr="00A423FC" w:rsidRDefault="007046D2" w:rsidP="00A423FC">
      <w:r>
        <w:fldChar w:fldCharType="end"/>
      </w:r>
    </w:p>
    <w:tbl>
      <w:tblPr>
        <w:tblStyle w:val="Tabellenraster"/>
        <w:tblW w:w="0" w:type="auto"/>
        <w:tblLook w:val="04A0" w:firstRow="1" w:lastRow="0" w:firstColumn="1" w:lastColumn="0" w:noHBand="0" w:noVBand="1"/>
      </w:tblPr>
      <w:tblGrid>
        <w:gridCol w:w="1951"/>
        <w:gridCol w:w="7261"/>
      </w:tblGrid>
      <w:tr w:rsidR="00C4559A" w14:paraId="70FF3AC6" w14:textId="77777777" w:rsidTr="00101356">
        <w:tc>
          <w:tcPr>
            <w:tcW w:w="1951" w:type="dxa"/>
            <w:shd w:val="solid" w:color="E1D6CF" w:themeColor="text2" w:themeTint="33" w:fill="auto"/>
          </w:tcPr>
          <w:p w14:paraId="0939F5D6" w14:textId="412F0FD2" w:rsidR="00C4559A" w:rsidRPr="00C4559A" w:rsidRDefault="004A622E" w:rsidP="00101356">
            <w:pPr>
              <w:rPr>
                <w:sz w:val="22"/>
                <w:szCs w:val="22"/>
              </w:rPr>
            </w:pPr>
            <w:r w:rsidRPr="00C4559A">
              <w:rPr>
                <w:sz w:val="22"/>
                <w:szCs w:val="22"/>
              </w:rPr>
              <w:br w:type="page"/>
            </w:r>
            <w:r w:rsidR="00C42D24" w:rsidRPr="00C4559A">
              <w:rPr>
                <w:sz w:val="22"/>
                <w:szCs w:val="22"/>
              </w:rPr>
              <w:t>Nr.</w:t>
            </w:r>
            <w:r w:rsidR="00C42D24">
              <w:rPr>
                <w:sz w:val="22"/>
                <w:szCs w:val="22"/>
              </w:rPr>
              <w:t xml:space="preserve"> und Titel</w:t>
            </w:r>
          </w:p>
        </w:tc>
        <w:tc>
          <w:tcPr>
            <w:tcW w:w="7261" w:type="dxa"/>
            <w:shd w:val="solid" w:color="E1D6CF" w:themeColor="text2" w:themeTint="33" w:fill="auto"/>
          </w:tcPr>
          <w:p w14:paraId="0F98B909" w14:textId="6F728385" w:rsidR="00C4559A" w:rsidRPr="00583DDE" w:rsidRDefault="00527F33" w:rsidP="00C76D8D">
            <w:pPr>
              <w:pStyle w:val="NoIntendNFR"/>
            </w:pPr>
            <w:bookmarkStart w:id="65" w:name="_Toc430853562"/>
            <w:r w:rsidRPr="00527F33">
              <w:t>Zuverlässigkeit</w:t>
            </w:r>
            <w:bookmarkEnd w:id="65"/>
          </w:p>
        </w:tc>
      </w:tr>
      <w:tr w:rsidR="00C4559A" w14:paraId="5E5EF421" w14:textId="77777777" w:rsidTr="00101356">
        <w:tc>
          <w:tcPr>
            <w:tcW w:w="1951" w:type="dxa"/>
          </w:tcPr>
          <w:p w14:paraId="52EC18BB" w14:textId="77777777" w:rsidR="00C4559A" w:rsidRPr="00C4559A" w:rsidRDefault="00C4559A" w:rsidP="00101356">
            <w:pPr>
              <w:rPr>
                <w:sz w:val="22"/>
                <w:szCs w:val="22"/>
              </w:rPr>
            </w:pPr>
            <w:r w:rsidRPr="00C4559A">
              <w:rPr>
                <w:sz w:val="22"/>
                <w:szCs w:val="22"/>
              </w:rPr>
              <w:t>Beschreibung</w:t>
            </w:r>
          </w:p>
        </w:tc>
        <w:tc>
          <w:tcPr>
            <w:tcW w:w="7261" w:type="dxa"/>
          </w:tcPr>
          <w:p w14:paraId="467DACE7" w14:textId="6623793C" w:rsidR="00C4559A" w:rsidRPr="00C4559A" w:rsidRDefault="00B561BE" w:rsidP="00317AB5">
            <w:pPr>
              <w:rPr>
                <w:sz w:val="22"/>
                <w:szCs w:val="22"/>
              </w:rPr>
            </w:pPr>
            <w:r w:rsidRPr="00B561BE">
              <w:rPr>
                <w:sz w:val="22"/>
                <w:szCs w:val="22"/>
              </w:rPr>
              <w:t xml:space="preserve">Das System muss fehlerfrei funktionieren. Mit einem </w:t>
            </w:r>
            <w:proofErr w:type="spellStart"/>
            <w:r w:rsidRPr="00B561BE">
              <w:rPr>
                <w:sz w:val="22"/>
                <w:szCs w:val="22"/>
              </w:rPr>
              <w:t>Las</w:t>
            </w:r>
            <w:r w:rsidR="00317AB5">
              <w:rPr>
                <w:sz w:val="22"/>
                <w:szCs w:val="22"/>
              </w:rPr>
              <w:t>t</w:t>
            </w:r>
            <w:r w:rsidRPr="00B561BE">
              <w:rPr>
                <w:sz w:val="22"/>
                <w:szCs w:val="22"/>
              </w:rPr>
              <w:t>test</w:t>
            </w:r>
            <w:proofErr w:type="spellEnd"/>
            <w:r w:rsidRPr="00B561BE">
              <w:rPr>
                <w:sz w:val="22"/>
                <w:szCs w:val="22"/>
              </w:rPr>
              <w:t xml:space="preserve"> von </w:t>
            </w:r>
            <w:r>
              <w:rPr>
                <w:sz w:val="22"/>
                <w:szCs w:val="22"/>
              </w:rPr>
              <w:t>5-10</w:t>
            </w:r>
            <w:r w:rsidRPr="00B561BE">
              <w:rPr>
                <w:sz w:val="22"/>
                <w:szCs w:val="22"/>
              </w:rPr>
              <w:t xml:space="preserve"> Usern wird das System auf Fehler geprüft. In der Testphase </w:t>
            </w:r>
            <w:r w:rsidR="00317AB5">
              <w:rPr>
                <w:sz w:val="22"/>
                <w:szCs w:val="22"/>
              </w:rPr>
              <w:t>dürfen</w:t>
            </w:r>
            <w:r w:rsidRPr="00B561BE">
              <w:rPr>
                <w:sz w:val="22"/>
                <w:szCs w:val="22"/>
              </w:rPr>
              <w:t xml:space="preserve"> kein</w:t>
            </w:r>
            <w:r w:rsidR="00317AB5">
              <w:rPr>
                <w:sz w:val="22"/>
                <w:szCs w:val="22"/>
              </w:rPr>
              <w:t>e kritischen</w:t>
            </w:r>
            <w:r w:rsidRPr="00B561BE">
              <w:rPr>
                <w:sz w:val="22"/>
                <w:szCs w:val="22"/>
              </w:rPr>
              <w:t xml:space="preserve"> Fehler auftreten.</w:t>
            </w:r>
          </w:p>
        </w:tc>
      </w:tr>
    </w:tbl>
    <w:p w14:paraId="7BC88A80" w14:textId="77777777" w:rsidR="004A622E" w:rsidRDefault="004A622E">
      <w:pPr>
        <w:rPr>
          <w:rFonts w:asciiTheme="majorHAnsi" w:eastAsiaTheme="majorEastAsia" w:hAnsiTheme="majorHAnsi" w:cstheme="majorBidi"/>
          <w:b/>
          <w:bCs/>
          <w:color w:val="A6A6A6" w:themeColor="background1" w:themeShade="A6"/>
          <w:sz w:val="26"/>
          <w:szCs w:val="26"/>
        </w:rPr>
      </w:pPr>
    </w:p>
    <w:tbl>
      <w:tblPr>
        <w:tblStyle w:val="Tabellenraster"/>
        <w:tblW w:w="0" w:type="auto"/>
        <w:tblLook w:val="04A0" w:firstRow="1" w:lastRow="0" w:firstColumn="1" w:lastColumn="0" w:noHBand="0" w:noVBand="1"/>
      </w:tblPr>
      <w:tblGrid>
        <w:gridCol w:w="1951"/>
        <w:gridCol w:w="7261"/>
      </w:tblGrid>
      <w:tr w:rsidR="00B561BE" w14:paraId="0A5652AC" w14:textId="77777777" w:rsidTr="00101356">
        <w:tc>
          <w:tcPr>
            <w:tcW w:w="1951" w:type="dxa"/>
            <w:shd w:val="solid" w:color="E1D6CF" w:themeColor="text2" w:themeTint="33" w:fill="auto"/>
          </w:tcPr>
          <w:p w14:paraId="57763BA5" w14:textId="2B1577E5" w:rsidR="00B561BE" w:rsidRPr="00C4559A" w:rsidRDefault="00B561BE" w:rsidP="00101356">
            <w:pPr>
              <w:rPr>
                <w:sz w:val="22"/>
                <w:szCs w:val="22"/>
              </w:rPr>
            </w:pPr>
            <w:r w:rsidRPr="00C4559A">
              <w:rPr>
                <w:sz w:val="22"/>
                <w:szCs w:val="22"/>
              </w:rPr>
              <w:br w:type="page"/>
            </w:r>
            <w:r w:rsidR="00C42D24" w:rsidRPr="00C4559A">
              <w:rPr>
                <w:sz w:val="22"/>
                <w:szCs w:val="22"/>
              </w:rPr>
              <w:t>Nr.</w:t>
            </w:r>
            <w:r w:rsidR="00C42D24">
              <w:rPr>
                <w:sz w:val="22"/>
                <w:szCs w:val="22"/>
              </w:rPr>
              <w:t xml:space="preserve"> und Titel</w:t>
            </w:r>
          </w:p>
        </w:tc>
        <w:tc>
          <w:tcPr>
            <w:tcW w:w="7261" w:type="dxa"/>
            <w:shd w:val="solid" w:color="E1D6CF" w:themeColor="text2" w:themeTint="33" w:fill="auto"/>
          </w:tcPr>
          <w:p w14:paraId="6DDB1F8D" w14:textId="08943E83" w:rsidR="00B561BE" w:rsidRPr="00C4559A" w:rsidRDefault="00527F33" w:rsidP="00C76D8D">
            <w:pPr>
              <w:pStyle w:val="NoIntendNFR"/>
            </w:pPr>
            <w:bookmarkStart w:id="66" w:name="_Toc430853563"/>
            <w:r w:rsidRPr="00527F33">
              <w:t>Informationssicherheit</w:t>
            </w:r>
            <w:bookmarkEnd w:id="66"/>
          </w:p>
        </w:tc>
      </w:tr>
      <w:tr w:rsidR="00B561BE" w14:paraId="002A76E3" w14:textId="77777777" w:rsidTr="00101356">
        <w:tc>
          <w:tcPr>
            <w:tcW w:w="1951" w:type="dxa"/>
          </w:tcPr>
          <w:p w14:paraId="56C2B7D3" w14:textId="77777777" w:rsidR="00B561BE" w:rsidRPr="00C4559A" w:rsidRDefault="00B561BE" w:rsidP="00101356">
            <w:pPr>
              <w:rPr>
                <w:sz w:val="22"/>
                <w:szCs w:val="22"/>
              </w:rPr>
            </w:pPr>
            <w:r w:rsidRPr="00C4559A">
              <w:rPr>
                <w:sz w:val="22"/>
                <w:szCs w:val="22"/>
              </w:rPr>
              <w:t>Beschreibung</w:t>
            </w:r>
          </w:p>
        </w:tc>
        <w:tc>
          <w:tcPr>
            <w:tcW w:w="7261" w:type="dxa"/>
          </w:tcPr>
          <w:p w14:paraId="0713081A" w14:textId="03314E94" w:rsidR="00B561BE" w:rsidRPr="00C4559A" w:rsidRDefault="00942960" w:rsidP="00195CCE">
            <w:pPr>
              <w:rPr>
                <w:sz w:val="22"/>
                <w:szCs w:val="22"/>
              </w:rPr>
            </w:pPr>
            <w:r w:rsidRPr="00942960">
              <w:rPr>
                <w:sz w:val="22"/>
                <w:szCs w:val="22"/>
              </w:rPr>
              <w:t>Es dürfen keine unbe</w:t>
            </w:r>
            <w:r w:rsidR="00317AB5">
              <w:rPr>
                <w:sz w:val="22"/>
                <w:szCs w:val="22"/>
              </w:rPr>
              <w:t xml:space="preserve">fugten Personen Zugriff auf Daten von Registrierten Mitgliedern </w:t>
            </w:r>
            <w:r w:rsidRPr="00942960">
              <w:rPr>
                <w:sz w:val="22"/>
                <w:szCs w:val="22"/>
              </w:rPr>
              <w:t>haben.</w:t>
            </w:r>
            <w:r>
              <w:rPr>
                <w:sz w:val="22"/>
                <w:szCs w:val="22"/>
              </w:rPr>
              <w:t xml:space="preserve"> Jeder Benutzer darf nur </w:t>
            </w:r>
            <w:r w:rsidR="00317AB5">
              <w:rPr>
                <w:sz w:val="22"/>
                <w:szCs w:val="22"/>
              </w:rPr>
              <w:t>seine eigenen</w:t>
            </w:r>
            <w:r>
              <w:rPr>
                <w:sz w:val="22"/>
                <w:szCs w:val="22"/>
              </w:rPr>
              <w:t xml:space="preserve"> Daten</w:t>
            </w:r>
            <w:r w:rsidR="00317AB5">
              <w:rPr>
                <w:sz w:val="22"/>
                <w:szCs w:val="22"/>
              </w:rPr>
              <w:t xml:space="preserve"> oder </w:t>
            </w:r>
            <w:r w:rsidR="00195CCE">
              <w:rPr>
                <w:sz w:val="22"/>
                <w:szCs w:val="22"/>
              </w:rPr>
              <w:t>für ihn freigegebene</w:t>
            </w:r>
            <w:r w:rsidR="00317AB5">
              <w:rPr>
                <w:sz w:val="22"/>
                <w:szCs w:val="22"/>
              </w:rPr>
              <w:t xml:space="preserve"> Inhalte</w:t>
            </w:r>
            <w:r>
              <w:rPr>
                <w:sz w:val="22"/>
                <w:szCs w:val="22"/>
              </w:rPr>
              <w:t xml:space="preserve"> sehen.</w:t>
            </w:r>
          </w:p>
        </w:tc>
      </w:tr>
    </w:tbl>
    <w:p w14:paraId="781F80BC" w14:textId="77777777" w:rsidR="00942960" w:rsidRDefault="00942960" w:rsidP="00942960">
      <w:pPr>
        <w:rPr>
          <w:rFonts w:asciiTheme="majorHAnsi" w:eastAsiaTheme="majorEastAsia" w:hAnsiTheme="majorHAnsi" w:cstheme="majorBidi"/>
          <w:b/>
          <w:bCs/>
          <w:color w:val="A6A6A6" w:themeColor="background1" w:themeShade="A6"/>
          <w:sz w:val="26"/>
          <w:szCs w:val="26"/>
        </w:rPr>
      </w:pPr>
    </w:p>
    <w:tbl>
      <w:tblPr>
        <w:tblStyle w:val="Tabellenraster"/>
        <w:tblW w:w="0" w:type="auto"/>
        <w:tblLook w:val="04A0" w:firstRow="1" w:lastRow="0" w:firstColumn="1" w:lastColumn="0" w:noHBand="0" w:noVBand="1"/>
      </w:tblPr>
      <w:tblGrid>
        <w:gridCol w:w="1951"/>
        <w:gridCol w:w="7261"/>
      </w:tblGrid>
      <w:tr w:rsidR="00942960" w14:paraId="1A608F0B" w14:textId="77777777" w:rsidTr="00101356">
        <w:tc>
          <w:tcPr>
            <w:tcW w:w="1951" w:type="dxa"/>
            <w:shd w:val="solid" w:color="E1D6CF" w:themeColor="text2" w:themeTint="33" w:fill="auto"/>
          </w:tcPr>
          <w:p w14:paraId="6B9A94D2" w14:textId="6F68082C" w:rsidR="00942960" w:rsidRPr="00C4559A" w:rsidRDefault="00942960" w:rsidP="00101356">
            <w:pPr>
              <w:rPr>
                <w:sz w:val="22"/>
                <w:szCs w:val="22"/>
              </w:rPr>
            </w:pPr>
            <w:r w:rsidRPr="00C4559A">
              <w:rPr>
                <w:sz w:val="22"/>
                <w:szCs w:val="22"/>
              </w:rPr>
              <w:br w:type="page"/>
            </w:r>
            <w:r w:rsidR="00C42D24" w:rsidRPr="00C4559A">
              <w:rPr>
                <w:sz w:val="22"/>
                <w:szCs w:val="22"/>
              </w:rPr>
              <w:t>Nr.</w:t>
            </w:r>
            <w:r w:rsidR="00C42D24">
              <w:rPr>
                <w:sz w:val="22"/>
                <w:szCs w:val="22"/>
              </w:rPr>
              <w:t xml:space="preserve"> und Titel</w:t>
            </w:r>
          </w:p>
        </w:tc>
        <w:tc>
          <w:tcPr>
            <w:tcW w:w="7261" w:type="dxa"/>
            <w:shd w:val="solid" w:color="E1D6CF" w:themeColor="text2" w:themeTint="33" w:fill="auto"/>
          </w:tcPr>
          <w:p w14:paraId="244C3381" w14:textId="5E334DEC" w:rsidR="00942960" w:rsidRPr="00C4559A" w:rsidRDefault="00527F33" w:rsidP="00C76D8D">
            <w:pPr>
              <w:pStyle w:val="NoIntendNFR"/>
            </w:pPr>
            <w:bookmarkStart w:id="67" w:name="_Toc430853564"/>
            <w:r w:rsidRPr="00527F33">
              <w:t>Benutzbarkeit</w:t>
            </w:r>
            <w:bookmarkEnd w:id="67"/>
          </w:p>
        </w:tc>
      </w:tr>
      <w:tr w:rsidR="00942960" w14:paraId="2C9F7EBE" w14:textId="77777777" w:rsidTr="00101356">
        <w:tc>
          <w:tcPr>
            <w:tcW w:w="1951" w:type="dxa"/>
          </w:tcPr>
          <w:p w14:paraId="148D8100" w14:textId="77777777" w:rsidR="00942960" w:rsidRPr="00C4559A" w:rsidRDefault="00942960" w:rsidP="00101356">
            <w:pPr>
              <w:rPr>
                <w:sz w:val="22"/>
                <w:szCs w:val="22"/>
              </w:rPr>
            </w:pPr>
            <w:r w:rsidRPr="00C4559A">
              <w:rPr>
                <w:sz w:val="22"/>
                <w:szCs w:val="22"/>
              </w:rPr>
              <w:t>Beschreibung</w:t>
            </w:r>
          </w:p>
        </w:tc>
        <w:tc>
          <w:tcPr>
            <w:tcW w:w="7261" w:type="dxa"/>
          </w:tcPr>
          <w:p w14:paraId="0DD979B8" w14:textId="77777777" w:rsidR="00195CCE" w:rsidRDefault="001D060B" w:rsidP="00195CCE">
            <w:pPr>
              <w:rPr>
                <w:sz w:val="22"/>
                <w:szCs w:val="22"/>
              </w:rPr>
            </w:pPr>
            <w:r w:rsidRPr="001D060B">
              <w:rPr>
                <w:sz w:val="22"/>
                <w:szCs w:val="22"/>
              </w:rPr>
              <w:t xml:space="preserve">Das System muss verständlich, leicht zu erlernen und einfach zu bedienen sein.  In einem Fenster dürfen nicht zu viele Informationen </w:t>
            </w:r>
            <w:r w:rsidR="00195CCE">
              <w:rPr>
                <w:sz w:val="22"/>
                <w:szCs w:val="22"/>
              </w:rPr>
              <w:t>sein. Ein Menu darf maximal</w:t>
            </w:r>
            <w:r w:rsidRPr="001D060B">
              <w:rPr>
                <w:sz w:val="22"/>
                <w:szCs w:val="22"/>
              </w:rPr>
              <w:t xml:space="preserve"> 5 Items </w:t>
            </w:r>
            <w:r w:rsidR="00195CCE">
              <w:rPr>
                <w:sz w:val="22"/>
                <w:szCs w:val="22"/>
              </w:rPr>
              <w:t>beinhalten.</w:t>
            </w:r>
          </w:p>
          <w:p w14:paraId="139A96FF" w14:textId="6B3FE8F9" w:rsidR="00942960" w:rsidRPr="00C4559A" w:rsidRDefault="001D060B" w:rsidP="00195CCE">
            <w:pPr>
              <w:rPr>
                <w:sz w:val="22"/>
                <w:szCs w:val="22"/>
              </w:rPr>
            </w:pPr>
            <w:commentRangeStart w:id="68"/>
            <w:commentRangeStart w:id="69"/>
            <w:r w:rsidRPr="001D060B">
              <w:rPr>
                <w:sz w:val="22"/>
                <w:szCs w:val="22"/>
              </w:rPr>
              <w:t xml:space="preserve">Die ähnliche Informationen mit </w:t>
            </w:r>
            <w:r>
              <w:rPr>
                <w:sz w:val="22"/>
                <w:szCs w:val="22"/>
              </w:rPr>
              <w:t>eine Farbe gruppieren/markieren.</w:t>
            </w:r>
            <w:commentRangeEnd w:id="68"/>
            <w:r w:rsidR="00195CCE">
              <w:rPr>
                <w:rStyle w:val="Kommentarzeichen"/>
                <w:rFonts w:eastAsiaTheme="minorEastAsia" w:cstheme="minorBidi"/>
                <w:kern w:val="0"/>
                <w:lang w:eastAsia="en-US"/>
                <w14:ligatures w14:val="none"/>
              </w:rPr>
              <w:commentReference w:id="68"/>
            </w:r>
            <w:commentRangeEnd w:id="69"/>
            <w:r w:rsidR="003C74E0">
              <w:rPr>
                <w:rStyle w:val="Kommentarzeichen"/>
                <w:rFonts w:eastAsiaTheme="minorEastAsia" w:cstheme="minorBidi"/>
                <w:kern w:val="0"/>
                <w:lang w:eastAsia="en-US"/>
                <w14:ligatures w14:val="none"/>
              </w:rPr>
              <w:commentReference w:id="69"/>
            </w:r>
          </w:p>
        </w:tc>
      </w:tr>
    </w:tbl>
    <w:p w14:paraId="7DCE0B26" w14:textId="5026030A" w:rsidR="00D02323" w:rsidRDefault="00D02323" w:rsidP="001D060B">
      <w:pPr>
        <w:rPr>
          <w:rFonts w:asciiTheme="majorHAnsi" w:eastAsiaTheme="majorEastAsia" w:hAnsiTheme="majorHAnsi" w:cstheme="majorBidi"/>
          <w:b/>
          <w:bCs/>
          <w:color w:val="A6A6A6" w:themeColor="background1" w:themeShade="A6"/>
          <w:sz w:val="26"/>
          <w:szCs w:val="26"/>
        </w:rPr>
      </w:pPr>
    </w:p>
    <w:p w14:paraId="5D4F6EBF" w14:textId="77777777" w:rsidR="00D02323" w:rsidRDefault="00D02323">
      <w:pPr>
        <w:rPr>
          <w:rFonts w:asciiTheme="majorHAnsi" w:eastAsiaTheme="majorEastAsia" w:hAnsiTheme="majorHAnsi" w:cstheme="majorBidi"/>
          <w:b/>
          <w:bCs/>
          <w:color w:val="A6A6A6" w:themeColor="background1" w:themeShade="A6"/>
          <w:sz w:val="26"/>
          <w:szCs w:val="26"/>
        </w:rPr>
      </w:pPr>
      <w:r>
        <w:rPr>
          <w:rFonts w:asciiTheme="majorHAnsi" w:eastAsiaTheme="majorEastAsia" w:hAnsiTheme="majorHAnsi" w:cstheme="majorBidi"/>
          <w:b/>
          <w:bCs/>
          <w:color w:val="A6A6A6" w:themeColor="background1" w:themeShade="A6"/>
          <w:sz w:val="26"/>
          <w:szCs w:val="26"/>
        </w:rPr>
        <w:br w:type="page"/>
      </w:r>
    </w:p>
    <w:p w14:paraId="188F6518" w14:textId="77777777" w:rsidR="001D060B" w:rsidRDefault="001D060B" w:rsidP="001D060B">
      <w:pPr>
        <w:rPr>
          <w:rFonts w:asciiTheme="majorHAnsi" w:eastAsiaTheme="majorEastAsia" w:hAnsiTheme="majorHAnsi" w:cstheme="majorBidi"/>
          <w:b/>
          <w:bCs/>
          <w:color w:val="A6A6A6" w:themeColor="background1" w:themeShade="A6"/>
          <w:sz w:val="26"/>
          <w:szCs w:val="26"/>
        </w:rPr>
      </w:pPr>
    </w:p>
    <w:tbl>
      <w:tblPr>
        <w:tblStyle w:val="Tabellenraster"/>
        <w:tblW w:w="0" w:type="auto"/>
        <w:tblLook w:val="04A0" w:firstRow="1" w:lastRow="0" w:firstColumn="1" w:lastColumn="0" w:noHBand="0" w:noVBand="1"/>
      </w:tblPr>
      <w:tblGrid>
        <w:gridCol w:w="1951"/>
        <w:gridCol w:w="7261"/>
      </w:tblGrid>
      <w:tr w:rsidR="001D060B" w14:paraId="4D3CEAAE" w14:textId="77777777" w:rsidTr="00101356">
        <w:tc>
          <w:tcPr>
            <w:tcW w:w="1951" w:type="dxa"/>
            <w:shd w:val="solid" w:color="E1D6CF" w:themeColor="text2" w:themeTint="33" w:fill="auto"/>
          </w:tcPr>
          <w:p w14:paraId="648E9F9F" w14:textId="701A7543" w:rsidR="001D060B" w:rsidRPr="00C4559A" w:rsidRDefault="001D060B" w:rsidP="00101356">
            <w:pPr>
              <w:rPr>
                <w:sz w:val="22"/>
                <w:szCs w:val="22"/>
              </w:rPr>
            </w:pPr>
            <w:commentRangeStart w:id="70"/>
            <w:r w:rsidRPr="00C4559A">
              <w:rPr>
                <w:sz w:val="22"/>
                <w:szCs w:val="22"/>
              </w:rPr>
              <w:br w:type="page"/>
            </w:r>
            <w:r w:rsidR="0061415F" w:rsidRPr="00C4559A">
              <w:rPr>
                <w:sz w:val="22"/>
                <w:szCs w:val="22"/>
              </w:rPr>
              <w:t>Nr.</w:t>
            </w:r>
            <w:r w:rsidR="0061415F">
              <w:rPr>
                <w:sz w:val="22"/>
                <w:szCs w:val="22"/>
              </w:rPr>
              <w:t xml:space="preserve"> und Titel</w:t>
            </w:r>
          </w:p>
        </w:tc>
        <w:tc>
          <w:tcPr>
            <w:tcW w:w="7261" w:type="dxa"/>
            <w:shd w:val="solid" w:color="E1D6CF" w:themeColor="text2" w:themeTint="33" w:fill="auto"/>
          </w:tcPr>
          <w:p w14:paraId="4E8E897A" w14:textId="10EFD5F6" w:rsidR="001D060B" w:rsidRPr="00C4559A" w:rsidRDefault="00795ABF" w:rsidP="00C76D8D">
            <w:pPr>
              <w:pStyle w:val="NoIntendNFR"/>
            </w:pPr>
            <w:bookmarkStart w:id="71" w:name="_Toc430853565"/>
            <w:r>
              <w:t>Vertraulichkeit</w:t>
            </w:r>
            <w:bookmarkEnd w:id="71"/>
          </w:p>
        </w:tc>
      </w:tr>
      <w:tr w:rsidR="001D060B" w14:paraId="5A38443F" w14:textId="77777777" w:rsidTr="00101356">
        <w:tc>
          <w:tcPr>
            <w:tcW w:w="1951" w:type="dxa"/>
          </w:tcPr>
          <w:p w14:paraId="6A273A82" w14:textId="77777777" w:rsidR="001D060B" w:rsidRPr="00C4559A" w:rsidRDefault="001D060B" w:rsidP="00101356">
            <w:pPr>
              <w:rPr>
                <w:sz w:val="22"/>
                <w:szCs w:val="22"/>
              </w:rPr>
            </w:pPr>
            <w:r w:rsidRPr="00C4559A">
              <w:rPr>
                <w:sz w:val="22"/>
                <w:szCs w:val="22"/>
              </w:rPr>
              <w:t>Beschreibung</w:t>
            </w:r>
          </w:p>
        </w:tc>
        <w:tc>
          <w:tcPr>
            <w:tcW w:w="7261" w:type="dxa"/>
          </w:tcPr>
          <w:p w14:paraId="7DFC7C44" w14:textId="2CB3B742" w:rsidR="005907D6" w:rsidRPr="00C4559A" w:rsidRDefault="00795ABF" w:rsidP="0022136C">
            <w:pPr>
              <w:rPr>
                <w:sz w:val="22"/>
                <w:szCs w:val="22"/>
              </w:rPr>
            </w:pPr>
            <w:r>
              <w:rPr>
                <w:sz w:val="22"/>
                <w:szCs w:val="22"/>
              </w:rPr>
              <w:t xml:space="preserve">Die </w:t>
            </w:r>
            <w:r w:rsidR="001D060B" w:rsidRPr="001D060B">
              <w:rPr>
                <w:sz w:val="22"/>
                <w:szCs w:val="22"/>
              </w:rPr>
              <w:t>Schweizer</w:t>
            </w:r>
            <w:r>
              <w:rPr>
                <w:sz w:val="22"/>
                <w:szCs w:val="22"/>
              </w:rPr>
              <w:t>ische</w:t>
            </w:r>
            <w:r w:rsidR="001D060B" w:rsidRPr="001D060B">
              <w:rPr>
                <w:sz w:val="22"/>
                <w:szCs w:val="22"/>
              </w:rPr>
              <w:t xml:space="preserve"> Gesetzgebung und Richtlinien müssen eingehalten werden.</w:t>
            </w:r>
            <w:commentRangeEnd w:id="70"/>
            <w:r w:rsidR="00D87265">
              <w:rPr>
                <w:rStyle w:val="Kommentarzeichen"/>
                <w:rFonts w:eastAsiaTheme="minorEastAsia" w:cstheme="minorBidi"/>
                <w:kern w:val="0"/>
                <w:lang w:eastAsia="en-US"/>
                <w14:ligatures w14:val="none"/>
              </w:rPr>
              <w:commentReference w:id="70"/>
            </w:r>
            <w:r w:rsidR="005949F3">
              <w:rPr>
                <w:sz w:val="22"/>
                <w:szCs w:val="22"/>
              </w:rPr>
              <w:t xml:space="preserve"> </w:t>
            </w:r>
            <w:r w:rsidR="00E333D4">
              <w:rPr>
                <w:sz w:val="22"/>
                <w:szCs w:val="22"/>
              </w:rPr>
              <w:t xml:space="preserve">Vertrauliche Informationen werden nicht über Landesgrenzen hinweg gespeichert. Dazu soll in den Lösungsvarianten ein Konzept erarbeitet werden. </w:t>
            </w:r>
          </w:p>
        </w:tc>
      </w:tr>
    </w:tbl>
    <w:p w14:paraId="099CD0A3" w14:textId="7F47F6E7" w:rsidR="003B60CE" w:rsidRDefault="003B60CE"/>
    <w:tbl>
      <w:tblPr>
        <w:tblStyle w:val="Tabellenraster"/>
        <w:tblW w:w="0" w:type="auto"/>
        <w:tblLook w:val="04A0" w:firstRow="1" w:lastRow="0" w:firstColumn="1" w:lastColumn="0" w:noHBand="0" w:noVBand="1"/>
      </w:tblPr>
      <w:tblGrid>
        <w:gridCol w:w="1951"/>
        <w:gridCol w:w="7261"/>
      </w:tblGrid>
      <w:tr w:rsidR="005949F3" w14:paraId="5D031CEC" w14:textId="77777777" w:rsidTr="005949F3">
        <w:tc>
          <w:tcPr>
            <w:tcW w:w="1951" w:type="dxa"/>
            <w:shd w:val="solid" w:color="E1D6CF" w:themeColor="text2" w:themeTint="33" w:fill="auto"/>
          </w:tcPr>
          <w:p w14:paraId="32CAB3B0" w14:textId="77777777" w:rsidR="005949F3" w:rsidRPr="00C4559A" w:rsidRDefault="005949F3" w:rsidP="005949F3">
            <w:pPr>
              <w:rPr>
                <w:sz w:val="22"/>
                <w:szCs w:val="22"/>
              </w:rPr>
            </w:pPr>
            <w:r w:rsidRPr="00C4559A">
              <w:rPr>
                <w:sz w:val="22"/>
                <w:szCs w:val="22"/>
              </w:rPr>
              <w:br w:type="page"/>
              <w:t>Nr.</w:t>
            </w:r>
            <w:r>
              <w:rPr>
                <w:sz w:val="22"/>
                <w:szCs w:val="22"/>
              </w:rPr>
              <w:t xml:space="preserve"> und Titel</w:t>
            </w:r>
          </w:p>
        </w:tc>
        <w:tc>
          <w:tcPr>
            <w:tcW w:w="7261" w:type="dxa"/>
            <w:shd w:val="solid" w:color="E1D6CF" w:themeColor="text2" w:themeTint="33" w:fill="auto"/>
          </w:tcPr>
          <w:p w14:paraId="255C3251" w14:textId="0E2D8893" w:rsidR="005949F3" w:rsidRPr="00C4559A" w:rsidRDefault="005949F3" w:rsidP="005949F3">
            <w:pPr>
              <w:pStyle w:val="NoIntendNFR"/>
            </w:pPr>
            <w:bookmarkStart w:id="72" w:name="_Toc430853566"/>
            <w:r>
              <w:t>Skalierbarkeit</w:t>
            </w:r>
            <w:bookmarkEnd w:id="72"/>
          </w:p>
        </w:tc>
      </w:tr>
      <w:tr w:rsidR="005949F3" w14:paraId="63D2E3F2" w14:textId="77777777" w:rsidTr="005949F3">
        <w:tc>
          <w:tcPr>
            <w:tcW w:w="1951" w:type="dxa"/>
          </w:tcPr>
          <w:p w14:paraId="5B797F38" w14:textId="77777777" w:rsidR="005949F3" w:rsidRPr="00C4559A" w:rsidRDefault="005949F3" w:rsidP="005949F3">
            <w:pPr>
              <w:rPr>
                <w:sz w:val="22"/>
                <w:szCs w:val="22"/>
              </w:rPr>
            </w:pPr>
            <w:r w:rsidRPr="00C4559A">
              <w:rPr>
                <w:sz w:val="22"/>
                <w:szCs w:val="22"/>
              </w:rPr>
              <w:t>Beschreibung</w:t>
            </w:r>
          </w:p>
        </w:tc>
        <w:tc>
          <w:tcPr>
            <w:tcW w:w="7261" w:type="dxa"/>
          </w:tcPr>
          <w:p w14:paraId="5F12805A" w14:textId="39D37B0B" w:rsidR="005949F3" w:rsidRPr="00C4559A" w:rsidRDefault="005949F3" w:rsidP="005157F9">
            <w:pPr>
              <w:rPr>
                <w:sz w:val="22"/>
                <w:szCs w:val="22"/>
              </w:rPr>
            </w:pPr>
            <w:r>
              <w:rPr>
                <w:sz w:val="22"/>
                <w:szCs w:val="22"/>
              </w:rPr>
              <w:t xml:space="preserve">Die Wahl der Entwicklungsumgebung spielt für den Auftraggeber eine Rolle. Er erwartet keine klassischen Lösungen, welche er selber betreiben muss. Vielmehr sollen für die Skalierung </w:t>
            </w:r>
            <w:r w:rsidR="00270EB3">
              <w:rPr>
                <w:sz w:val="22"/>
                <w:szCs w:val="22"/>
              </w:rPr>
              <w:t xml:space="preserve">bestehende Cloud Dienste evaluiert werden. </w:t>
            </w:r>
            <w:r w:rsidR="008B0B58">
              <w:rPr>
                <w:sz w:val="22"/>
                <w:szCs w:val="22"/>
              </w:rPr>
              <w:t>Selbstverständlich u</w:t>
            </w:r>
            <w:r w:rsidR="00270EB3">
              <w:rPr>
                <w:sz w:val="22"/>
                <w:szCs w:val="22"/>
              </w:rPr>
              <w:t xml:space="preserve">nter der Bedingung, dass die Vertraulichkeitsansprüche aus NFR-4 </w:t>
            </w:r>
            <w:r w:rsidR="005157F9">
              <w:rPr>
                <w:sz w:val="22"/>
                <w:szCs w:val="22"/>
              </w:rPr>
              <w:t xml:space="preserve">dadurch nicht </w:t>
            </w:r>
            <w:proofErr w:type="gramStart"/>
            <w:r w:rsidR="005157F9">
              <w:rPr>
                <w:sz w:val="22"/>
                <w:szCs w:val="22"/>
              </w:rPr>
              <w:t>verletzt</w:t>
            </w:r>
            <w:proofErr w:type="gramEnd"/>
            <w:r w:rsidR="00270EB3">
              <w:rPr>
                <w:sz w:val="22"/>
                <w:szCs w:val="22"/>
              </w:rPr>
              <w:t xml:space="preserve"> werden.</w:t>
            </w:r>
          </w:p>
        </w:tc>
      </w:tr>
    </w:tbl>
    <w:p w14:paraId="66B7C342" w14:textId="77777777" w:rsidR="005949F3" w:rsidRDefault="005949F3"/>
    <w:tbl>
      <w:tblPr>
        <w:tblStyle w:val="Tabellenraster"/>
        <w:tblW w:w="0" w:type="auto"/>
        <w:tblLook w:val="04A0" w:firstRow="1" w:lastRow="0" w:firstColumn="1" w:lastColumn="0" w:noHBand="0" w:noVBand="1"/>
      </w:tblPr>
      <w:tblGrid>
        <w:gridCol w:w="1951"/>
        <w:gridCol w:w="7261"/>
      </w:tblGrid>
      <w:tr w:rsidR="00795ABF" w14:paraId="04ABF9E7" w14:textId="77777777" w:rsidTr="003B60CE">
        <w:tc>
          <w:tcPr>
            <w:tcW w:w="1951" w:type="dxa"/>
            <w:shd w:val="solid" w:color="E1D6CF" w:themeColor="text2" w:themeTint="33" w:fill="auto"/>
          </w:tcPr>
          <w:p w14:paraId="1FEF272B" w14:textId="77777777" w:rsidR="00795ABF" w:rsidRPr="00C4559A" w:rsidRDefault="00795ABF" w:rsidP="003B60CE">
            <w:pPr>
              <w:rPr>
                <w:sz w:val="22"/>
                <w:szCs w:val="22"/>
              </w:rPr>
            </w:pPr>
            <w:r w:rsidRPr="00C4559A">
              <w:rPr>
                <w:sz w:val="22"/>
                <w:szCs w:val="22"/>
              </w:rPr>
              <w:br w:type="page"/>
              <w:t>Nr.</w:t>
            </w:r>
            <w:r>
              <w:rPr>
                <w:sz w:val="22"/>
                <w:szCs w:val="22"/>
              </w:rPr>
              <w:t xml:space="preserve"> und Titel</w:t>
            </w:r>
          </w:p>
        </w:tc>
        <w:tc>
          <w:tcPr>
            <w:tcW w:w="7261" w:type="dxa"/>
            <w:shd w:val="solid" w:color="E1D6CF" w:themeColor="text2" w:themeTint="33" w:fill="auto"/>
          </w:tcPr>
          <w:p w14:paraId="34BE5412" w14:textId="47C1480E" w:rsidR="00795ABF" w:rsidRPr="00C4559A" w:rsidRDefault="003B60CE" w:rsidP="003B60CE">
            <w:pPr>
              <w:pStyle w:val="NoIntendNFR"/>
            </w:pPr>
            <w:bookmarkStart w:id="73" w:name="_Toc430853567"/>
            <w:r>
              <w:t>Änderbarkeit</w:t>
            </w:r>
            <w:bookmarkEnd w:id="73"/>
          </w:p>
        </w:tc>
      </w:tr>
      <w:tr w:rsidR="00795ABF" w14:paraId="3B885231" w14:textId="77777777" w:rsidTr="003B60CE">
        <w:tc>
          <w:tcPr>
            <w:tcW w:w="1951" w:type="dxa"/>
          </w:tcPr>
          <w:p w14:paraId="549ED1B5" w14:textId="77777777" w:rsidR="00795ABF" w:rsidRPr="00C4559A" w:rsidRDefault="00795ABF" w:rsidP="003B60CE">
            <w:pPr>
              <w:rPr>
                <w:sz w:val="22"/>
                <w:szCs w:val="22"/>
              </w:rPr>
            </w:pPr>
            <w:r w:rsidRPr="00C4559A">
              <w:rPr>
                <w:sz w:val="22"/>
                <w:szCs w:val="22"/>
              </w:rPr>
              <w:t>Beschreibung</w:t>
            </w:r>
          </w:p>
        </w:tc>
        <w:tc>
          <w:tcPr>
            <w:tcW w:w="7261" w:type="dxa"/>
          </w:tcPr>
          <w:p w14:paraId="08DA58AB" w14:textId="5FCAD2CF" w:rsidR="00795ABF" w:rsidRPr="00C4559A" w:rsidRDefault="003B60CE" w:rsidP="0011019C">
            <w:pPr>
              <w:rPr>
                <w:sz w:val="22"/>
                <w:szCs w:val="22"/>
              </w:rPr>
            </w:pPr>
            <w:r>
              <w:rPr>
                <w:sz w:val="22"/>
                <w:szCs w:val="22"/>
              </w:rPr>
              <w:t xml:space="preserve">Aufgrund der kurzen Zeitspanne des Projekts kann eine 3D </w:t>
            </w:r>
            <w:proofErr w:type="spellStart"/>
            <w:r>
              <w:rPr>
                <w:sz w:val="22"/>
                <w:szCs w:val="22"/>
              </w:rPr>
              <w:t>gardenDesigner</w:t>
            </w:r>
            <w:proofErr w:type="spellEnd"/>
            <w:r>
              <w:rPr>
                <w:sz w:val="22"/>
                <w:szCs w:val="22"/>
              </w:rPr>
              <w:t xml:space="preserve"> Lösung nur mit gr</w:t>
            </w:r>
            <w:r w:rsidR="0011019C">
              <w:rPr>
                <w:sz w:val="22"/>
                <w:szCs w:val="22"/>
              </w:rPr>
              <w:t>ossem Risiko realisiert werden. Daher soll lediglich</w:t>
            </w:r>
            <w:r>
              <w:rPr>
                <w:sz w:val="22"/>
                <w:szCs w:val="22"/>
              </w:rPr>
              <w:t xml:space="preserve"> ein Konzept </w:t>
            </w:r>
            <w:r w:rsidR="00393336">
              <w:rPr>
                <w:sz w:val="22"/>
                <w:szCs w:val="22"/>
              </w:rPr>
              <w:t>erarbeitet werden</w:t>
            </w:r>
            <w:r>
              <w:rPr>
                <w:sz w:val="22"/>
                <w:szCs w:val="22"/>
              </w:rPr>
              <w:t xml:space="preserve">, welches die Veränderungen hinsichtlich </w:t>
            </w:r>
            <w:r w:rsidR="00393336">
              <w:rPr>
                <w:sz w:val="22"/>
                <w:szCs w:val="22"/>
              </w:rPr>
              <w:t xml:space="preserve">der </w:t>
            </w:r>
            <w:r w:rsidR="0011019C">
              <w:rPr>
                <w:sz w:val="22"/>
                <w:szCs w:val="22"/>
              </w:rPr>
              <w:t xml:space="preserve">Garten </w:t>
            </w:r>
            <w:r w:rsidR="00393336">
              <w:rPr>
                <w:sz w:val="22"/>
                <w:szCs w:val="22"/>
              </w:rPr>
              <w:t>Dars</w:t>
            </w:r>
            <w:r w:rsidR="0011019C">
              <w:rPr>
                <w:sz w:val="22"/>
                <w:szCs w:val="22"/>
              </w:rPr>
              <w:t>tellung adressiert</w:t>
            </w:r>
            <w:r w:rsidR="00393336">
              <w:rPr>
                <w:sz w:val="22"/>
                <w:szCs w:val="22"/>
              </w:rPr>
              <w:t>.</w:t>
            </w:r>
          </w:p>
        </w:tc>
      </w:tr>
    </w:tbl>
    <w:p w14:paraId="5B819F97" w14:textId="77777777" w:rsidR="00795ABF" w:rsidRDefault="00795ABF"/>
    <w:tbl>
      <w:tblPr>
        <w:tblStyle w:val="Tabellenraster"/>
        <w:tblW w:w="0" w:type="auto"/>
        <w:tblLook w:val="04A0" w:firstRow="1" w:lastRow="0" w:firstColumn="1" w:lastColumn="0" w:noHBand="0" w:noVBand="1"/>
      </w:tblPr>
      <w:tblGrid>
        <w:gridCol w:w="1951"/>
        <w:gridCol w:w="7261"/>
      </w:tblGrid>
      <w:tr w:rsidR="003B60CE" w14:paraId="585CDB12" w14:textId="77777777" w:rsidTr="003B60CE">
        <w:tc>
          <w:tcPr>
            <w:tcW w:w="1951" w:type="dxa"/>
            <w:shd w:val="solid" w:color="E1D6CF" w:themeColor="text2" w:themeTint="33" w:fill="auto"/>
          </w:tcPr>
          <w:p w14:paraId="120885AB" w14:textId="77777777" w:rsidR="003B60CE" w:rsidRPr="00C4559A" w:rsidRDefault="003B60CE" w:rsidP="003B60CE">
            <w:pPr>
              <w:rPr>
                <w:sz w:val="22"/>
                <w:szCs w:val="22"/>
              </w:rPr>
            </w:pPr>
            <w:r w:rsidRPr="00C4559A">
              <w:rPr>
                <w:sz w:val="22"/>
                <w:szCs w:val="22"/>
              </w:rPr>
              <w:br w:type="page"/>
              <w:t>Nr.</w:t>
            </w:r>
            <w:r>
              <w:rPr>
                <w:sz w:val="22"/>
                <w:szCs w:val="22"/>
              </w:rPr>
              <w:t xml:space="preserve"> und Titel</w:t>
            </w:r>
          </w:p>
        </w:tc>
        <w:tc>
          <w:tcPr>
            <w:tcW w:w="7261" w:type="dxa"/>
            <w:shd w:val="solid" w:color="E1D6CF" w:themeColor="text2" w:themeTint="33" w:fill="auto"/>
          </w:tcPr>
          <w:p w14:paraId="6BFCB29B" w14:textId="5CF61D52" w:rsidR="003B60CE" w:rsidRPr="00C4559A" w:rsidRDefault="003B60CE" w:rsidP="003B60CE">
            <w:pPr>
              <w:pStyle w:val="NoIntendNFR"/>
            </w:pPr>
            <w:bookmarkStart w:id="74" w:name="_Toc430853568"/>
            <w:r>
              <w:t>Flexibilität</w:t>
            </w:r>
            <w:bookmarkEnd w:id="74"/>
          </w:p>
        </w:tc>
      </w:tr>
      <w:tr w:rsidR="003B60CE" w14:paraId="6D33FA80" w14:textId="77777777" w:rsidTr="003B60CE">
        <w:tc>
          <w:tcPr>
            <w:tcW w:w="1951" w:type="dxa"/>
          </w:tcPr>
          <w:p w14:paraId="7D4D17A1" w14:textId="77777777" w:rsidR="003B60CE" w:rsidRPr="00C4559A" w:rsidRDefault="003B60CE" w:rsidP="003B60CE">
            <w:pPr>
              <w:rPr>
                <w:sz w:val="22"/>
                <w:szCs w:val="22"/>
              </w:rPr>
            </w:pPr>
            <w:r w:rsidRPr="00C4559A">
              <w:rPr>
                <w:sz w:val="22"/>
                <w:szCs w:val="22"/>
              </w:rPr>
              <w:t>Beschreibung</w:t>
            </w:r>
          </w:p>
        </w:tc>
        <w:tc>
          <w:tcPr>
            <w:tcW w:w="7261" w:type="dxa"/>
          </w:tcPr>
          <w:p w14:paraId="11907061" w14:textId="77777777" w:rsidR="003B60CE" w:rsidRPr="00C4559A" w:rsidRDefault="003B60CE" w:rsidP="003B60CE">
            <w:pPr>
              <w:rPr>
                <w:sz w:val="22"/>
                <w:szCs w:val="22"/>
              </w:rPr>
            </w:pPr>
            <w:r>
              <w:rPr>
                <w:sz w:val="22"/>
                <w:szCs w:val="22"/>
              </w:rPr>
              <w:t>Schnittstellen müssen im Hinblick auf die Anbindung von weiteren Services erweiterbar sein. Sie sollten daher zwingend auf Standards aufgebaut werden.</w:t>
            </w:r>
          </w:p>
        </w:tc>
      </w:tr>
    </w:tbl>
    <w:p w14:paraId="7F17153F" w14:textId="77777777" w:rsidR="003B60CE" w:rsidRDefault="003B60CE"/>
    <w:p w14:paraId="33394821" w14:textId="77777777" w:rsidR="00170824" w:rsidRDefault="00170824">
      <w:pPr>
        <w:rPr>
          <w:rFonts w:asciiTheme="majorHAnsi" w:eastAsiaTheme="majorEastAsia" w:hAnsiTheme="majorHAnsi" w:cstheme="majorBidi"/>
          <w:b/>
          <w:bCs/>
          <w:color w:val="808080" w:themeColor="background1" w:themeShade="80"/>
          <w:sz w:val="28"/>
          <w:szCs w:val="28"/>
        </w:rPr>
      </w:pPr>
      <w:r>
        <w:br w:type="page"/>
      </w:r>
    </w:p>
    <w:p w14:paraId="469E2278" w14:textId="5F614FA5" w:rsidR="00882D63" w:rsidRDefault="004A622E" w:rsidP="004A622E">
      <w:pPr>
        <w:pStyle w:val="berschrift1"/>
      </w:pPr>
      <w:bookmarkStart w:id="75" w:name="_Toc432673985"/>
      <w:r>
        <w:lastRenderedPageBreak/>
        <w:t>Abgrenzung</w:t>
      </w:r>
      <w:bookmarkEnd w:id="75"/>
    </w:p>
    <w:p w14:paraId="3B9D2BFD" w14:textId="0FEB877B" w:rsidR="00882D63" w:rsidRDefault="00882D63" w:rsidP="00882D63">
      <w:r w:rsidRPr="00882D63">
        <w:t>Die Evaluation und Implementation sind nicht Teil von diesem Dok</w:t>
      </w:r>
      <w:r w:rsidR="002A764F">
        <w:t>ument. Das vorliegende Dokument beschreibt welche</w:t>
      </w:r>
      <w:r w:rsidRPr="00882D63">
        <w:t xml:space="preserve"> Funktion</w:t>
      </w:r>
      <w:r w:rsidR="002A764F">
        <w:t>alitäten vom Auftraggeber erwartet werden, aber nicht wie s</w:t>
      </w:r>
      <w:r w:rsidRPr="00882D63">
        <w:t xml:space="preserve">ie programmiert </w:t>
      </w:r>
      <w:r w:rsidR="002A764F">
        <w:t xml:space="preserve">und umgesetzt </w:t>
      </w:r>
      <w:r w:rsidRPr="00882D63">
        <w:t>werden.</w:t>
      </w:r>
    </w:p>
    <w:p w14:paraId="77542459" w14:textId="44F2EFD3" w:rsidR="00686AF4" w:rsidRDefault="00686AF4" w:rsidP="00686AF4">
      <w:pPr>
        <w:pStyle w:val="berschrift1"/>
      </w:pPr>
      <w:bookmarkStart w:id="76" w:name="_Toc432673986"/>
      <w:r>
        <w:t>Rahmenbedingungen</w:t>
      </w:r>
      <w:bookmarkEnd w:id="76"/>
    </w:p>
    <w:p w14:paraId="39EA47EC" w14:textId="6157CD96" w:rsidR="00EE6B82" w:rsidRDefault="00E70369" w:rsidP="00E70369">
      <w:r>
        <w:t xml:space="preserve">Wir wollen den Usern eine einfache Lösung anbieten, wo keine Installation nötig ist und ein Zugriff von überall möglich ist. Zudem </w:t>
      </w:r>
      <w:r w:rsidR="00C547EE">
        <w:t xml:space="preserve">soll der </w:t>
      </w:r>
      <w:r>
        <w:t xml:space="preserve">Wartungsaufwand </w:t>
      </w:r>
      <w:r w:rsidR="00C547EE">
        <w:t>minimiert werden</w:t>
      </w:r>
      <w:r>
        <w:t xml:space="preserve">. Aufgrund von diesen Voraussetzungen </w:t>
      </w:r>
      <w:commentRangeStart w:id="77"/>
      <w:r w:rsidR="00C547EE">
        <w:t xml:space="preserve">erwartet der Auftraggeber </w:t>
      </w:r>
      <w:r>
        <w:t>eine Weblösung</w:t>
      </w:r>
      <w:commentRangeEnd w:id="77"/>
      <w:r w:rsidR="006C2D3B">
        <w:rPr>
          <w:rStyle w:val="Kommentarzeichen"/>
        </w:rPr>
        <w:commentReference w:id="77"/>
      </w:r>
      <w:r>
        <w:t xml:space="preserve">. </w:t>
      </w:r>
      <w:r w:rsidR="00C547EE">
        <w:t xml:space="preserve">Der Auftraggeber stellt zudem die Bedingung, dass die Lösung zu 50% auf Java programmiert wird. </w:t>
      </w:r>
      <w:r>
        <w:t xml:space="preserve">Welche Technologien </w:t>
      </w:r>
      <w:r w:rsidR="00C547EE">
        <w:t xml:space="preserve">dabei </w:t>
      </w:r>
      <w:r>
        <w:t xml:space="preserve">benutzt </w:t>
      </w:r>
      <w:r w:rsidR="00C547EE">
        <w:t>wird,</w:t>
      </w:r>
      <w:r>
        <w:t xml:space="preserve"> darf </w:t>
      </w:r>
      <w:r w:rsidR="00C547EE">
        <w:t>vom</w:t>
      </w:r>
      <w:r>
        <w:t xml:space="preserve"> Auftragnehmer </w:t>
      </w:r>
      <w:r w:rsidR="00C547EE">
        <w:t xml:space="preserve">selbst </w:t>
      </w:r>
      <w:r>
        <w:t>entscheiden</w:t>
      </w:r>
      <w:r w:rsidR="00C547EE">
        <w:t xml:space="preserve"> werden.</w:t>
      </w:r>
    </w:p>
    <w:p w14:paraId="094A2087" w14:textId="0FCE51EC" w:rsidR="009910C2" w:rsidRDefault="009910C2" w:rsidP="009910C2">
      <w:pPr>
        <w:pStyle w:val="berschrift1"/>
      </w:pPr>
      <w:bookmarkStart w:id="79" w:name="_Abnahmebedingungen"/>
      <w:bookmarkStart w:id="80" w:name="_Toc432673987"/>
      <w:bookmarkEnd w:id="79"/>
      <w:r>
        <w:t>Abnahmebedingungen</w:t>
      </w:r>
      <w:bookmarkEnd w:id="80"/>
    </w:p>
    <w:p w14:paraId="67930FB4" w14:textId="71BA6046" w:rsidR="009910C2" w:rsidRDefault="00CE0DBB" w:rsidP="009910C2">
      <w:r>
        <w:t>Vom Auftragnehmer werden mindestens 2 Lösungsvarianten erwartet, welche die Muss Kriterien vollständig erfüllen. Die Lösungsvarianten werden Formell im Pflichtenheft beschrieben.</w:t>
      </w:r>
    </w:p>
    <w:p w14:paraId="1EDAB060" w14:textId="2369F040" w:rsidR="00CE0DBB" w:rsidRDefault="00CE0DBB" w:rsidP="006C2D3B">
      <w:pPr>
        <w:pStyle w:val="Verzeichnis1"/>
      </w:pPr>
      <w:r>
        <w:t xml:space="preserve">Nachfolgend finden sich die Abnahmekriterien für die Lösung, welche für die </w:t>
      </w:r>
      <w:ins w:id="81" w:author="Denis Bittante" w:date="2015-10-26T22:25:00Z">
        <w:r w:rsidR="006C2D3B">
          <w:t>d</w:t>
        </w:r>
      </w:ins>
      <w:del w:id="82" w:author="Denis Bittante" w:date="2015-10-26T22:25:00Z">
        <w:r w:rsidDel="006C2D3B">
          <w:delText>D</w:delText>
        </w:r>
      </w:del>
      <w:r>
        <w:t xml:space="preserve">efinitiv gewählte Variante </w:t>
      </w:r>
      <w:r w:rsidR="005E383B">
        <w:t>gelten.</w:t>
      </w:r>
      <w:r w:rsidR="00CD5CCF">
        <w:t xml:space="preserve"> Wenn von Test Sets gesprochen wird sind dabei die entsprechenden Komponententests angesprochen. </w:t>
      </w:r>
      <w:r w:rsidR="00030556">
        <w:t>Sofern die Komponententests allgemein Verständlich sind (CRUD</w:t>
      </w:r>
      <w:ins w:id="83" w:author="Denis Bittante" w:date="2015-10-26T22:26:00Z">
        <w:r w:rsidR="006C2D3B">
          <w:t xml:space="preserve"> = erstellen, </w:t>
        </w:r>
      </w:ins>
      <w:ins w:id="84" w:author="Denis Bittante" w:date="2015-10-26T22:27:00Z">
        <w:r w:rsidR="006C2D3B">
          <w:t>l</w:t>
        </w:r>
      </w:ins>
      <w:ins w:id="85" w:author="Denis Bittante" w:date="2015-10-26T22:26:00Z">
        <w:r w:rsidR="006C2D3B">
          <w:t xml:space="preserve">esen, </w:t>
        </w:r>
      </w:ins>
      <w:ins w:id="86" w:author="Denis Bittante" w:date="2015-10-26T22:27:00Z">
        <w:r w:rsidR="006C2D3B">
          <w:t>a</w:t>
        </w:r>
      </w:ins>
      <w:ins w:id="87" w:author="Denis Bittante" w:date="2015-10-26T22:26:00Z">
        <w:r w:rsidR="006C2D3B">
          <w:t xml:space="preserve">npassen und </w:t>
        </w:r>
      </w:ins>
      <w:ins w:id="88" w:author="Denis Bittante" w:date="2015-10-26T22:27:00Z">
        <w:r w:rsidR="006C2D3B">
          <w:t>e</w:t>
        </w:r>
      </w:ins>
      <w:ins w:id="89" w:author="Denis Bittante" w:date="2015-10-26T22:26:00Z">
        <w:r w:rsidR="006C2D3B">
          <w:t>ntfernen eines Datensatzes</w:t>
        </w:r>
      </w:ins>
      <w:r w:rsidR="00030556">
        <w:t xml:space="preserve">) werden diese nicht weiter ausgeführt. Wenn von einem </w:t>
      </w:r>
      <w:ins w:id="90" w:author="Denis Bittante" w:date="2015-10-26T22:25:00Z">
        <w:r w:rsidR="006C2D3B">
          <w:t>s</w:t>
        </w:r>
      </w:ins>
      <w:del w:id="91" w:author="Denis Bittante" w:date="2015-10-26T22:25:00Z">
        <w:r w:rsidR="00030556" w:rsidDel="006C2D3B">
          <w:delText>S</w:delText>
        </w:r>
      </w:del>
      <w:r w:rsidR="00030556">
        <w:t xml:space="preserve">pezifischen </w:t>
      </w:r>
      <w:ins w:id="92" w:author="Denis Bittante" w:date="2015-10-26T22:25:00Z">
        <w:r w:rsidR="006C2D3B">
          <w:t xml:space="preserve">Test </w:t>
        </w:r>
      </w:ins>
      <w:r w:rsidR="00030556">
        <w:t>gesprochen wird, findet sich</w:t>
      </w:r>
      <w:r w:rsidR="005C0C46">
        <w:t xml:space="preserve"> die Ausführung unter </w:t>
      </w:r>
      <w:hyperlink w:anchor="_Erweiterte_Testfälle" w:history="1">
        <w:r w:rsidR="005C0C46" w:rsidRPr="005C0C46">
          <w:rPr>
            <w:rStyle w:val="Hyperlink"/>
          </w:rPr>
          <w:t>Erweiterte Testfälle</w:t>
        </w:r>
      </w:hyperlink>
      <w:r w:rsidR="005C0C46">
        <w:t>.</w:t>
      </w:r>
    </w:p>
    <w:tbl>
      <w:tblPr>
        <w:tblStyle w:val="EinfacheTabelle5"/>
        <w:tblW w:w="6203" w:type="dxa"/>
        <w:tblLayout w:type="fixed"/>
        <w:tblLook w:val="04A0" w:firstRow="1" w:lastRow="0" w:firstColumn="1" w:lastColumn="0" w:noHBand="0" w:noVBand="1"/>
      </w:tblPr>
      <w:tblGrid>
        <w:gridCol w:w="816"/>
        <w:gridCol w:w="2268"/>
        <w:gridCol w:w="1701"/>
        <w:gridCol w:w="1418"/>
      </w:tblGrid>
      <w:tr w:rsidR="00E31BD7" w:rsidRPr="00D32CCC" w14:paraId="502503AC" w14:textId="77777777" w:rsidTr="00E31BD7">
        <w:trPr>
          <w:cnfStyle w:val="100000000000" w:firstRow="1" w:lastRow="0" w:firstColumn="0" w:lastColumn="0" w:oddVBand="0" w:evenVBand="0" w:oddHBand="0" w:evenHBand="0" w:firstRowFirstColumn="0" w:firstRowLastColumn="0" w:lastRowFirstColumn="0" w:lastRowLastColumn="0"/>
          <w:trHeight w:val="411"/>
        </w:trPr>
        <w:tc>
          <w:tcPr>
            <w:cnfStyle w:val="001000000100" w:firstRow="0" w:lastRow="0" w:firstColumn="1" w:lastColumn="0" w:oddVBand="0" w:evenVBand="0" w:oddHBand="0" w:evenHBand="0" w:firstRowFirstColumn="1" w:firstRowLastColumn="0" w:lastRowFirstColumn="0" w:lastRowLastColumn="0"/>
            <w:tcW w:w="816" w:type="dxa"/>
          </w:tcPr>
          <w:p w14:paraId="1722D7DE" w14:textId="1F461885" w:rsidR="00E31BD7" w:rsidRPr="00D32CCC" w:rsidRDefault="00E31BD7" w:rsidP="00D32CCC">
            <w:pPr>
              <w:tabs>
                <w:tab w:val="left" w:pos="3119"/>
              </w:tabs>
              <w:rPr>
                <w:b/>
                <w:i w:val="0"/>
                <w:sz w:val="14"/>
              </w:rPr>
            </w:pPr>
            <w:r w:rsidRPr="00D32CCC">
              <w:rPr>
                <w:b/>
                <w:i w:val="0"/>
                <w:sz w:val="14"/>
              </w:rPr>
              <w:t>Kriterium</w:t>
            </w:r>
          </w:p>
        </w:tc>
        <w:tc>
          <w:tcPr>
            <w:tcW w:w="2268" w:type="dxa"/>
          </w:tcPr>
          <w:p w14:paraId="2EC01719" w14:textId="5F39757E" w:rsidR="00E31BD7" w:rsidRPr="00D32CCC" w:rsidRDefault="00E31BD7" w:rsidP="00D32CCC">
            <w:pPr>
              <w:cnfStyle w:val="100000000000" w:firstRow="1" w:lastRow="0" w:firstColumn="0" w:lastColumn="0" w:oddVBand="0" w:evenVBand="0" w:oddHBand="0" w:evenHBand="0" w:firstRowFirstColumn="0" w:firstRowLastColumn="0" w:lastRowFirstColumn="0" w:lastRowLastColumn="0"/>
              <w:rPr>
                <w:b/>
                <w:i w:val="0"/>
                <w:sz w:val="14"/>
              </w:rPr>
            </w:pPr>
            <w:r w:rsidRPr="00D32CCC">
              <w:rPr>
                <w:b/>
                <w:i w:val="0"/>
                <w:sz w:val="14"/>
              </w:rPr>
              <w:t>Lösungsansatz</w:t>
            </w:r>
          </w:p>
        </w:tc>
        <w:tc>
          <w:tcPr>
            <w:tcW w:w="1701" w:type="dxa"/>
          </w:tcPr>
          <w:p w14:paraId="1A42DD72" w14:textId="7B7716D0" w:rsidR="00E31BD7" w:rsidRPr="00D32CCC" w:rsidRDefault="00E31BD7" w:rsidP="00D32CCC">
            <w:pPr>
              <w:cnfStyle w:val="100000000000" w:firstRow="1" w:lastRow="0" w:firstColumn="0" w:lastColumn="0" w:oddVBand="0" w:evenVBand="0" w:oddHBand="0" w:evenHBand="0" w:firstRowFirstColumn="0" w:firstRowLastColumn="0" w:lastRowFirstColumn="0" w:lastRowLastColumn="0"/>
              <w:rPr>
                <w:b/>
                <w:i w:val="0"/>
                <w:sz w:val="14"/>
              </w:rPr>
            </w:pPr>
            <w:r w:rsidRPr="00D32CCC">
              <w:rPr>
                <w:b/>
                <w:i w:val="0"/>
                <w:sz w:val="14"/>
              </w:rPr>
              <w:t>Erfüllungsgrad</w:t>
            </w:r>
          </w:p>
        </w:tc>
        <w:tc>
          <w:tcPr>
            <w:tcW w:w="1418" w:type="dxa"/>
          </w:tcPr>
          <w:p w14:paraId="12361D35" w14:textId="67C0C027" w:rsidR="00E31BD7" w:rsidRPr="00D32CCC" w:rsidRDefault="00E31BD7" w:rsidP="00D32CCC">
            <w:pPr>
              <w:cnfStyle w:val="100000000000" w:firstRow="1" w:lastRow="0" w:firstColumn="0" w:lastColumn="0" w:oddVBand="0" w:evenVBand="0" w:oddHBand="0" w:evenHBand="0" w:firstRowFirstColumn="0" w:firstRowLastColumn="0" w:lastRowFirstColumn="0" w:lastRowLastColumn="0"/>
              <w:rPr>
                <w:b/>
                <w:i w:val="0"/>
                <w:sz w:val="14"/>
              </w:rPr>
            </w:pPr>
            <w:r w:rsidRPr="00D32CCC">
              <w:rPr>
                <w:b/>
                <w:i w:val="0"/>
                <w:sz w:val="14"/>
              </w:rPr>
              <w:t>Vorbedingung</w:t>
            </w:r>
          </w:p>
        </w:tc>
      </w:tr>
      <w:tr w:rsidR="00E31BD7" w:rsidRPr="00660CC0" w14:paraId="7CCD01EE" w14:textId="77777777" w:rsidTr="00E31B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6" w:type="dxa"/>
          </w:tcPr>
          <w:p w14:paraId="19DACB47" w14:textId="2C410E89" w:rsidR="00E31BD7" w:rsidRPr="000057AF" w:rsidRDefault="00E31BD7" w:rsidP="00D633E4">
            <w:pPr>
              <w:tabs>
                <w:tab w:val="left" w:pos="426"/>
                <w:tab w:val="left" w:pos="3119"/>
              </w:tabs>
              <w:rPr>
                <w:b/>
                <w:i w:val="0"/>
                <w:sz w:val="14"/>
                <w:szCs w:val="16"/>
              </w:rPr>
            </w:pPr>
            <w:r w:rsidRPr="000057AF">
              <w:rPr>
                <w:b/>
                <w:i w:val="0"/>
                <w:sz w:val="14"/>
              </w:rPr>
              <w:t>FR-1</w:t>
            </w:r>
          </w:p>
        </w:tc>
        <w:tc>
          <w:tcPr>
            <w:tcW w:w="2268" w:type="dxa"/>
          </w:tcPr>
          <w:p w14:paraId="0BA9008E" w14:textId="77777777" w:rsidR="00E31BD7" w:rsidRDefault="00E31BD7" w:rsidP="00E31BD7">
            <w:pPr>
              <w:pStyle w:val="Listenabsatz"/>
              <w:numPr>
                <w:ilvl w:val="0"/>
                <w:numId w:val="15"/>
              </w:numPr>
              <w:spacing w:line="240" w:lineRule="auto"/>
              <w:ind w:left="176" w:hanging="142"/>
              <w:cnfStyle w:val="000000100000" w:firstRow="0" w:lastRow="0" w:firstColumn="0" w:lastColumn="0" w:oddVBand="0" w:evenVBand="0" w:oddHBand="1" w:evenHBand="0" w:firstRowFirstColumn="0" w:firstRowLastColumn="0" w:lastRowFirstColumn="0" w:lastRowLastColumn="0"/>
              <w:rPr>
                <w:sz w:val="12"/>
                <w:szCs w:val="16"/>
              </w:rPr>
            </w:pPr>
            <w:r w:rsidRPr="00660CC0">
              <w:rPr>
                <w:sz w:val="12"/>
                <w:szCs w:val="16"/>
              </w:rPr>
              <w:t xml:space="preserve">User benutzt </w:t>
            </w:r>
            <w:proofErr w:type="spellStart"/>
            <w:r w:rsidRPr="00660CC0">
              <w:rPr>
                <w:sz w:val="12"/>
                <w:szCs w:val="16"/>
              </w:rPr>
              <w:t>OAuth</w:t>
            </w:r>
            <w:proofErr w:type="spellEnd"/>
          </w:p>
          <w:p w14:paraId="79B51DC2" w14:textId="6D8702DA" w:rsidR="00E31BD7" w:rsidRPr="00660CC0" w:rsidRDefault="00E31BD7" w:rsidP="00E31BD7">
            <w:pPr>
              <w:pStyle w:val="Listenabsatz"/>
              <w:numPr>
                <w:ilvl w:val="0"/>
                <w:numId w:val="15"/>
              </w:numPr>
              <w:spacing w:line="240" w:lineRule="auto"/>
              <w:ind w:left="176" w:hanging="142"/>
              <w:cnfStyle w:val="000000100000" w:firstRow="0" w:lastRow="0" w:firstColumn="0" w:lastColumn="0" w:oddVBand="0" w:evenVBand="0" w:oddHBand="1" w:evenHBand="0" w:firstRowFirstColumn="0" w:firstRowLastColumn="0" w:lastRowFirstColumn="0" w:lastRowLastColumn="0"/>
              <w:rPr>
                <w:sz w:val="12"/>
                <w:szCs w:val="16"/>
              </w:rPr>
            </w:pPr>
            <w:r w:rsidRPr="00660CC0">
              <w:rPr>
                <w:sz w:val="12"/>
                <w:szCs w:val="16"/>
              </w:rPr>
              <w:t>User kann via Email Konto erstellen</w:t>
            </w:r>
          </w:p>
        </w:tc>
        <w:tc>
          <w:tcPr>
            <w:tcW w:w="1701" w:type="dxa"/>
          </w:tcPr>
          <w:p w14:paraId="344399CF" w14:textId="7599BD85" w:rsidR="00E31BD7" w:rsidRPr="00660CC0" w:rsidRDefault="00E31BD7" w:rsidP="00D633E4">
            <w:pPr>
              <w:cnfStyle w:val="000000100000" w:firstRow="0" w:lastRow="0" w:firstColumn="0" w:lastColumn="0" w:oddVBand="0" w:evenVBand="0" w:oddHBand="1" w:evenHBand="0" w:firstRowFirstColumn="0" w:firstRowLastColumn="0" w:lastRowFirstColumn="0" w:lastRowLastColumn="0"/>
              <w:rPr>
                <w:sz w:val="12"/>
                <w:szCs w:val="16"/>
              </w:rPr>
            </w:pPr>
            <w:r>
              <w:rPr>
                <w:sz w:val="12"/>
                <w:szCs w:val="16"/>
              </w:rPr>
              <w:t>Eine der vorgeschlagenen Lösungen</w:t>
            </w:r>
          </w:p>
        </w:tc>
        <w:tc>
          <w:tcPr>
            <w:tcW w:w="1418" w:type="dxa"/>
          </w:tcPr>
          <w:p w14:paraId="20705745" w14:textId="2D1287EE" w:rsidR="00E31BD7" w:rsidRPr="00660CC0" w:rsidRDefault="00E31BD7" w:rsidP="00D633E4">
            <w:pPr>
              <w:cnfStyle w:val="000000100000" w:firstRow="0" w:lastRow="0" w:firstColumn="0" w:lastColumn="0" w:oddVBand="0" w:evenVBand="0" w:oddHBand="1" w:evenHBand="0" w:firstRowFirstColumn="0" w:firstRowLastColumn="0" w:lastRowFirstColumn="0" w:lastRowLastColumn="0"/>
              <w:rPr>
                <w:sz w:val="12"/>
                <w:szCs w:val="16"/>
              </w:rPr>
            </w:pPr>
          </w:p>
        </w:tc>
      </w:tr>
      <w:tr w:rsidR="00E31BD7" w:rsidRPr="00660CC0" w14:paraId="7039217C" w14:textId="77777777" w:rsidTr="00E31BD7">
        <w:tc>
          <w:tcPr>
            <w:cnfStyle w:val="001000000000" w:firstRow="0" w:lastRow="0" w:firstColumn="1" w:lastColumn="0" w:oddVBand="0" w:evenVBand="0" w:oddHBand="0" w:evenHBand="0" w:firstRowFirstColumn="0" w:firstRowLastColumn="0" w:lastRowFirstColumn="0" w:lastRowLastColumn="0"/>
            <w:tcW w:w="816" w:type="dxa"/>
          </w:tcPr>
          <w:p w14:paraId="5FD0032A" w14:textId="56D77044" w:rsidR="00E31BD7" w:rsidRPr="000057AF" w:rsidRDefault="00E31BD7" w:rsidP="00D633E4">
            <w:pPr>
              <w:tabs>
                <w:tab w:val="left" w:pos="426"/>
                <w:tab w:val="left" w:pos="3119"/>
              </w:tabs>
              <w:rPr>
                <w:b/>
                <w:i w:val="0"/>
                <w:sz w:val="14"/>
                <w:szCs w:val="16"/>
              </w:rPr>
            </w:pPr>
            <w:r w:rsidRPr="000057AF">
              <w:rPr>
                <w:b/>
                <w:i w:val="0"/>
                <w:sz w:val="14"/>
              </w:rPr>
              <w:t>FR-2</w:t>
            </w:r>
          </w:p>
        </w:tc>
        <w:tc>
          <w:tcPr>
            <w:tcW w:w="2268" w:type="dxa"/>
          </w:tcPr>
          <w:p w14:paraId="4DD00713" w14:textId="554A8EF0" w:rsidR="00E31BD7" w:rsidRDefault="00E31BD7" w:rsidP="00E31BD7">
            <w:pPr>
              <w:pStyle w:val="Listenabsatz"/>
              <w:numPr>
                <w:ilvl w:val="0"/>
                <w:numId w:val="16"/>
              </w:numPr>
              <w:spacing w:line="240" w:lineRule="auto"/>
              <w:ind w:left="176" w:hanging="142"/>
              <w:cnfStyle w:val="000000000000" w:firstRow="0" w:lastRow="0" w:firstColumn="0" w:lastColumn="0" w:oddVBand="0" w:evenVBand="0" w:oddHBand="0" w:evenHBand="0" w:firstRowFirstColumn="0" w:firstRowLastColumn="0" w:lastRowFirstColumn="0" w:lastRowLastColumn="0"/>
              <w:rPr>
                <w:sz w:val="12"/>
                <w:szCs w:val="16"/>
              </w:rPr>
            </w:pPr>
            <w:r>
              <w:rPr>
                <w:sz w:val="12"/>
                <w:szCs w:val="16"/>
              </w:rPr>
              <w:t>Test Set Create erfolgreich</w:t>
            </w:r>
          </w:p>
          <w:p w14:paraId="2BFFE5BB" w14:textId="3A6621B9" w:rsidR="00E31BD7" w:rsidRDefault="00E31BD7" w:rsidP="00E31BD7">
            <w:pPr>
              <w:pStyle w:val="Listenabsatz"/>
              <w:numPr>
                <w:ilvl w:val="0"/>
                <w:numId w:val="16"/>
              </w:numPr>
              <w:spacing w:line="240" w:lineRule="auto"/>
              <w:ind w:left="176" w:hanging="142"/>
              <w:cnfStyle w:val="000000000000" w:firstRow="0" w:lastRow="0" w:firstColumn="0" w:lastColumn="0" w:oddVBand="0" w:evenVBand="0" w:oddHBand="0" w:evenHBand="0" w:firstRowFirstColumn="0" w:firstRowLastColumn="0" w:lastRowFirstColumn="0" w:lastRowLastColumn="0"/>
              <w:rPr>
                <w:sz w:val="12"/>
                <w:szCs w:val="16"/>
              </w:rPr>
            </w:pPr>
            <w:r>
              <w:rPr>
                <w:sz w:val="12"/>
                <w:szCs w:val="16"/>
              </w:rPr>
              <w:t>Test Set Read erfolgreich</w:t>
            </w:r>
          </w:p>
          <w:p w14:paraId="5992B635" w14:textId="5F27E2A6" w:rsidR="00E31BD7" w:rsidRDefault="00E31BD7" w:rsidP="00E31BD7">
            <w:pPr>
              <w:pStyle w:val="Listenabsatz"/>
              <w:numPr>
                <w:ilvl w:val="0"/>
                <w:numId w:val="16"/>
              </w:numPr>
              <w:spacing w:line="240" w:lineRule="auto"/>
              <w:ind w:left="176" w:hanging="142"/>
              <w:cnfStyle w:val="000000000000" w:firstRow="0" w:lastRow="0" w:firstColumn="0" w:lastColumn="0" w:oddVBand="0" w:evenVBand="0" w:oddHBand="0" w:evenHBand="0" w:firstRowFirstColumn="0" w:firstRowLastColumn="0" w:lastRowFirstColumn="0" w:lastRowLastColumn="0"/>
              <w:rPr>
                <w:sz w:val="12"/>
                <w:szCs w:val="16"/>
              </w:rPr>
            </w:pPr>
            <w:r>
              <w:rPr>
                <w:sz w:val="12"/>
                <w:szCs w:val="16"/>
              </w:rPr>
              <w:t>Test Set Update erfolgreich</w:t>
            </w:r>
          </w:p>
          <w:p w14:paraId="114F7363" w14:textId="77777777" w:rsidR="00E31BD7" w:rsidRDefault="00E31BD7" w:rsidP="00E31BD7">
            <w:pPr>
              <w:pStyle w:val="Listenabsatz"/>
              <w:numPr>
                <w:ilvl w:val="0"/>
                <w:numId w:val="16"/>
              </w:numPr>
              <w:spacing w:line="240" w:lineRule="auto"/>
              <w:ind w:left="176" w:hanging="142"/>
              <w:cnfStyle w:val="000000000000" w:firstRow="0" w:lastRow="0" w:firstColumn="0" w:lastColumn="0" w:oddVBand="0" w:evenVBand="0" w:oddHBand="0" w:evenHBand="0" w:firstRowFirstColumn="0" w:firstRowLastColumn="0" w:lastRowFirstColumn="0" w:lastRowLastColumn="0"/>
              <w:rPr>
                <w:sz w:val="12"/>
                <w:szCs w:val="16"/>
              </w:rPr>
            </w:pPr>
            <w:r>
              <w:rPr>
                <w:sz w:val="12"/>
                <w:szCs w:val="16"/>
              </w:rPr>
              <w:t>Test Set Delete erfolgreich</w:t>
            </w:r>
          </w:p>
          <w:p w14:paraId="4A165E44" w14:textId="300A522A" w:rsidR="00E31BD7" w:rsidRPr="00CD5CCF" w:rsidRDefault="00E31BD7" w:rsidP="00E31BD7">
            <w:pPr>
              <w:pStyle w:val="Listenabsatz"/>
              <w:numPr>
                <w:ilvl w:val="0"/>
                <w:numId w:val="16"/>
              </w:numPr>
              <w:spacing w:line="240" w:lineRule="auto"/>
              <w:ind w:left="176" w:hanging="142"/>
              <w:cnfStyle w:val="000000000000" w:firstRow="0" w:lastRow="0" w:firstColumn="0" w:lastColumn="0" w:oddVBand="0" w:evenVBand="0" w:oddHBand="0" w:evenHBand="0" w:firstRowFirstColumn="0" w:firstRowLastColumn="0" w:lastRowFirstColumn="0" w:lastRowLastColumn="0"/>
              <w:rPr>
                <w:sz w:val="12"/>
                <w:szCs w:val="16"/>
                <w:lang w:val="en-US"/>
              </w:rPr>
            </w:pPr>
            <w:r w:rsidRPr="00CD5CCF">
              <w:rPr>
                <w:sz w:val="12"/>
                <w:szCs w:val="16"/>
                <w:lang w:val="en-US"/>
              </w:rPr>
              <w:t>Test Set Deny invalid Account</w:t>
            </w:r>
          </w:p>
        </w:tc>
        <w:tc>
          <w:tcPr>
            <w:tcW w:w="1701" w:type="dxa"/>
          </w:tcPr>
          <w:p w14:paraId="572B21C8" w14:textId="574680A1" w:rsidR="00E31BD7" w:rsidRPr="00660CC0" w:rsidRDefault="00E31BD7" w:rsidP="00D633E4">
            <w:pPr>
              <w:cnfStyle w:val="000000000000" w:firstRow="0" w:lastRow="0" w:firstColumn="0" w:lastColumn="0" w:oddVBand="0" w:evenVBand="0" w:oddHBand="0" w:evenHBand="0" w:firstRowFirstColumn="0" w:firstRowLastColumn="0" w:lastRowFirstColumn="0" w:lastRowLastColumn="0"/>
              <w:rPr>
                <w:sz w:val="12"/>
                <w:szCs w:val="16"/>
              </w:rPr>
            </w:pPr>
            <w:r>
              <w:rPr>
                <w:sz w:val="12"/>
                <w:szCs w:val="16"/>
              </w:rPr>
              <w:t>Alle</w:t>
            </w:r>
          </w:p>
        </w:tc>
        <w:tc>
          <w:tcPr>
            <w:tcW w:w="1418" w:type="dxa"/>
          </w:tcPr>
          <w:p w14:paraId="2CBBCFA6" w14:textId="45C2E4C2" w:rsidR="00E31BD7" w:rsidRPr="00660CC0" w:rsidRDefault="00E31BD7" w:rsidP="00D633E4">
            <w:pPr>
              <w:cnfStyle w:val="000000000000" w:firstRow="0" w:lastRow="0" w:firstColumn="0" w:lastColumn="0" w:oddVBand="0" w:evenVBand="0" w:oddHBand="0" w:evenHBand="0" w:firstRowFirstColumn="0" w:firstRowLastColumn="0" w:lastRowFirstColumn="0" w:lastRowLastColumn="0"/>
              <w:rPr>
                <w:sz w:val="12"/>
                <w:szCs w:val="16"/>
              </w:rPr>
            </w:pPr>
            <w:r>
              <w:rPr>
                <w:sz w:val="12"/>
                <w:szCs w:val="16"/>
              </w:rPr>
              <w:t>Validierter Account</w:t>
            </w:r>
          </w:p>
        </w:tc>
      </w:tr>
      <w:tr w:rsidR="00E31BD7" w:rsidRPr="00660CC0" w14:paraId="0ED5E7D9" w14:textId="77777777" w:rsidTr="00E31B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6" w:type="dxa"/>
          </w:tcPr>
          <w:p w14:paraId="5AC67D1E" w14:textId="21FABA05" w:rsidR="00E31BD7" w:rsidRPr="000057AF" w:rsidRDefault="00E31BD7" w:rsidP="00D633E4">
            <w:pPr>
              <w:tabs>
                <w:tab w:val="left" w:pos="426"/>
                <w:tab w:val="left" w:pos="3119"/>
              </w:tabs>
              <w:rPr>
                <w:b/>
                <w:i w:val="0"/>
                <w:sz w:val="14"/>
                <w:szCs w:val="16"/>
              </w:rPr>
            </w:pPr>
            <w:r w:rsidRPr="000057AF">
              <w:rPr>
                <w:b/>
                <w:i w:val="0"/>
                <w:sz w:val="14"/>
              </w:rPr>
              <w:t>FR-3</w:t>
            </w:r>
          </w:p>
        </w:tc>
        <w:tc>
          <w:tcPr>
            <w:tcW w:w="2268" w:type="dxa"/>
          </w:tcPr>
          <w:p w14:paraId="3911A64B" w14:textId="77777777" w:rsidR="00E31BD7" w:rsidRDefault="00E31BD7" w:rsidP="00E31BD7">
            <w:pPr>
              <w:pStyle w:val="Listenabsatz"/>
              <w:numPr>
                <w:ilvl w:val="0"/>
                <w:numId w:val="19"/>
              </w:numPr>
              <w:spacing w:line="240" w:lineRule="auto"/>
              <w:ind w:left="176" w:hanging="142"/>
              <w:cnfStyle w:val="000000100000" w:firstRow="0" w:lastRow="0" w:firstColumn="0" w:lastColumn="0" w:oddVBand="0" w:evenVBand="0" w:oddHBand="1" w:evenHBand="0" w:firstRowFirstColumn="0" w:firstRowLastColumn="0" w:lastRowFirstColumn="0" w:lastRowLastColumn="0"/>
              <w:rPr>
                <w:sz w:val="12"/>
                <w:szCs w:val="16"/>
              </w:rPr>
            </w:pPr>
            <w:r w:rsidRPr="00CD5CCF">
              <w:rPr>
                <w:sz w:val="12"/>
                <w:szCs w:val="16"/>
              </w:rPr>
              <w:t>Test Set Create erfolgreich</w:t>
            </w:r>
          </w:p>
          <w:p w14:paraId="17325DD5" w14:textId="77777777" w:rsidR="00E31BD7" w:rsidRDefault="00E31BD7" w:rsidP="00E31BD7">
            <w:pPr>
              <w:pStyle w:val="Listenabsatz"/>
              <w:numPr>
                <w:ilvl w:val="0"/>
                <w:numId w:val="19"/>
              </w:numPr>
              <w:spacing w:line="240" w:lineRule="auto"/>
              <w:ind w:left="176" w:hanging="142"/>
              <w:cnfStyle w:val="000000100000" w:firstRow="0" w:lastRow="0" w:firstColumn="0" w:lastColumn="0" w:oddVBand="0" w:evenVBand="0" w:oddHBand="1" w:evenHBand="0" w:firstRowFirstColumn="0" w:firstRowLastColumn="0" w:lastRowFirstColumn="0" w:lastRowLastColumn="0"/>
              <w:rPr>
                <w:sz w:val="12"/>
                <w:szCs w:val="16"/>
              </w:rPr>
            </w:pPr>
            <w:r w:rsidRPr="00CD5CCF">
              <w:rPr>
                <w:sz w:val="12"/>
                <w:szCs w:val="16"/>
              </w:rPr>
              <w:t>2Test Set Read erfolgreich</w:t>
            </w:r>
          </w:p>
          <w:p w14:paraId="4D7A31E3" w14:textId="77777777" w:rsidR="00E31BD7" w:rsidRDefault="00E31BD7" w:rsidP="00E31BD7">
            <w:pPr>
              <w:pStyle w:val="Listenabsatz"/>
              <w:numPr>
                <w:ilvl w:val="0"/>
                <w:numId w:val="19"/>
              </w:numPr>
              <w:spacing w:line="240" w:lineRule="auto"/>
              <w:ind w:left="176" w:hanging="142"/>
              <w:cnfStyle w:val="000000100000" w:firstRow="0" w:lastRow="0" w:firstColumn="0" w:lastColumn="0" w:oddVBand="0" w:evenVBand="0" w:oddHBand="1" w:evenHBand="0" w:firstRowFirstColumn="0" w:firstRowLastColumn="0" w:lastRowFirstColumn="0" w:lastRowLastColumn="0"/>
              <w:rPr>
                <w:sz w:val="12"/>
                <w:szCs w:val="16"/>
              </w:rPr>
            </w:pPr>
            <w:r w:rsidRPr="00CD5CCF">
              <w:rPr>
                <w:sz w:val="12"/>
                <w:szCs w:val="16"/>
              </w:rPr>
              <w:t>Test Set Update erfolgreich</w:t>
            </w:r>
          </w:p>
          <w:p w14:paraId="101B468F" w14:textId="77777777" w:rsidR="00E31BD7" w:rsidRDefault="00E31BD7" w:rsidP="00E31BD7">
            <w:pPr>
              <w:pStyle w:val="Listenabsatz"/>
              <w:numPr>
                <w:ilvl w:val="0"/>
                <w:numId w:val="19"/>
              </w:numPr>
              <w:spacing w:line="240" w:lineRule="auto"/>
              <w:ind w:left="176" w:hanging="142"/>
              <w:cnfStyle w:val="000000100000" w:firstRow="0" w:lastRow="0" w:firstColumn="0" w:lastColumn="0" w:oddVBand="0" w:evenVBand="0" w:oddHBand="1" w:evenHBand="0" w:firstRowFirstColumn="0" w:firstRowLastColumn="0" w:lastRowFirstColumn="0" w:lastRowLastColumn="0"/>
              <w:rPr>
                <w:sz w:val="12"/>
                <w:szCs w:val="16"/>
              </w:rPr>
            </w:pPr>
            <w:r w:rsidRPr="00CD5CCF">
              <w:rPr>
                <w:sz w:val="12"/>
                <w:szCs w:val="16"/>
              </w:rPr>
              <w:t>Test Set Delete erfolgreich</w:t>
            </w:r>
          </w:p>
          <w:p w14:paraId="0BBAD778" w14:textId="016EA3CF" w:rsidR="00E31BD7" w:rsidRPr="00CD5CCF" w:rsidRDefault="00E31BD7" w:rsidP="00E31BD7">
            <w:pPr>
              <w:pStyle w:val="Listenabsatz"/>
              <w:numPr>
                <w:ilvl w:val="0"/>
                <w:numId w:val="19"/>
              </w:numPr>
              <w:spacing w:line="240" w:lineRule="auto"/>
              <w:ind w:left="176" w:hanging="142"/>
              <w:cnfStyle w:val="000000100000" w:firstRow="0" w:lastRow="0" w:firstColumn="0" w:lastColumn="0" w:oddVBand="0" w:evenVBand="0" w:oddHBand="1" w:evenHBand="0" w:firstRowFirstColumn="0" w:firstRowLastColumn="0" w:lastRowFirstColumn="0" w:lastRowLastColumn="0"/>
              <w:rPr>
                <w:sz w:val="12"/>
                <w:szCs w:val="16"/>
                <w:lang w:val="en-US"/>
              </w:rPr>
            </w:pPr>
            <w:r w:rsidRPr="00CD5CCF">
              <w:rPr>
                <w:sz w:val="12"/>
                <w:szCs w:val="16"/>
                <w:lang w:val="en-US"/>
              </w:rPr>
              <w:t>Test Set Deny invalid Account</w:t>
            </w:r>
          </w:p>
        </w:tc>
        <w:tc>
          <w:tcPr>
            <w:tcW w:w="1701" w:type="dxa"/>
          </w:tcPr>
          <w:p w14:paraId="19E8DBD5" w14:textId="6CE8120F" w:rsidR="00E31BD7" w:rsidRPr="00660CC0" w:rsidRDefault="00E31BD7" w:rsidP="00D633E4">
            <w:pPr>
              <w:cnfStyle w:val="000000100000" w:firstRow="0" w:lastRow="0" w:firstColumn="0" w:lastColumn="0" w:oddVBand="0" w:evenVBand="0" w:oddHBand="1" w:evenHBand="0" w:firstRowFirstColumn="0" w:firstRowLastColumn="0" w:lastRowFirstColumn="0" w:lastRowLastColumn="0"/>
              <w:rPr>
                <w:sz w:val="12"/>
                <w:szCs w:val="16"/>
              </w:rPr>
            </w:pPr>
            <w:r>
              <w:rPr>
                <w:sz w:val="12"/>
                <w:szCs w:val="16"/>
              </w:rPr>
              <w:t>Alle</w:t>
            </w:r>
          </w:p>
        </w:tc>
        <w:tc>
          <w:tcPr>
            <w:tcW w:w="1418" w:type="dxa"/>
          </w:tcPr>
          <w:p w14:paraId="15462790" w14:textId="1E09BC51" w:rsidR="00E31BD7" w:rsidRPr="00660CC0" w:rsidRDefault="00E31BD7" w:rsidP="00D633E4">
            <w:pPr>
              <w:cnfStyle w:val="000000100000" w:firstRow="0" w:lastRow="0" w:firstColumn="0" w:lastColumn="0" w:oddVBand="0" w:evenVBand="0" w:oddHBand="1" w:evenHBand="0" w:firstRowFirstColumn="0" w:firstRowLastColumn="0" w:lastRowFirstColumn="0" w:lastRowLastColumn="0"/>
              <w:rPr>
                <w:sz w:val="12"/>
                <w:szCs w:val="16"/>
              </w:rPr>
            </w:pPr>
            <w:r>
              <w:rPr>
                <w:sz w:val="12"/>
                <w:szCs w:val="16"/>
              </w:rPr>
              <w:t>Validierter Account</w:t>
            </w:r>
          </w:p>
        </w:tc>
      </w:tr>
      <w:tr w:rsidR="00E31BD7" w:rsidRPr="00D934EE" w14:paraId="1E21C64C" w14:textId="77777777" w:rsidTr="00E31BD7">
        <w:tc>
          <w:tcPr>
            <w:cnfStyle w:val="001000000000" w:firstRow="0" w:lastRow="0" w:firstColumn="1" w:lastColumn="0" w:oddVBand="0" w:evenVBand="0" w:oddHBand="0" w:evenHBand="0" w:firstRowFirstColumn="0" w:firstRowLastColumn="0" w:lastRowFirstColumn="0" w:lastRowLastColumn="0"/>
            <w:tcW w:w="816" w:type="dxa"/>
          </w:tcPr>
          <w:p w14:paraId="3F2C307F" w14:textId="2ABF1913" w:rsidR="00E31BD7" w:rsidRPr="000057AF" w:rsidRDefault="00E31BD7" w:rsidP="00D633E4">
            <w:pPr>
              <w:tabs>
                <w:tab w:val="left" w:pos="426"/>
                <w:tab w:val="left" w:pos="3119"/>
              </w:tabs>
              <w:rPr>
                <w:b/>
                <w:i w:val="0"/>
                <w:sz w:val="14"/>
                <w:szCs w:val="16"/>
              </w:rPr>
            </w:pPr>
            <w:r w:rsidRPr="000057AF">
              <w:rPr>
                <w:b/>
                <w:i w:val="0"/>
                <w:sz w:val="14"/>
              </w:rPr>
              <w:t>FR-4</w:t>
            </w:r>
          </w:p>
        </w:tc>
        <w:tc>
          <w:tcPr>
            <w:tcW w:w="2268" w:type="dxa"/>
          </w:tcPr>
          <w:p w14:paraId="6D766878" w14:textId="77777777" w:rsidR="00E31BD7" w:rsidRDefault="00E31BD7" w:rsidP="00E31BD7">
            <w:pPr>
              <w:pStyle w:val="Listenabsatz"/>
              <w:numPr>
                <w:ilvl w:val="0"/>
                <w:numId w:val="20"/>
              </w:numPr>
              <w:spacing w:line="240" w:lineRule="auto"/>
              <w:ind w:left="176" w:hanging="142"/>
              <w:cnfStyle w:val="000000000000" w:firstRow="0" w:lastRow="0" w:firstColumn="0" w:lastColumn="0" w:oddVBand="0" w:evenVBand="0" w:oddHBand="0" w:evenHBand="0" w:firstRowFirstColumn="0" w:firstRowLastColumn="0" w:lastRowFirstColumn="0" w:lastRowLastColumn="0"/>
              <w:rPr>
                <w:sz w:val="12"/>
                <w:szCs w:val="16"/>
              </w:rPr>
            </w:pPr>
            <w:r w:rsidRPr="00CD5CCF">
              <w:rPr>
                <w:sz w:val="12"/>
                <w:szCs w:val="16"/>
              </w:rPr>
              <w:t>Test Set Create erfolgreich</w:t>
            </w:r>
          </w:p>
          <w:p w14:paraId="7292ADFD" w14:textId="77777777" w:rsidR="00E31BD7" w:rsidRDefault="00E31BD7" w:rsidP="00E31BD7">
            <w:pPr>
              <w:pStyle w:val="Listenabsatz"/>
              <w:numPr>
                <w:ilvl w:val="0"/>
                <w:numId w:val="20"/>
              </w:numPr>
              <w:spacing w:line="240" w:lineRule="auto"/>
              <w:ind w:left="176" w:hanging="142"/>
              <w:cnfStyle w:val="000000000000" w:firstRow="0" w:lastRow="0" w:firstColumn="0" w:lastColumn="0" w:oddVBand="0" w:evenVBand="0" w:oddHBand="0" w:evenHBand="0" w:firstRowFirstColumn="0" w:firstRowLastColumn="0" w:lastRowFirstColumn="0" w:lastRowLastColumn="0"/>
              <w:rPr>
                <w:sz w:val="12"/>
                <w:szCs w:val="16"/>
              </w:rPr>
            </w:pPr>
            <w:r w:rsidRPr="00CD5CCF">
              <w:rPr>
                <w:sz w:val="12"/>
                <w:szCs w:val="16"/>
              </w:rPr>
              <w:t>2Test Set Read erfolgreich</w:t>
            </w:r>
          </w:p>
          <w:p w14:paraId="0029C06B" w14:textId="77777777" w:rsidR="00E31BD7" w:rsidRDefault="00E31BD7" w:rsidP="00E31BD7">
            <w:pPr>
              <w:pStyle w:val="Listenabsatz"/>
              <w:numPr>
                <w:ilvl w:val="0"/>
                <w:numId w:val="20"/>
              </w:numPr>
              <w:spacing w:line="240" w:lineRule="auto"/>
              <w:ind w:left="176" w:hanging="142"/>
              <w:cnfStyle w:val="000000000000" w:firstRow="0" w:lastRow="0" w:firstColumn="0" w:lastColumn="0" w:oddVBand="0" w:evenVBand="0" w:oddHBand="0" w:evenHBand="0" w:firstRowFirstColumn="0" w:firstRowLastColumn="0" w:lastRowFirstColumn="0" w:lastRowLastColumn="0"/>
              <w:rPr>
                <w:sz w:val="12"/>
                <w:szCs w:val="16"/>
              </w:rPr>
            </w:pPr>
            <w:r w:rsidRPr="00CD5CCF">
              <w:rPr>
                <w:sz w:val="12"/>
                <w:szCs w:val="16"/>
              </w:rPr>
              <w:t>Test Set Update erfolgreich</w:t>
            </w:r>
          </w:p>
          <w:p w14:paraId="5528E67D" w14:textId="77777777" w:rsidR="00E31BD7" w:rsidRDefault="00E31BD7" w:rsidP="00D934EE">
            <w:pPr>
              <w:pStyle w:val="Listenabsatz"/>
              <w:numPr>
                <w:ilvl w:val="0"/>
                <w:numId w:val="20"/>
              </w:numPr>
              <w:spacing w:line="240" w:lineRule="auto"/>
              <w:ind w:left="176" w:hanging="142"/>
              <w:cnfStyle w:val="000000000000" w:firstRow="0" w:lastRow="0" w:firstColumn="0" w:lastColumn="0" w:oddVBand="0" w:evenVBand="0" w:oddHBand="0" w:evenHBand="0" w:firstRowFirstColumn="0" w:firstRowLastColumn="0" w:lastRowFirstColumn="0" w:lastRowLastColumn="0"/>
              <w:rPr>
                <w:sz w:val="12"/>
                <w:szCs w:val="16"/>
              </w:rPr>
            </w:pPr>
            <w:r w:rsidRPr="00CD5CCF">
              <w:rPr>
                <w:sz w:val="12"/>
                <w:szCs w:val="16"/>
              </w:rPr>
              <w:t>Test Set Delete erfolgreich</w:t>
            </w:r>
          </w:p>
          <w:p w14:paraId="1D4D489D" w14:textId="5C3C9528" w:rsidR="00D934EE" w:rsidRPr="00D934EE" w:rsidRDefault="00D934EE" w:rsidP="00D934EE">
            <w:pPr>
              <w:pStyle w:val="Listenabsatz"/>
              <w:numPr>
                <w:ilvl w:val="0"/>
                <w:numId w:val="20"/>
              </w:numPr>
              <w:spacing w:line="240" w:lineRule="auto"/>
              <w:ind w:left="176" w:hanging="142"/>
              <w:cnfStyle w:val="000000000000" w:firstRow="0" w:lastRow="0" w:firstColumn="0" w:lastColumn="0" w:oddVBand="0" w:evenVBand="0" w:oddHBand="0" w:evenHBand="0" w:firstRowFirstColumn="0" w:firstRowLastColumn="0" w:lastRowFirstColumn="0" w:lastRowLastColumn="0"/>
              <w:rPr>
                <w:sz w:val="12"/>
                <w:szCs w:val="16"/>
              </w:rPr>
            </w:pPr>
            <w:r>
              <w:rPr>
                <w:sz w:val="12"/>
                <w:szCs w:val="16"/>
              </w:rPr>
              <w:t>Mindestens 10 verschiedene Pflanzen müssen Im Garten Angelegt werden können</w:t>
            </w:r>
          </w:p>
        </w:tc>
        <w:tc>
          <w:tcPr>
            <w:tcW w:w="1701" w:type="dxa"/>
          </w:tcPr>
          <w:p w14:paraId="38E765A9" w14:textId="5E214B72" w:rsidR="00E31BD7" w:rsidRPr="00D934EE" w:rsidRDefault="00557CA0" w:rsidP="00D633E4">
            <w:pPr>
              <w:cnfStyle w:val="000000000000" w:firstRow="0" w:lastRow="0" w:firstColumn="0" w:lastColumn="0" w:oddVBand="0" w:evenVBand="0" w:oddHBand="0" w:evenHBand="0" w:firstRowFirstColumn="0" w:firstRowLastColumn="0" w:lastRowFirstColumn="0" w:lastRowLastColumn="0"/>
              <w:rPr>
                <w:sz w:val="12"/>
                <w:szCs w:val="16"/>
              </w:rPr>
            </w:pPr>
            <w:r w:rsidRPr="00D934EE">
              <w:rPr>
                <w:sz w:val="12"/>
                <w:szCs w:val="16"/>
              </w:rPr>
              <w:t>Alle</w:t>
            </w:r>
          </w:p>
        </w:tc>
        <w:tc>
          <w:tcPr>
            <w:tcW w:w="1418" w:type="dxa"/>
          </w:tcPr>
          <w:p w14:paraId="2033C7D5" w14:textId="382EF600" w:rsidR="00E31BD7" w:rsidRPr="00D934EE" w:rsidRDefault="0016657B" w:rsidP="0016657B">
            <w:pPr>
              <w:cnfStyle w:val="000000000000" w:firstRow="0" w:lastRow="0" w:firstColumn="0" w:lastColumn="0" w:oddVBand="0" w:evenVBand="0" w:oddHBand="0" w:evenHBand="0" w:firstRowFirstColumn="0" w:firstRowLastColumn="0" w:lastRowFirstColumn="0" w:lastRowLastColumn="0"/>
              <w:rPr>
                <w:sz w:val="12"/>
                <w:szCs w:val="16"/>
              </w:rPr>
            </w:pPr>
            <w:r w:rsidRPr="00D934EE">
              <w:rPr>
                <w:sz w:val="12"/>
                <w:szCs w:val="16"/>
              </w:rPr>
              <w:t>Erstellter Garten</w:t>
            </w:r>
          </w:p>
        </w:tc>
      </w:tr>
      <w:tr w:rsidR="00E31BD7" w:rsidRPr="00660CC0" w14:paraId="60E93458" w14:textId="77777777" w:rsidTr="00E31B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6" w:type="dxa"/>
          </w:tcPr>
          <w:p w14:paraId="10C11619" w14:textId="0031BDC8" w:rsidR="00E31BD7" w:rsidRPr="000057AF" w:rsidRDefault="00E31BD7" w:rsidP="00D633E4">
            <w:pPr>
              <w:tabs>
                <w:tab w:val="left" w:pos="426"/>
                <w:tab w:val="left" w:pos="3119"/>
              </w:tabs>
              <w:rPr>
                <w:b/>
                <w:i w:val="0"/>
                <w:sz w:val="14"/>
                <w:szCs w:val="16"/>
              </w:rPr>
            </w:pPr>
            <w:r w:rsidRPr="000057AF">
              <w:rPr>
                <w:b/>
                <w:i w:val="0"/>
                <w:sz w:val="14"/>
              </w:rPr>
              <w:t>FR-5</w:t>
            </w:r>
          </w:p>
        </w:tc>
        <w:tc>
          <w:tcPr>
            <w:tcW w:w="2268" w:type="dxa"/>
          </w:tcPr>
          <w:p w14:paraId="5A79714E" w14:textId="5BA5331E" w:rsidR="00E31BD7" w:rsidRPr="00030556" w:rsidRDefault="00883599" w:rsidP="00CF1C12">
            <w:pPr>
              <w:pStyle w:val="Listenabsatz"/>
              <w:numPr>
                <w:ilvl w:val="0"/>
                <w:numId w:val="22"/>
              </w:numPr>
              <w:spacing w:line="240" w:lineRule="auto"/>
              <w:ind w:left="177" w:hanging="142"/>
              <w:cnfStyle w:val="000000100000" w:firstRow="0" w:lastRow="0" w:firstColumn="0" w:lastColumn="0" w:oddVBand="0" w:evenVBand="0" w:oddHBand="1" w:evenHBand="0" w:firstRowFirstColumn="0" w:firstRowLastColumn="0" w:lastRowFirstColumn="0" w:lastRowLastColumn="0"/>
              <w:rPr>
                <w:sz w:val="12"/>
                <w:szCs w:val="16"/>
              </w:rPr>
            </w:pPr>
            <w:r>
              <w:rPr>
                <w:sz w:val="12"/>
                <w:szCs w:val="16"/>
              </w:rPr>
              <w:t xml:space="preserve">Test Set </w:t>
            </w:r>
            <w:proofErr w:type="spellStart"/>
            <w:r>
              <w:rPr>
                <w:sz w:val="12"/>
                <w:szCs w:val="16"/>
              </w:rPr>
              <w:t>gardenHealth</w:t>
            </w:r>
            <w:proofErr w:type="spellEnd"/>
          </w:p>
        </w:tc>
        <w:tc>
          <w:tcPr>
            <w:tcW w:w="1701" w:type="dxa"/>
          </w:tcPr>
          <w:p w14:paraId="7FFCAE53" w14:textId="5E5E3529" w:rsidR="00E31BD7" w:rsidRPr="00660CC0" w:rsidRDefault="00314A19" w:rsidP="00D633E4">
            <w:pPr>
              <w:cnfStyle w:val="000000100000" w:firstRow="0" w:lastRow="0" w:firstColumn="0" w:lastColumn="0" w:oddVBand="0" w:evenVBand="0" w:oddHBand="1" w:evenHBand="0" w:firstRowFirstColumn="0" w:firstRowLastColumn="0" w:lastRowFirstColumn="0" w:lastRowLastColumn="0"/>
              <w:rPr>
                <w:sz w:val="12"/>
                <w:szCs w:val="16"/>
              </w:rPr>
            </w:pPr>
            <w:r>
              <w:rPr>
                <w:sz w:val="12"/>
                <w:szCs w:val="16"/>
              </w:rPr>
              <w:t>Alle</w:t>
            </w:r>
          </w:p>
        </w:tc>
        <w:tc>
          <w:tcPr>
            <w:tcW w:w="1418" w:type="dxa"/>
          </w:tcPr>
          <w:p w14:paraId="1BB8A30F" w14:textId="2AC4E242" w:rsidR="00E31BD7" w:rsidRPr="00660CC0" w:rsidRDefault="00883599" w:rsidP="00D633E4">
            <w:pPr>
              <w:cnfStyle w:val="000000100000" w:firstRow="0" w:lastRow="0" w:firstColumn="0" w:lastColumn="0" w:oddVBand="0" w:evenVBand="0" w:oddHBand="1" w:evenHBand="0" w:firstRowFirstColumn="0" w:firstRowLastColumn="0" w:lastRowFirstColumn="0" w:lastRowLastColumn="0"/>
              <w:rPr>
                <w:sz w:val="12"/>
                <w:szCs w:val="16"/>
              </w:rPr>
            </w:pPr>
            <w:r w:rsidRPr="00883599">
              <w:rPr>
                <w:color w:val="FF0000"/>
                <w:sz w:val="12"/>
                <w:szCs w:val="16"/>
              </w:rPr>
              <w:t>Geplanter Garten</w:t>
            </w:r>
          </w:p>
        </w:tc>
      </w:tr>
      <w:tr w:rsidR="00CF1C12" w:rsidRPr="00660CC0" w14:paraId="1E88F264" w14:textId="77777777" w:rsidTr="00E31BD7">
        <w:tc>
          <w:tcPr>
            <w:cnfStyle w:val="001000000000" w:firstRow="0" w:lastRow="0" w:firstColumn="1" w:lastColumn="0" w:oddVBand="0" w:evenVBand="0" w:oddHBand="0" w:evenHBand="0" w:firstRowFirstColumn="0" w:firstRowLastColumn="0" w:lastRowFirstColumn="0" w:lastRowLastColumn="0"/>
            <w:tcW w:w="816" w:type="dxa"/>
          </w:tcPr>
          <w:p w14:paraId="6D8A07F5" w14:textId="0F4A46E6" w:rsidR="00CF1C12" w:rsidRPr="000057AF" w:rsidRDefault="00CF1C12" w:rsidP="00CF1C12">
            <w:pPr>
              <w:tabs>
                <w:tab w:val="left" w:pos="426"/>
                <w:tab w:val="left" w:pos="3119"/>
              </w:tabs>
              <w:rPr>
                <w:b/>
                <w:i w:val="0"/>
                <w:sz w:val="14"/>
                <w:szCs w:val="16"/>
              </w:rPr>
            </w:pPr>
            <w:r w:rsidRPr="000057AF">
              <w:rPr>
                <w:b/>
                <w:i w:val="0"/>
                <w:sz w:val="14"/>
              </w:rPr>
              <w:t>FR-6</w:t>
            </w:r>
          </w:p>
        </w:tc>
        <w:tc>
          <w:tcPr>
            <w:tcW w:w="2268" w:type="dxa"/>
          </w:tcPr>
          <w:p w14:paraId="636022BC" w14:textId="1851043F" w:rsidR="00CF1C12" w:rsidRPr="00660CC0" w:rsidRDefault="000057AF" w:rsidP="004458FC">
            <w:pPr>
              <w:pStyle w:val="Listenabsatz"/>
              <w:numPr>
                <w:ilvl w:val="0"/>
                <w:numId w:val="23"/>
              </w:numPr>
              <w:spacing w:line="240" w:lineRule="auto"/>
              <w:ind w:left="177" w:hanging="142"/>
              <w:cnfStyle w:val="000000000000" w:firstRow="0" w:lastRow="0" w:firstColumn="0" w:lastColumn="0" w:oddVBand="0" w:evenVBand="0" w:oddHBand="0" w:evenHBand="0" w:firstRowFirstColumn="0" w:firstRowLastColumn="0" w:lastRowFirstColumn="0" w:lastRowLastColumn="0"/>
              <w:rPr>
                <w:sz w:val="12"/>
                <w:szCs w:val="16"/>
              </w:rPr>
            </w:pPr>
            <w:r>
              <w:rPr>
                <w:sz w:val="12"/>
                <w:szCs w:val="16"/>
              </w:rPr>
              <w:t>Test Set Stammdaten Import</w:t>
            </w:r>
          </w:p>
        </w:tc>
        <w:tc>
          <w:tcPr>
            <w:tcW w:w="1701" w:type="dxa"/>
          </w:tcPr>
          <w:p w14:paraId="7A217350" w14:textId="05D21C79" w:rsidR="00CF1C12" w:rsidRPr="00660CC0" w:rsidRDefault="00314A19" w:rsidP="00CF1C12">
            <w:pPr>
              <w:cnfStyle w:val="000000000000" w:firstRow="0" w:lastRow="0" w:firstColumn="0" w:lastColumn="0" w:oddVBand="0" w:evenVBand="0" w:oddHBand="0" w:evenHBand="0" w:firstRowFirstColumn="0" w:firstRowLastColumn="0" w:lastRowFirstColumn="0" w:lastRowLastColumn="0"/>
              <w:rPr>
                <w:sz w:val="12"/>
                <w:szCs w:val="16"/>
              </w:rPr>
            </w:pPr>
            <w:r>
              <w:rPr>
                <w:sz w:val="12"/>
                <w:szCs w:val="16"/>
              </w:rPr>
              <w:t>Alle</w:t>
            </w:r>
          </w:p>
        </w:tc>
        <w:tc>
          <w:tcPr>
            <w:tcW w:w="1418" w:type="dxa"/>
          </w:tcPr>
          <w:p w14:paraId="7051CF47" w14:textId="17A8ABBA" w:rsidR="00CF1C12" w:rsidRPr="00660CC0" w:rsidRDefault="00784CC9" w:rsidP="00CF1C12">
            <w:pPr>
              <w:cnfStyle w:val="000000000000" w:firstRow="0" w:lastRow="0" w:firstColumn="0" w:lastColumn="0" w:oddVBand="0" w:evenVBand="0" w:oddHBand="0" w:evenHBand="0" w:firstRowFirstColumn="0" w:firstRowLastColumn="0" w:lastRowFirstColumn="0" w:lastRowLastColumn="0"/>
              <w:rPr>
                <w:sz w:val="12"/>
                <w:szCs w:val="16"/>
              </w:rPr>
            </w:pPr>
            <w:r>
              <w:rPr>
                <w:sz w:val="12"/>
                <w:szCs w:val="16"/>
              </w:rPr>
              <w:t>FR-2, FR-3,. FR-4</w:t>
            </w:r>
          </w:p>
        </w:tc>
      </w:tr>
      <w:tr w:rsidR="00CF1C12" w:rsidRPr="00660CC0" w14:paraId="089371B1" w14:textId="77777777" w:rsidTr="00E31B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6" w:type="dxa"/>
          </w:tcPr>
          <w:p w14:paraId="06C79BE8" w14:textId="2F8EA399" w:rsidR="00CF1C12" w:rsidRPr="000057AF" w:rsidRDefault="00CF1C12" w:rsidP="00CF1C12">
            <w:pPr>
              <w:tabs>
                <w:tab w:val="left" w:pos="426"/>
                <w:tab w:val="left" w:pos="3119"/>
              </w:tabs>
              <w:rPr>
                <w:b/>
                <w:i w:val="0"/>
                <w:sz w:val="14"/>
                <w:szCs w:val="16"/>
              </w:rPr>
            </w:pPr>
            <w:r w:rsidRPr="000057AF">
              <w:rPr>
                <w:b/>
                <w:i w:val="0"/>
                <w:sz w:val="14"/>
              </w:rPr>
              <w:t>FR-7</w:t>
            </w:r>
          </w:p>
        </w:tc>
        <w:tc>
          <w:tcPr>
            <w:tcW w:w="2268" w:type="dxa"/>
          </w:tcPr>
          <w:p w14:paraId="32B4C1E3" w14:textId="0E77D83C" w:rsidR="00CF1C12" w:rsidRPr="00660CC0" w:rsidRDefault="00E36E34" w:rsidP="004458FC">
            <w:pPr>
              <w:pStyle w:val="Listenabsatz"/>
              <w:numPr>
                <w:ilvl w:val="0"/>
                <w:numId w:val="24"/>
              </w:numPr>
              <w:spacing w:line="240" w:lineRule="auto"/>
              <w:ind w:left="177" w:hanging="142"/>
              <w:cnfStyle w:val="000000100000" w:firstRow="0" w:lastRow="0" w:firstColumn="0" w:lastColumn="0" w:oddVBand="0" w:evenVBand="0" w:oddHBand="1" w:evenHBand="0" w:firstRowFirstColumn="0" w:firstRowLastColumn="0" w:lastRowFirstColumn="0" w:lastRowLastColumn="0"/>
              <w:rPr>
                <w:sz w:val="12"/>
                <w:szCs w:val="16"/>
              </w:rPr>
            </w:pPr>
            <w:r>
              <w:rPr>
                <w:sz w:val="12"/>
                <w:szCs w:val="16"/>
              </w:rPr>
              <w:t>Gemäss Kriterium</w:t>
            </w:r>
          </w:p>
        </w:tc>
        <w:tc>
          <w:tcPr>
            <w:tcW w:w="1701" w:type="dxa"/>
          </w:tcPr>
          <w:p w14:paraId="5B7EFA8E" w14:textId="09310036" w:rsidR="00CF1C12" w:rsidRPr="00660CC0" w:rsidRDefault="00E36E34" w:rsidP="00E36E34">
            <w:pPr>
              <w:cnfStyle w:val="000000100000" w:firstRow="0" w:lastRow="0" w:firstColumn="0" w:lastColumn="0" w:oddVBand="0" w:evenVBand="0" w:oddHBand="1" w:evenHBand="0" w:firstRowFirstColumn="0" w:firstRowLastColumn="0" w:lastRowFirstColumn="0" w:lastRowLastColumn="0"/>
              <w:rPr>
                <w:sz w:val="12"/>
                <w:szCs w:val="16"/>
              </w:rPr>
            </w:pPr>
            <w:r>
              <w:rPr>
                <w:sz w:val="12"/>
                <w:szCs w:val="16"/>
              </w:rPr>
              <w:t>Optional</w:t>
            </w:r>
          </w:p>
        </w:tc>
        <w:tc>
          <w:tcPr>
            <w:tcW w:w="1418" w:type="dxa"/>
          </w:tcPr>
          <w:p w14:paraId="315EF24D" w14:textId="77777777" w:rsidR="00CF1C12" w:rsidRPr="00660CC0" w:rsidRDefault="00CF1C12" w:rsidP="00CF1C12">
            <w:pPr>
              <w:cnfStyle w:val="000000100000" w:firstRow="0" w:lastRow="0" w:firstColumn="0" w:lastColumn="0" w:oddVBand="0" w:evenVBand="0" w:oddHBand="1" w:evenHBand="0" w:firstRowFirstColumn="0" w:firstRowLastColumn="0" w:lastRowFirstColumn="0" w:lastRowLastColumn="0"/>
              <w:rPr>
                <w:sz w:val="12"/>
                <w:szCs w:val="16"/>
              </w:rPr>
            </w:pPr>
          </w:p>
        </w:tc>
      </w:tr>
      <w:tr w:rsidR="00CF1C12" w:rsidRPr="00660CC0" w14:paraId="656BF3F2" w14:textId="77777777" w:rsidTr="00E31BD7">
        <w:tc>
          <w:tcPr>
            <w:cnfStyle w:val="001000000000" w:firstRow="0" w:lastRow="0" w:firstColumn="1" w:lastColumn="0" w:oddVBand="0" w:evenVBand="0" w:oddHBand="0" w:evenHBand="0" w:firstRowFirstColumn="0" w:firstRowLastColumn="0" w:lastRowFirstColumn="0" w:lastRowLastColumn="0"/>
            <w:tcW w:w="816" w:type="dxa"/>
          </w:tcPr>
          <w:p w14:paraId="6D6D9889" w14:textId="0E26F5B7" w:rsidR="00CF1C12" w:rsidRPr="00B97DF9" w:rsidRDefault="00CF1C12" w:rsidP="00B97DF9">
            <w:pPr>
              <w:tabs>
                <w:tab w:val="left" w:pos="426"/>
                <w:tab w:val="left" w:pos="3119"/>
              </w:tabs>
              <w:rPr>
                <w:b/>
                <w:i w:val="0"/>
                <w:sz w:val="14"/>
                <w:rPrChange w:id="93" w:author="Denis Bittante" w:date="2015-10-26T22:22:00Z">
                  <w:rPr/>
                </w:rPrChange>
              </w:rPr>
              <w:pPrChange w:id="94" w:author="Denis Bittante" w:date="2015-10-26T22:22:00Z">
                <w:pPr>
                  <w:pStyle w:val="Verzeichnis1"/>
                </w:pPr>
              </w:pPrChange>
            </w:pPr>
            <w:r w:rsidRPr="00B97DF9">
              <w:rPr>
                <w:b/>
                <w:i w:val="0"/>
                <w:sz w:val="14"/>
                <w:rPrChange w:id="95" w:author="Denis Bittante" w:date="2015-10-26T22:22:00Z">
                  <w:rPr/>
                </w:rPrChange>
              </w:rPr>
              <w:t>FR-8</w:t>
            </w:r>
          </w:p>
        </w:tc>
        <w:tc>
          <w:tcPr>
            <w:tcW w:w="2268" w:type="dxa"/>
          </w:tcPr>
          <w:p w14:paraId="5EB529EC" w14:textId="77777777" w:rsidR="00E36E34" w:rsidRDefault="00E36E34" w:rsidP="00B513E0">
            <w:pPr>
              <w:pStyle w:val="Listenabsatz"/>
              <w:numPr>
                <w:ilvl w:val="0"/>
                <w:numId w:val="26"/>
              </w:numPr>
              <w:spacing w:line="240" w:lineRule="auto"/>
              <w:ind w:left="177" w:hanging="142"/>
              <w:cnfStyle w:val="000000000000" w:firstRow="0" w:lastRow="0" w:firstColumn="0" w:lastColumn="0" w:oddVBand="0" w:evenVBand="0" w:oddHBand="0" w:evenHBand="0" w:firstRowFirstColumn="0" w:firstRowLastColumn="0" w:lastRowFirstColumn="0" w:lastRowLastColumn="0"/>
              <w:rPr>
                <w:sz w:val="12"/>
                <w:szCs w:val="16"/>
              </w:rPr>
            </w:pPr>
            <w:r w:rsidRPr="00CD5CCF">
              <w:rPr>
                <w:sz w:val="12"/>
                <w:szCs w:val="16"/>
              </w:rPr>
              <w:t>Test Set Create erfolgreich</w:t>
            </w:r>
          </w:p>
          <w:p w14:paraId="6716306D" w14:textId="77777777" w:rsidR="00E36E34" w:rsidRDefault="00E36E34" w:rsidP="00B513E0">
            <w:pPr>
              <w:pStyle w:val="Listenabsatz"/>
              <w:numPr>
                <w:ilvl w:val="0"/>
                <w:numId w:val="26"/>
              </w:numPr>
              <w:spacing w:line="240" w:lineRule="auto"/>
              <w:ind w:left="177" w:hanging="142"/>
              <w:cnfStyle w:val="000000000000" w:firstRow="0" w:lastRow="0" w:firstColumn="0" w:lastColumn="0" w:oddVBand="0" w:evenVBand="0" w:oddHBand="0" w:evenHBand="0" w:firstRowFirstColumn="0" w:firstRowLastColumn="0" w:lastRowFirstColumn="0" w:lastRowLastColumn="0"/>
              <w:rPr>
                <w:sz w:val="12"/>
                <w:szCs w:val="16"/>
              </w:rPr>
            </w:pPr>
            <w:r w:rsidRPr="00CD5CCF">
              <w:rPr>
                <w:sz w:val="12"/>
                <w:szCs w:val="16"/>
              </w:rPr>
              <w:t>2Test Set Read erfolgreich</w:t>
            </w:r>
          </w:p>
          <w:p w14:paraId="594CC2CD" w14:textId="77777777" w:rsidR="00E36E34" w:rsidRDefault="00E36E34" w:rsidP="00B513E0">
            <w:pPr>
              <w:pStyle w:val="Listenabsatz"/>
              <w:numPr>
                <w:ilvl w:val="0"/>
                <w:numId w:val="26"/>
              </w:numPr>
              <w:spacing w:line="240" w:lineRule="auto"/>
              <w:ind w:left="177" w:hanging="142"/>
              <w:cnfStyle w:val="000000000000" w:firstRow="0" w:lastRow="0" w:firstColumn="0" w:lastColumn="0" w:oddVBand="0" w:evenVBand="0" w:oddHBand="0" w:evenHBand="0" w:firstRowFirstColumn="0" w:firstRowLastColumn="0" w:lastRowFirstColumn="0" w:lastRowLastColumn="0"/>
              <w:rPr>
                <w:sz w:val="12"/>
                <w:szCs w:val="16"/>
              </w:rPr>
            </w:pPr>
            <w:r w:rsidRPr="00CD5CCF">
              <w:rPr>
                <w:sz w:val="12"/>
                <w:szCs w:val="16"/>
              </w:rPr>
              <w:t>Test Set Update erfolgreich</w:t>
            </w:r>
          </w:p>
          <w:p w14:paraId="2081B33C" w14:textId="03889828" w:rsidR="00CF1C12" w:rsidRPr="00E36E34" w:rsidRDefault="00E36E34" w:rsidP="00B513E0">
            <w:pPr>
              <w:pStyle w:val="Listenabsatz"/>
              <w:numPr>
                <w:ilvl w:val="0"/>
                <w:numId w:val="26"/>
              </w:numPr>
              <w:spacing w:line="240" w:lineRule="auto"/>
              <w:ind w:left="177" w:hanging="142"/>
              <w:cnfStyle w:val="000000000000" w:firstRow="0" w:lastRow="0" w:firstColumn="0" w:lastColumn="0" w:oddVBand="0" w:evenVBand="0" w:oddHBand="0" w:evenHBand="0" w:firstRowFirstColumn="0" w:firstRowLastColumn="0" w:lastRowFirstColumn="0" w:lastRowLastColumn="0"/>
              <w:rPr>
                <w:sz w:val="12"/>
                <w:szCs w:val="16"/>
              </w:rPr>
            </w:pPr>
            <w:r w:rsidRPr="00CD5CCF">
              <w:rPr>
                <w:sz w:val="12"/>
                <w:szCs w:val="16"/>
              </w:rPr>
              <w:t>Test Set Delete erfolgreich</w:t>
            </w:r>
          </w:p>
        </w:tc>
        <w:tc>
          <w:tcPr>
            <w:tcW w:w="1701" w:type="dxa"/>
          </w:tcPr>
          <w:p w14:paraId="2AC5DB31" w14:textId="2F3FB892" w:rsidR="00CF1C12" w:rsidRPr="00660CC0" w:rsidRDefault="00E36E34" w:rsidP="00CF1C12">
            <w:pPr>
              <w:cnfStyle w:val="000000000000" w:firstRow="0" w:lastRow="0" w:firstColumn="0" w:lastColumn="0" w:oddVBand="0" w:evenVBand="0" w:oddHBand="0" w:evenHBand="0" w:firstRowFirstColumn="0" w:firstRowLastColumn="0" w:lastRowFirstColumn="0" w:lastRowLastColumn="0"/>
              <w:rPr>
                <w:sz w:val="12"/>
                <w:szCs w:val="16"/>
              </w:rPr>
            </w:pPr>
            <w:r>
              <w:rPr>
                <w:sz w:val="12"/>
                <w:szCs w:val="16"/>
              </w:rPr>
              <w:t>1 und 2</w:t>
            </w:r>
          </w:p>
        </w:tc>
        <w:tc>
          <w:tcPr>
            <w:tcW w:w="1418" w:type="dxa"/>
          </w:tcPr>
          <w:p w14:paraId="0376AAD7" w14:textId="77777777" w:rsidR="00CF1C12" w:rsidRPr="00660CC0" w:rsidRDefault="00CF1C12" w:rsidP="00CF1C12">
            <w:pPr>
              <w:cnfStyle w:val="000000000000" w:firstRow="0" w:lastRow="0" w:firstColumn="0" w:lastColumn="0" w:oddVBand="0" w:evenVBand="0" w:oddHBand="0" w:evenHBand="0" w:firstRowFirstColumn="0" w:firstRowLastColumn="0" w:lastRowFirstColumn="0" w:lastRowLastColumn="0"/>
              <w:rPr>
                <w:sz w:val="12"/>
                <w:szCs w:val="16"/>
              </w:rPr>
            </w:pPr>
          </w:p>
        </w:tc>
      </w:tr>
      <w:tr w:rsidR="00CF1C12" w:rsidRPr="00660CC0" w14:paraId="5D81E66D" w14:textId="77777777" w:rsidTr="00E31B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6" w:type="dxa"/>
          </w:tcPr>
          <w:p w14:paraId="003DB5CD" w14:textId="07AD1DF6" w:rsidR="00CF1C12" w:rsidRPr="00B97DF9" w:rsidRDefault="00CF1C12" w:rsidP="00B97DF9">
            <w:pPr>
              <w:tabs>
                <w:tab w:val="left" w:pos="426"/>
                <w:tab w:val="left" w:pos="3119"/>
              </w:tabs>
              <w:rPr>
                <w:b/>
                <w:i w:val="0"/>
                <w:sz w:val="14"/>
                <w:rPrChange w:id="96" w:author="Denis Bittante" w:date="2015-10-26T22:22:00Z">
                  <w:rPr/>
                </w:rPrChange>
              </w:rPr>
              <w:pPrChange w:id="97" w:author="Denis Bittante" w:date="2015-10-26T22:22:00Z">
                <w:pPr>
                  <w:pStyle w:val="Verzeichnis1"/>
                </w:pPr>
              </w:pPrChange>
            </w:pPr>
            <w:r w:rsidRPr="00B97DF9">
              <w:rPr>
                <w:b/>
                <w:i w:val="0"/>
                <w:sz w:val="14"/>
                <w:rPrChange w:id="98" w:author="Denis Bittante" w:date="2015-10-26T22:22:00Z">
                  <w:rPr/>
                </w:rPrChange>
              </w:rPr>
              <w:t>FR-9</w:t>
            </w:r>
          </w:p>
        </w:tc>
        <w:tc>
          <w:tcPr>
            <w:tcW w:w="2268" w:type="dxa"/>
          </w:tcPr>
          <w:p w14:paraId="5A74280A" w14:textId="52240166" w:rsidR="00CF1C12" w:rsidRPr="00660CC0" w:rsidRDefault="00B513E0" w:rsidP="004458FC">
            <w:pPr>
              <w:pStyle w:val="Listenabsatz"/>
              <w:numPr>
                <w:ilvl w:val="0"/>
                <w:numId w:val="26"/>
              </w:numPr>
              <w:spacing w:line="240" w:lineRule="auto"/>
              <w:ind w:left="177" w:hanging="142"/>
              <w:cnfStyle w:val="000000100000" w:firstRow="0" w:lastRow="0" w:firstColumn="0" w:lastColumn="0" w:oddVBand="0" w:evenVBand="0" w:oddHBand="1" w:evenHBand="0" w:firstRowFirstColumn="0" w:firstRowLastColumn="0" w:lastRowFirstColumn="0" w:lastRowLastColumn="0"/>
              <w:rPr>
                <w:sz w:val="12"/>
                <w:szCs w:val="16"/>
              </w:rPr>
            </w:pPr>
            <w:r>
              <w:rPr>
                <w:sz w:val="12"/>
                <w:szCs w:val="16"/>
              </w:rPr>
              <w:t>Public Ressource Import</w:t>
            </w:r>
          </w:p>
        </w:tc>
        <w:tc>
          <w:tcPr>
            <w:tcW w:w="1701" w:type="dxa"/>
          </w:tcPr>
          <w:p w14:paraId="3530F06C" w14:textId="77777777" w:rsidR="00CF1C12" w:rsidRPr="00660CC0" w:rsidRDefault="00CF1C12" w:rsidP="00CF1C12">
            <w:pPr>
              <w:cnfStyle w:val="000000100000" w:firstRow="0" w:lastRow="0" w:firstColumn="0" w:lastColumn="0" w:oddVBand="0" w:evenVBand="0" w:oddHBand="1" w:evenHBand="0" w:firstRowFirstColumn="0" w:firstRowLastColumn="0" w:lastRowFirstColumn="0" w:lastRowLastColumn="0"/>
              <w:rPr>
                <w:sz w:val="12"/>
                <w:szCs w:val="16"/>
              </w:rPr>
            </w:pPr>
          </w:p>
        </w:tc>
        <w:tc>
          <w:tcPr>
            <w:tcW w:w="1418" w:type="dxa"/>
          </w:tcPr>
          <w:p w14:paraId="3184352E" w14:textId="1684C88A" w:rsidR="00CF1C12" w:rsidRPr="00660CC0" w:rsidRDefault="003D3D27" w:rsidP="00CF1C12">
            <w:pPr>
              <w:cnfStyle w:val="000000100000" w:firstRow="0" w:lastRow="0" w:firstColumn="0" w:lastColumn="0" w:oddVBand="0" w:evenVBand="0" w:oddHBand="1" w:evenHBand="0" w:firstRowFirstColumn="0" w:firstRowLastColumn="0" w:lastRowFirstColumn="0" w:lastRowLastColumn="0"/>
              <w:rPr>
                <w:sz w:val="12"/>
                <w:szCs w:val="16"/>
              </w:rPr>
            </w:pPr>
            <w:r>
              <w:rPr>
                <w:sz w:val="12"/>
                <w:szCs w:val="16"/>
              </w:rPr>
              <w:t>FR-6</w:t>
            </w:r>
          </w:p>
        </w:tc>
      </w:tr>
      <w:tr w:rsidR="00CF1C12" w:rsidRPr="00B162EF" w14:paraId="7B53C792" w14:textId="77777777" w:rsidTr="00E31BD7">
        <w:tc>
          <w:tcPr>
            <w:cnfStyle w:val="001000000000" w:firstRow="0" w:lastRow="0" w:firstColumn="1" w:lastColumn="0" w:oddVBand="0" w:evenVBand="0" w:oddHBand="0" w:evenHBand="0" w:firstRowFirstColumn="0" w:firstRowLastColumn="0" w:lastRowFirstColumn="0" w:lastRowLastColumn="0"/>
            <w:tcW w:w="816" w:type="dxa"/>
          </w:tcPr>
          <w:p w14:paraId="27887740" w14:textId="17632DDA" w:rsidR="00CF1C12" w:rsidRPr="00B97DF9" w:rsidRDefault="00CF1C12" w:rsidP="00B97DF9">
            <w:pPr>
              <w:tabs>
                <w:tab w:val="left" w:pos="426"/>
                <w:tab w:val="left" w:pos="3119"/>
              </w:tabs>
              <w:rPr>
                <w:b/>
                <w:i w:val="0"/>
                <w:sz w:val="14"/>
                <w:rPrChange w:id="99" w:author="Denis Bittante" w:date="2015-10-26T22:22:00Z">
                  <w:rPr/>
                </w:rPrChange>
              </w:rPr>
              <w:pPrChange w:id="100" w:author="Denis Bittante" w:date="2015-10-26T22:22:00Z">
                <w:pPr>
                  <w:pStyle w:val="Verzeichnis1"/>
                </w:pPr>
              </w:pPrChange>
            </w:pPr>
            <w:r w:rsidRPr="00B97DF9">
              <w:rPr>
                <w:b/>
                <w:i w:val="0"/>
                <w:sz w:val="14"/>
                <w:rPrChange w:id="101" w:author="Denis Bittante" w:date="2015-10-26T22:22:00Z">
                  <w:rPr/>
                </w:rPrChange>
              </w:rPr>
              <w:t>FR-10</w:t>
            </w:r>
          </w:p>
        </w:tc>
        <w:tc>
          <w:tcPr>
            <w:tcW w:w="2268" w:type="dxa"/>
          </w:tcPr>
          <w:p w14:paraId="22F98F94" w14:textId="77777777" w:rsidR="00CF1C12" w:rsidRDefault="005251E6" w:rsidP="004458FC">
            <w:pPr>
              <w:pStyle w:val="Listenabsatz"/>
              <w:numPr>
                <w:ilvl w:val="0"/>
                <w:numId w:val="27"/>
              </w:numPr>
              <w:spacing w:line="240" w:lineRule="auto"/>
              <w:ind w:left="177" w:hanging="142"/>
              <w:cnfStyle w:val="000000000000" w:firstRow="0" w:lastRow="0" w:firstColumn="0" w:lastColumn="0" w:oddVBand="0" w:evenVBand="0" w:oddHBand="0" w:evenHBand="0" w:firstRowFirstColumn="0" w:firstRowLastColumn="0" w:lastRowFirstColumn="0" w:lastRowLastColumn="0"/>
              <w:rPr>
                <w:sz w:val="12"/>
                <w:szCs w:val="16"/>
              </w:rPr>
            </w:pPr>
            <w:r>
              <w:rPr>
                <w:sz w:val="12"/>
                <w:szCs w:val="16"/>
              </w:rPr>
              <w:t xml:space="preserve">Sample Garden </w:t>
            </w:r>
            <w:proofErr w:type="spellStart"/>
            <w:r>
              <w:rPr>
                <w:sz w:val="12"/>
                <w:szCs w:val="16"/>
              </w:rPr>
              <w:t>Seeded</w:t>
            </w:r>
            <w:proofErr w:type="spellEnd"/>
            <w:r>
              <w:rPr>
                <w:sz w:val="12"/>
                <w:szCs w:val="16"/>
              </w:rPr>
              <w:t xml:space="preserve"> Service</w:t>
            </w:r>
          </w:p>
          <w:p w14:paraId="39539F0D" w14:textId="71DD799D" w:rsidR="005251E6" w:rsidRPr="00B162EF" w:rsidRDefault="005251E6" w:rsidP="000332EB">
            <w:pPr>
              <w:pStyle w:val="Listenabsatz"/>
              <w:numPr>
                <w:ilvl w:val="0"/>
                <w:numId w:val="27"/>
              </w:numPr>
              <w:spacing w:line="240" w:lineRule="auto"/>
              <w:ind w:left="177" w:hanging="142"/>
              <w:cnfStyle w:val="000000000000" w:firstRow="0" w:lastRow="0" w:firstColumn="0" w:lastColumn="0" w:oddVBand="0" w:evenVBand="0" w:oddHBand="0" w:evenHBand="0" w:firstRowFirstColumn="0" w:firstRowLastColumn="0" w:lastRowFirstColumn="0" w:lastRowLastColumn="0"/>
              <w:rPr>
                <w:sz w:val="12"/>
                <w:szCs w:val="16"/>
                <w:lang w:val="en-US"/>
              </w:rPr>
            </w:pPr>
            <w:r w:rsidRPr="00B162EF">
              <w:rPr>
                <w:sz w:val="12"/>
                <w:szCs w:val="16"/>
                <w:lang w:val="en-US"/>
              </w:rPr>
              <w:t xml:space="preserve">Seed Inputs: </w:t>
            </w:r>
            <w:proofErr w:type="spellStart"/>
            <w:r w:rsidRPr="00B162EF">
              <w:rPr>
                <w:sz w:val="12"/>
                <w:szCs w:val="16"/>
                <w:lang w:val="en-US"/>
              </w:rPr>
              <w:t>EarthTopology</w:t>
            </w:r>
            <w:proofErr w:type="spellEnd"/>
            <w:r w:rsidRPr="00B162EF">
              <w:rPr>
                <w:sz w:val="12"/>
                <w:szCs w:val="16"/>
                <w:lang w:val="en-US"/>
              </w:rPr>
              <w:t xml:space="preserve">, </w:t>
            </w:r>
            <w:r w:rsidR="00B162EF" w:rsidRPr="00B162EF">
              <w:rPr>
                <w:sz w:val="12"/>
                <w:szCs w:val="16"/>
                <w:lang w:val="en-US"/>
              </w:rPr>
              <w:t xml:space="preserve">Country, </w:t>
            </w:r>
            <w:proofErr w:type="spellStart"/>
            <w:r w:rsidR="00B162EF" w:rsidRPr="00B162EF">
              <w:rPr>
                <w:sz w:val="12"/>
                <w:szCs w:val="16"/>
                <w:lang w:val="en-US"/>
              </w:rPr>
              <w:t>CityZipCode</w:t>
            </w:r>
            <w:proofErr w:type="spellEnd"/>
            <w:r w:rsidR="000332EB">
              <w:rPr>
                <w:sz w:val="12"/>
                <w:szCs w:val="16"/>
                <w:lang w:val="en-US"/>
              </w:rPr>
              <w:t xml:space="preserve">, </w:t>
            </w:r>
            <w:proofErr w:type="spellStart"/>
            <w:r w:rsidR="000332EB">
              <w:rPr>
                <w:sz w:val="12"/>
                <w:szCs w:val="16"/>
                <w:lang w:val="en-US"/>
              </w:rPr>
              <w:t>howMutchTimeToInvest</w:t>
            </w:r>
            <w:proofErr w:type="spellEnd"/>
          </w:p>
        </w:tc>
        <w:tc>
          <w:tcPr>
            <w:tcW w:w="1701" w:type="dxa"/>
          </w:tcPr>
          <w:p w14:paraId="58099687" w14:textId="2282515E" w:rsidR="00CF1C12" w:rsidRPr="00B162EF" w:rsidRDefault="00B162EF" w:rsidP="00CF1C12">
            <w:pPr>
              <w:cnfStyle w:val="000000000000" w:firstRow="0" w:lastRow="0" w:firstColumn="0" w:lastColumn="0" w:oddVBand="0" w:evenVBand="0" w:oddHBand="0" w:evenHBand="0" w:firstRowFirstColumn="0" w:firstRowLastColumn="0" w:lastRowFirstColumn="0" w:lastRowLastColumn="0"/>
              <w:rPr>
                <w:sz w:val="12"/>
                <w:szCs w:val="16"/>
                <w:lang w:val="en-US"/>
              </w:rPr>
            </w:pPr>
            <w:r>
              <w:rPr>
                <w:sz w:val="12"/>
                <w:szCs w:val="16"/>
                <w:lang w:val="en-US"/>
              </w:rPr>
              <w:t>Optional</w:t>
            </w:r>
          </w:p>
        </w:tc>
        <w:tc>
          <w:tcPr>
            <w:tcW w:w="1418" w:type="dxa"/>
          </w:tcPr>
          <w:p w14:paraId="02E0ACF6" w14:textId="49DA0244" w:rsidR="00CF1C12" w:rsidRPr="00B162EF" w:rsidRDefault="00484E9E" w:rsidP="00CF1C12">
            <w:pPr>
              <w:cnfStyle w:val="000000000000" w:firstRow="0" w:lastRow="0" w:firstColumn="0" w:lastColumn="0" w:oddVBand="0" w:evenVBand="0" w:oddHBand="0" w:evenHBand="0" w:firstRowFirstColumn="0" w:firstRowLastColumn="0" w:lastRowFirstColumn="0" w:lastRowLastColumn="0"/>
              <w:rPr>
                <w:sz w:val="12"/>
                <w:szCs w:val="16"/>
                <w:lang w:val="en-US"/>
              </w:rPr>
            </w:pPr>
            <w:r>
              <w:rPr>
                <w:sz w:val="12"/>
                <w:szCs w:val="16"/>
                <w:lang w:val="en-US"/>
              </w:rPr>
              <w:t>FR-9</w:t>
            </w:r>
          </w:p>
        </w:tc>
      </w:tr>
    </w:tbl>
    <w:p w14:paraId="3B4FDD37" w14:textId="3EDD549F" w:rsidR="008937F0" w:rsidRPr="00B162EF" w:rsidRDefault="008937F0">
      <w:pPr>
        <w:rPr>
          <w:lang w:val="en-US"/>
        </w:rPr>
      </w:pPr>
      <w:r w:rsidRPr="00B162EF">
        <w:rPr>
          <w:i/>
          <w:iCs/>
          <w:lang w:val="en-US"/>
        </w:rPr>
        <w:br w:type="page"/>
      </w:r>
    </w:p>
    <w:p w14:paraId="7F2D9DF4" w14:textId="141194E7" w:rsidR="005C0C46" w:rsidRDefault="005C0C46" w:rsidP="005C0C46">
      <w:pPr>
        <w:pStyle w:val="berschrift2"/>
      </w:pPr>
      <w:bookmarkStart w:id="102" w:name="_Erweiterte_Testfälle"/>
      <w:bookmarkStart w:id="103" w:name="_Toc432673988"/>
      <w:bookmarkEnd w:id="102"/>
      <w:r>
        <w:lastRenderedPageBreak/>
        <w:t>Erweiterte Testfälle</w:t>
      </w:r>
      <w:bookmarkEnd w:id="103"/>
    </w:p>
    <w:tbl>
      <w:tblPr>
        <w:tblStyle w:val="EinfacheTabelle3"/>
        <w:tblW w:w="0" w:type="auto"/>
        <w:tblLook w:val="04A0" w:firstRow="1" w:lastRow="0" w:firstColumn="1" w:lastColumn="0" w:noHBand="0" w:noVBand="1"/>
      </w:tblPr>
      <w:tblGrid>
        <w:gridCol w:w="2303"/>
        <w:gridCol w:w="2303"/>
        <w:gridCol w:w="2303"/>
        <w:gridCol w:w="2303"/>
      </w:tblGrid>
      <w:tr w:rsidR="00D15381" w:rsidRPr="00BA328F" w14:paraId="4078F96E" w14:textId="77777777" w:rsidTr="00D1538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03" w:type="dxa"/>
          </w:tcPr>
          <w:p w14:paraId="27DFF57D" w14:textId="4EC1FF22" w:rsidR="00D15381" w:rsidRPr="00BA328F" w:rsidRDefault="00D15381" w:rsidP="00BA328F">
            <w:pPr>
              <w:tabs>
                <w:tab w:val="left" w:pos="3119"/>
              </w:tabs>
              <w:jc w:val="right"/>
              <w:rPr>
                <w:rFonts w:eastAsiaTheme="majorEastAsia" w:cstheme="majorBidi"/>
                <w:bCs w:val="0"/>
                <w:iCs/>
                <w:caps w:val="0"/>
                <w:sz w:val="14"/>
              </w:rPr>
            </w:pPr>
            <w:r w:rsidRPr="00BA328F">
              <w:rPr>
                <w:rFonts w:eastAsiaTheme="majorEastAsia" w:cstheme="majorBidi"/>
                <w:bCs w:val="0"/>
                <w:iCs/>
                <w:caps w:val="0"/>
                <w:sz w:val="14"/>
              </w:rPr>
              <w:t>Testfall</w:t>
            </w:r>
          </w:p>
        </w:tc>
        <w:tc>
          <w:tcPr>
            <w:tcW w:w="2303" w:type="dxa"/>
          </w:tcPr>
          <w:p w14:paraId="55D995B9" w14:textId="51580A96" w:rsidR="00D15381" w:rsidRPr="00BA328F" w:rsidRDefault="00BA328F" w:rsidP="00BA328F">
            <w:pPr>
              <w:tabs>
                <w:tab w:val="left" w:pos="3119"/>
              </w:tabs>
              <w:jc w:val="right"/>
              <w:cnfStyle w:val="100000000000" w:firstRow="1" w:lastRow="0" w:firstColumn="0" w:lastColumn="0" w:oddVBand="0" w:evenVBand="0" w:oddHBand="0" w:evenHBand="0" w:firstRowFirstColumn="0" w:firstRowLastColumn="0" w:lastRowFirstColumn="0" w:lastRowLastColumn="0"/>
              <w:rPr>
                <w:rFonts w:eastAsiaTheme="majorEastAsia" w:cstheme="majorBidi"/>
                <w:bCs w:val="0"/>
                <w:iCs/>
                <w:caps w:val="0"/>
                <w:sz w:val="14"/>
              </w:rPr>
            </w:pPr>
            <w:r>
              <w:rPr>
                <w:rFonts w:eastAsiaTheme="majorEastAsia" w:cstheme="majorBidi"/>
                <w:bCs w:val="0"/>
                <w:iCs/>
                <w:caps w:val="0"/>
                <w:sz w:val="14"/>
              </w:rPr>
              <w:t>Testmenge</w:t>
            </w:r>
          </w:p>
        </w:tc>
        <w:tc>
          <w:tcPr>
            <w:tcW w:w="2303" w:type="dxa"/>
          </w:tcPr>
          <w:p w14:paraId="1751C7D4" w14:textId="2F12C41D" w:rsidR="00D15381" w:rsidRPr="00BA328F" w:rsidRDefault="00696216" w:rsidP="00BA328F">
            <w:pPr>
              <w:tabs>
                <w:tab w:val="left" w:pos="3119"/>
              </w:tabs>
              <w:jc w:val="right"/>
              <w:cnfStyle w:val="100000000000" w:firstRow="1" w:lastRow="0" w:firstColumn="0" w:lastColumn="0" w:oddVBand="0" w:evenVBand="0" w:oddHBand="0" w:evenHBand="0" w:firstRowFirstColumn="0" w:firstRowLastColumn="0" w:lastRowFirstColumn="0" w:lastRowLastColumn="0"/>
              <w:rPr>
                <w:rFonts w:eastAsiaTheme="majorEastAsia" w:cstheme="majorBidi"/>
                <w:bCs w:val="0"/>
                <w:iCs/>
                <w:caps w:val="0"/>
                <w:sz w:val="14"/>
              </w:rPr>
            </w:pPr>
            <w:r>
              <w:rPr>
                <w:rFonts w:eastAsiaTheme="majorEastAsia" w:cstheme="majorBidi"/>
                <w:bCs w:val="0"/>
                <w:iCs/>
                <w:caps w:val="0"/>
                <w:sz w:val="14"/>
              </w:rPr>
              <w:t>Beschreibung</w:t>
            </w:r>
          </w:p>
        </w:tc>
        <w:tc>
          <w:tcPr>
            <w:tcW w:w="2303" w:type="dxa"/>
          </w:tcPr>
          <w:p w14:paraId="376BDFE4" w14:textId="7DFA5271" w:rsidR="00D15381" w:rsidRPr="00BA328F" w:rsidRDefault="00696216" w:rsidP="00BA328F">
            <w:pPr>
              <w:tabs>
                <w:tab w:val="left" w:pos="3119"/>
              </w:tabs>
              <w:jc w:val="right"/>
              <w:cnfStyle w:val="100000000000" w:firstRow="1" w:lastRow="0" w:firstColumn="0" w:lastColumn="0" w:oddVBand="0" w:evenVBand="0" w:oddHBand="0" w:evenHBand="0" w:firstRowFirstColumn="0" w:firstRowLastColumn="0" w:lastRowFirstColumn="0" w:lastRowLastColumn="0"/>
              <w:rPr>
                <w:rFonts w:eastAsiaTheme="majorEastAsia" w:cstheme="majorBidi"/>
                <w:bCs w:val="0"/>
                <w:iCs/>
                <w:caps w:val="0"/>
                <w:sz w:val="14"/>
              </w:rPr>
            </w:pPr>
            <w:r>
              <w:rPr>
                <w:rFonts w:eastAsiaTheme="majorEastAsia" w:cstheme="majorBidi"/>
                <w:bCs w:val="0"/>
                <w:iCs/>
                <w:caps w:val="0"/>
                <w:sz w:val="14"/>
              </w:rPr>
              <w:t>Spezielles</w:t>
            </w:r>
          </w:p>
        </w:tc>
      </w:tr>
      <w:tr w:rsidR="004237E2" w:rsidRPr="00BA328F" w14:paraId="42A463FB" w14:textId="77777777" w:rsidTr="00503666">
        <w:trPr>
          <w:cnfStyle w:val="000000100000" w:firstRow="0" w:lastRow="0" w:firstColumn="0" w:lastColumn="0" w:oddVBand="0" w:evenVBand="0" w:oddHBand="1" w:evenHBand="0" w:firstRowFirstColumn="0" w:firstRowLastColumn="0" w:lastRowFirstColumn="0" w:lastRowLastColumn="0"/>
          <w:trHeight w:val="31"/>
        </w:trPr>
        <w:tc>
          <w:tcPr>
            <w:cnfStyle w:val="001000000000" w:firstRow="0" w:lastRow="0" w:firstColumn="1" w:lastColumn="0" w:oddVBand="0" w:evenVBand="0" w:oddHBand="0" w:evenHBand="0" w:firstRowFirstColumn="0" w:firstRowLastColumn="0" w:lastRowFirstColumn="0" w:lastRowLastColumn="0"/>
            <w:tcW w:w="2303" w:type="dxa"/>
            <w:vMerge w:val="restart"/>
          </w:tcPr>
          <w:p w14:paraId="7C05D55D" w14:textId="39C8126F" w:rsidR="004237E2" w:rsidRPr="000057AF" w:rsidRDefault="0084719F" w:rsidP="00BA328F">
            <w:pPr>
              <w:tabs>
                <w:tab w:val="left" w:pos="426"/>
                <w:tab w:val="left" w:pos="3119"/>
              </w:tabs>
              <w:jc w:val="right"/>
              <w:rPr>
                <w:rFonts w:eastAsiaTheme="majorEastAsia" w:cstheme="majorBidi"/>
                <w:bCs w:val="0"/>
                <w:iCs/>
                <w:caps w:val="0"/>
                <w:sz w:val="14"/>
              </w:rPr>
            </w:pPr>
            <w:r>
              <w:rPr>
                <w:rFonts w:eastAsiaTheme="majorEastAsia" w:cstheme="majorBidi"/>
                <w:bCs w:val="0"/>
                <w:iCs/>
                <w:caps w:val="0"/>
                <w:sz w:val="14"/>
              </w:rPr>
              <w:t>G</w:t>
            </w:r>
            <w:r w:rsidR="004237E2" w:rsidRPr="000057AF">
              <w:rPr>
                <w:rFonts w:eastAsiaTheme="majorEastAsia" w:cstheme="majorBidi"/>
                <w:bCs w:val="0"/>
                <w:iCs/>
                <w:caps w:val="0"/>
                <w:sz w:val="14"/>
              </w:rPr>
              <w:t>arden</w:t>
            </w:r>
            <w:r w:rsidR="00B22C5D">
              <w:rPr>
                <w:rFonts w:eastAsiaTheme="majorEastAsia" w:cstheme="majorBidi"/>
                <w:bCs w:val="0"/>
                <w:iCs/>
                <w:caps w:val="0"/>
                <w:sz w:val="14"/>
              </w:rPr>
              <w:t xml:space="preserve"> </w:t>
            </w:r>
            <w:proofErr w:type="spellStart"/>
            <w:r w:rsidR="004237E2" w:rsidRPr="000057AF">
              <w:rPr>
                <w:rFonts w:eastAsiaTheme="majorEastAsia" w:cstheme="majorBidi"/>
                <w:bCs w:val="0"/>
                <w:iCs/>
                <w:caps w:val="0"/>
                <w:sz w:val="14"/>
              </w:rPr>
              <w:t>Health</w:t>
            </w:r>
            <w:proofErr w:type="spellEnd"/>
          </w:p>
        </w:tc>
        <w:tc>
          <w:tcPr>
            <w:tcW w:w="2303" w:type="dxa"/>
          </w:tcPr>
          <w:p w14:paraId="50F6E96E" w14:textId="5AC85CBC" w:rsidR="004237E2" w:rsidRDefault="004237E2" w:rsidP="004237E2">
            <w:pPr>
              <w:cnfStyle w:val="000000100000" w:firstRow="0" w:lastRow="0" w:firstColumn="0" w:lastColumn="0" w:oddVBand="0" w:evenVBand="0" w:oddHBand="1" w:evenHBand="0" w:firstRowFirstColumn="0" w:firstRowLastColumn="0" w:lastRowFirstColumn="0" w:lastRowLastColumn="0"/>
              <w:rPr>
                <w:sz w:val="12"/>
                <w:szCs w:val="16"/>
              </w:rPr>
            </w:pPr>
            <w:r w:rsidRPr="004237E2">
              <w:rPr>
                <w:sz w:val="12"/>
                <w:szCs w:val="16"/>
              </w:rPr>
              <w:t xml:space="preserve">Mögliche Schädlinge Service </w:t>
            </w:r>
          </w:p>
        </w:tc>
        <w:tc>
          <w:tcPr>
            <w:tcW w:w="2303" w:type="dxa"/>
          </w:tcPr>
          <w:p w14:paraId="057C4079" w14:textId="539A755B" w:rsidR="004237E2" w:rsidRPr="00BA328F" w:rsidRDefault="004237E2" w:rsidP="00BA328F">
            <w:pPr>
              <w:cnfStyle w:val="000000100000" w:firstRow="0" w:lastRow="0" w:firstColumn="0" w:lastColumn="0" w:oddVBand="0" w:evenVBand="0" w:oddHBand="1" w:evenHBand="0" w:firstRowFirstColumn="0" w:firstRowLastColumn="0" w:lastRowFirstColumn="0" w:lastRowLastColumn="0"/>
              <w:rPr>
                <w:sz w:val="12"/>
                <w:szCs w:val="16"/>
              </w:rPr>
            </w:pPr>
            <w:r>
              <w:rPr>
                <w:sz w:val="12"/>
                <w:szCs w:val="16"/>
              </w:rPr>
              <w:t>Schädlinge sollen in Bezug auf die 10 Pflanze aus FR-4 erkannt werden.</w:t>
            </w:r>
          </w:p>
        </w:tc>
        <w:tc>
          <w:tcPr>
            <w:tcW w:w="2303" w:type="dxa"/>
          </w:tcPr>
          <w:p w14:paraId="5CBC6610" w14:textId="33B01757" w:rsidR="004237E2" w:rsidRPr="00BA328F" w:rsidRDefault="004237E2" w:rsidP="00BA328F">
            <w:pPr>
              <w:cnfStyle w:val="000000100000" w:firstRow="0" w:lastRow="0" w:firstColumn="0" w:lastColumn="0" w:oddVBand="0" w:evenVBand="0" w:oddHBand="1" w:evenHBand="0" w:firstRowFirstColumn="0" w:firstRowLastColumn="0" w:lastRowFirstColumn="0" w:lastRowLastColumn="0"/>
              <w:rPr>
                <w:sz w:val="12"/>
                <w:szCs w:val="16"/>
              </w:rPr>
            </w:pPr>
          </w:p>
        </w:tc>
      </w:tr>
      <w:tr w:rsidR="004237E2" w:rsidRPr="00BA328F" w14:paraId="09948DC6" w14:textId="77777777" w:rsidTr="00503666">
        <w:trPr>
          <w:trHeight w:val="27"/>
        </w:trPr>
        <w:tc>
          <w:tcPr>
            <w:cnfStyle w:val="001000000000" w:firstRow="0" w:lastRow="0" w:firstColumn="1" w:lastColumn="0" w:oddVBand="0" w:evenVBand="0" w:oddHBand="0" w:evenHBand="0" w:firstRowFirstColumn="0" w:firstRowLastColumn="0" w:lastRowFirstColumn="0" w:lastRowLastColumn="0"/>
            <w:tcW w:w="2303" w:type="dxa"/>
            <w:vMerge/>
          </w:tcPr>
          <w:p w14:paraId="04220E6A" w14:textId="77777777" w:rsidR="004237E2" w:rsidRPr="000057AF" w:rsidRDefault="004237E2" w:rsidP="00BA328F">
            <w:pPr>
              <w:tabs>
                <w:tab w:val="left" w:pos="426"/>
                <w:tab w:val="left" w:pos="3119"/>
              </w:tabs>
              <w:jc w:val="right"/>
              <w:rPr>
                <w:rFonts w:eastAsiaTheme="majorEastAsia" w:cstheme="majorBidi"/>
                <w:bCs w:val="0"/>
                <w:iCs/>
                <w:caps w:val="0"/>
                <w:sz w:val="14"/>
              </w:rPr>
            </w:pPr>
          </w:p>
        </w:tc>
        <w:tc>
          <w:tcPr>
            <w:tcW w:w="2303" w:type="dxa"/>
          </w:tcPr>
          <w:p w14:paraId="2846B84E" w14:textId="66074700" w:rsidR="004237E2" w:rsidRDefault="004237E2" w:rsidP="00BA328F">
            <w:pPr>
              <w:cnfStyle w:val="000000000000" w:firstRow="0" w:lastRow="0" w:firstColumn="0" w:lastColumn="0" w:oddVBand="0" w:evenVBand="0" w:oddHBand="0" w:evenHBand="0" w:firstRowFirstColumn="0" w:firstRowLastColumn="0" w:lastRowFirstColumn="0" w:lastRowLastColumn="0"/>
              <w:rPr>
                <w:sz w:val="12"/>
                <w:szCs w:val="16"/>
              </w:rPr>
            </w:pPr>
            <w:r w:rsidRPr="004237E2">
              <w:rPr>
                <w:sz w:val="12"/>
                <w:szCs w:val="16"/>
              </w:rPr>
              <w:t>Mögliche Schädlings Bekämpfungsprodukte (Retail Shop Produkt Browse)</w:t>
            </w:r>
          </w:p>
        </w:tc>
        <w:tc>
          <w:tcPr>
            <w:tcW w:w="2303" w:type="dxa"/>
          </w:tcPr>
          <w:p w14:paraId="3C195A75" w14:textId="194213DF" w:rsidR="004237E2" w:rsidRDefault="006B0AE1" w:rsidP="000F1056">
            <w:pPr>
              <w:cnfStyle w:val="000000000000" w:firstRow="0" w:lastRow="0" w:firstColumn="0" w:lastColumn="0" w:oddVBand="0" w:evenVBand="0" w:oddHBand="0" w:evenHBand="0" w:firstRowFirstColumn="0" w:firstRowLastColumn="0" w:lastRowFirstColumn="0" w:lastRowLastColumn="0"/>
              <w:rPr>
                <w:sz w:val="12"/>
                <w:szCs w:val="16"/>
              </w:rPr>
            </w:pPr>
            <w:r>
              <w:rPr>
                <w:sz w:val="12"/>
                <w:szCs w:val="16"/>
              </w:rPr>
              <w:t xml:space="preserve">Es muss </w:t>
            </w:r>
            <w:r w:rsidR="00CF1C12">
              <w:rPr>
                <w:sz w:val="12"/>
                <w:szCs w:val="16"/>
              </w:rPr>
              <w:t xml:space="preserve">ausschliesslich </w:t>
            </w:r>
            <w:r>
              <w:rPr>
                <w:sz w:val="12"/>
                <w:szCs w:val="16"/>
              </w:rPr>
              <w:t>ein</w:t>
            </w:r>
            <w:r w:rsidR="00CF1C12">
              <w:rPr>
                <w:sz w:val="12"/>
                <w:szCs w:val="16"/>
              </w:rPr>
              <w:t xml:space="preserve"> einziger Prototyp</w:t>
            </w:r>
            <w:r>
              <w:rPr>
                <w:sz w:val="12"/>
                <w:szCs w:val="16"/>
              </w:rPr>
              <w:t xml:space="preserve"> Retail Shop Service bereitgestellt werden</w:t>
            </w:r>
            <w:r w:rsidR="00696216">
              <w:rPr>
                <w:sz w:val="12"/>
                <w:szCs w:val="16"/>
              </w:rPr>
              <w:t>.</w:t>
            </w:r>
            <w:r w:rsidR="000F1056">
              <w:rPr>
                <w:sz w:val="12"/>
                <w:szCs w:val="16"/>
              </w:rPr>
              <w:t xml:space="preserve"> </w:t>
            </w:r>
          </w:p>
        </w:tc>
        <w:tc>
          <w:tcPr>
            <w:tcW w:w="2303" w:type="dxa"/>
          </w:tcPr>
          <w:p w14:paraId="190BC3DD" w14:textId="77777777" w:rsidR="004237E2" w:rsidRDefault="000F1056" w:rsidP="00CF1C12">
            <w:pPr>
              <w:cnfStyle w:val="000000000000" w:firstRow="0" w:lastRow="0" w:firstColumn="0" w:lastColumn="0" w:oddVBand="0" w:evenVBand="0" w:oddHBand="0" w:evenHBand="0" w:firstRowFirstColumn="0" w:firstRowLastColumn="0" w:lastRowFirstColumn="0" w:lastRowLastColumn="0"/>
              <w:rPr>
                <w:sz w:val="12"/>
                <w:szCs w:val="16"/>
              </w:rPr>
            </w:pPr>
            <w:r>
              <w:rPr>
                <w:sz w:val="12"/>
                <w:szCs w:val="16"/>
              </w:rPr>
              <w:t>Diese Retail Shops dürfen als Mocks implementiert werden</w:t>
            </w:r>
            <w:r w:rsidR="00E50CB4">
              <w:rPr>
                <w:sz w:val="12"/>
                <w:szCs w:val="16"/>
              </w:rPr>
              <w:t>.</w:t>
            </w:r>
          </w:p>
          <w:p w14:paraId="298FB80D" w14:textId="20F370E4" w:rsidR="00CF1C12" w:rsidRDefault="00CF1C12" w:rsidP="00CF1C12">
            <w:pPr>
              <w:cnfStyle w:val="000000000000" w:firstRow="0" w:lastRow="0" w:firstColumn="0" w:lastColumn="0" w:oddVBand="0" w:evenVBand="0" w:oddHBand="0" w:evenHBand="0" w:firstRowFirstColumn="0" w:firstRowLastColumn="0" w:lastRowFirstColumn="0" w:lastRowLastColumn="0"/>
              <w:rPr>
                <w:sz w:val="12"/>
                <w:szCs w:val="16"/>
              </w:rPr>
            </w:pPr>
          </w:p>
        </w:tc>
      </w:tr>
      <w:tr w:rsidR="004237E2" w:rsidRPr="00BA328F" w14:paraId="5F32FF1D" w14:textId="77777777" w:rsidTr="00CF1C12">
        <w:trPr>
          <w:cnfStyle w:val="000000100000" w:firstRow="0" w:lastRow="0" w:firstColumn="0" w:lastColumn="0" w:oddVBand="0" w:evenVBand="0" w:oddHBand="1" w:evenHBand="0" w:firstRowFirstColumn="0" w:firstRowLastColumn="0" w:lastRowFirstColumn="0" w:lastRowLastColumn="0"/>
          <w:trHeight w:val="199"/>
        </w:trPr>
        <w:tc>
          <w:tcPr>
            <w:cnfStyle w:val="001000000000" w:firstRow="0" w:lastRow="0" w:firstColumn="1" w:lastColumn="0" w:oddVBand="0" w:evenVBand="0" w:oddHBand="0" w:evenHBand="0" w:firstRowFirstColumn="0" w:firstRowLastColumn="0" w:lastRowFirstColumn="0" w:lastRowLastColumn="0"/>
            <w:tcW w:w="2303" w:type="dxa"/>
            <w:vMerge/>
          </w:tcPr>
          <w:p w14:paraId="230F9752" w14:textId="77777777" w:rsidR="004237E2" w:rsidRPr="000057AF" w:rsidRDefault="004237E2" w:rsidP="00BA328F">
            <w:pPr>
              <w:tabs>
                <w:tab w:val="left" w:pos="426"/>
                <w:tab w:val="left" w:pos="3119"/>
              </w:tabs>
              <w:jc w:val="right"/>
              <w:rPr>
                <w:rFonts w:eastAsiaTheme="majorEastAsia" w:cstheme="majorBidi"/>
                <w:bCs w:val="0"/>
                <w:iCs/>
                <w:caps w:val="0"/>
                <w:sz w:val="14"/>
              </w:rPr>
            </w:pPr>
          </w:p>
        </w:tc>
        <w:tc>
          <w:tcPr>
            <w:tcW w:w="2303" w:type="dxa"/>
          </w:tcPr>
          <w:p w14:paraId="534409D9" w14:textId="7B3830E4" w:rsidR="004237E2" w:rsidRDefault="004237E2" w:rsidP="004237E2">
            <w:pPr>
              <w:cnfStyle w:val="000000100000" w:firstRow="0" w:lastRow="0" w:firstColumn="0" w:lastColumn="0" w:oddVBand="0" w:evenVBand="0" w:oddHBand="1" w:evenHBand="0" w:firstRowFirstColumn="0" w:firstRowLastColumn="0" w:lastRowFirstColumn="0" w:lastRowLastColumn="0"/>
              <w:rPr>
                <w:sz w:val="12"/>
                <w:szCs w:val="16"/>
              </w:rPr>
            </w:pPr>
            <w:r w:rsidRPr="004237E2">
              <w:rPr>
                <w:sz w:val="12"/>
                <w:szCs w:val="16"/>
              </w:rPr>
              <w:t>Angezeigte Attribute:</w:t>
            </w:r>
            <w:r w:rsidR="006B0AE1">
              <w:rPr>
                <w:sz w:val="12"/>
                <w:szCs w:val="16"/>
              </w:rPr>
              <w:t xml:space="preserve"> </w:t>
            </w:r>
            <w:r w:rsidRPr="004237E2">
              <w:rPr>
                <w:sz w:val="12"/>
                <w:szCs w:val="16"/>
              </w:rPr>
              <w:t>Pflanzenart, Anbauzeit, Erntezeit</w:t>
            </w:r>
          </w:p>
        </w:tc>
        <w:tc>
          <w:tcPr>
            <w:tcW w:w="2303" w:type="dxa"/>
          </w:tcPr>
          <w:p w14:paraId="743ABA12" w14:textId="76438EC9" w:rsidR="006B0AE1" w:rsidRDefault="006B0AE1" w:rsidP="00BA328F">
            <w:pPr>
              <w:cnfStyle w:val="000000100000" w:firstRow="0" w:lastRow="0" w:firstColumn="0" w:lastColumn="0" w:oddVBand="0" w:evenVBand="0" w:oddHBand="1" w:evenHBand="0" w:firstRowFirstColumn="0" w:firstRowLastColumn="0" w:lastRowFirstColumn="0" w:lastRowLastColumn="0"/>
              <w:rPr>
                <w:sz w:val="12"/>
                <w:szCs w:val="16"/>
              </w:rPr>
            </w:pPr>
            <w:r>
              <w:rPr>
                <w:sz w:val="12"/>
                <w:szCs w:val="16"/>
              </w:rPr>
              <w:t>Sind die Attribute auf den Pflanzen ersichtlich?</w:t>
            </w:r>
          </w:p>
        </w:tc>
        <w:tc>
          <w:tcPr>
            <w:tcW w:w="2303" w:type="dxa"/>
          </w:tcPr>
          <w:p w14:paraId="282CF155" w14:textId="53DCA8C9" w:rsidR="004237E2" w:rsidRDefault="004237E2" w:rsidP="00BA328F">
            <w:pPr>
              <w:cnfStyle w:val="000000100000" w:firstRow="0" w:lastRow="0" w:firstColumn="0" w:lastColumn="0" w:oddVBand="0" w:evenVBand="0" w:oddHBand="1" w:evenHBand="0" w:firstRowFirstColumn="0" w:firstRowLastColumn="0" w:lastRowFirstColumn="0" w:lastRowLastColumn="0"/>
              <w:rPr>
                <w:sz w:val="12"/>
                <w:szCs w:val="16"/>
              </w:rPr>
            </w:pPr>
          </w:p>
        </w:tc>
      </w:tr>
      <w:tr w:rsidR="004237E2" w:rsidRPr="00BA328F" w14:paraId="2B9C3335" w14:textId="77777777" w:rsidTr="00503666">
        <w:trPr>
          <w:trHeight w:val="27"/>
        </w:trPr>
        <w:tc>
          <w:tcPr>
            <w:cnfStyle w:val="001000000000" w:firstRow="0" w:lastRow="0" w:firstColumn="1" w:lastColumn="0" w:oddVBand="0" w:evenVBand="0" w:oddHBand="0" w:evenHBand="0" w:firstRowFirstColumn="0" w:firstRowLastColumn="0" w:lastRowFirstColumn="0" w:lastRowLastColumn="0"/>
            <w:tcW w:w="2303" w:type="dxa"/>
            <w:vMerge/>
          </w:tcPr>
          <w:p w14:paraId="4271EAB1" w14:textId="03CD4E5A" w:rsidR="004237E2" w:rsidRPr="000057AF" w:rsidRDefault="004237E2" w:rsidP="00BA328F">
            <w:pPr>
              <w:tabs>
                <w:tab w:val="left" w:pos="426"/>
                <w:tab w:val="left" w:pos="3119"/>
              </w:tabs>
              <w:jc w:val="right"/>
              <w:rPr>
                <w:rFonts w:eastAsiaTheme="majorEastAsia" w:cstheme="majorBidi"/>
                <w:bCs w:val="0"/>
                <w:iCs/>
                <w:caps w:val="0"/>
                <w:sz w:val="14"/>
              </w:rPr>
            </w:pPr>
          </w:p>
        </w:tc>
        <w:tc>
          <w:tcPr>
            <w:tcW w:w="2303" w:type="dxa"/>
          </w:tcPr>
          <w:p w14:paraId="332AF324" w14:textId="36DA5221" w:rsidR="004237E2" w:rsidRDefault="004237E2" w:rsidP="004237E2">
            <w:pPr>
              <w:cnfStyle w:val="000000000000" w:firstRow="0" w:lastRow="0" w:firstColumn="0" w:lastColumn="0" w:oddVBand="0" w:evenVBand="0" w:oddHBand="0" w:evenHBand="0" w:firstRowFirstColumn="0" w:firstRowLastColumn="0" w:lastRowFirstColumn="0" w:lastRowLastColumn="0"/>
              <w:rPr>
                <w:sz w:val="12"/>
                <w:szCs w:val="16"/>
              </w:rPr>
            </w:pPr>
            <w:r>
              <w:rPr>
                <w:sz w:val="12"/>
                <w:szCs w:val="16"/>
              </w:rPr>
              <w:t xml:space="preserve">Garden </w:t>
            </w:r>
            <w:proofErr w:type="spellStart"/>
            <w:r>
              <w:rPr>
                <w:sz w:val="12"/>
                <w:szCs w:val="16"/>
              </w:rPr>
              <w:t>Planning</w:t>
            </w:r>
            <w:proofErr w:type="spellEnd"/>
            <w:r>
              <w:rPr>
                <w:sz w:val="12"/>
                <w:szCs w:val="16"/>
              </w:rPr>
              <w:t xml:space="preserve"> Service</w:t>
            </w:r>
          </w:p>
        </w:tc>
        <w:tc>
          <w:tcPr>
            <w:tcW w:w="2303" w:type="dxa"/>
          </w:tcPr>
          <w:p w14:paraId="11BE7D61" w14:textId="005D7F3F" w:rsidR="004237E2" w:rsidRDefault="004237E2" w:rsidP="00696216">
            <w:pPr>
              <w:cnfStyle w:val="000000000000" w:firstRow="0" w:lastRow="0" w:firstColumn="0" w:lastColumn="0" w:oddVBand="0" w:evenVBand="0" w:oddHBand="0" w:evenHBand="0" w:firstRowFirstColumn="0" w:firstRowLastColumn="0" w:lastRowFirstColumn="0" w:lastRowLastColumn="0"/>
              <w:rPr>
                <w:sz w:val="12"/>
                <w:szCs w:val="16"/>
              </w:rPr>
            </w:pPr>
            <w:r>
              <w:rPr>
                <w:sz w:val="12"/>
                <w:szCs w:val="16"/>
              </w:rPr>
              <w:t xml:space="preserve">Es muss ein Service </w:t>
            </w:r>
            <w:r w:rsidR="00696216">
              <w:rPr>
                <w:sz w:val="12"/>
                <w:szCs w:val="16"/>
              </w:rPr>
              <w:t>bereitgestellt werden</w:t>
            </w:r>
            <w:r>
              <w:rPr>
                <w:sz w:val="12"/>
                <w:szCs w:val="16"/>
              </w:rPr>
              <w:t xml:space="preserve">, welcher die Planung des Gartens auf Perioden verteilt. </w:t>
            </w:r>
          </w:p>
        </w:tc>
        <w:tc>
          <w:tcPr>
            <w:tcW w:w="2303" w:type="dxa"/>
          </w:tcPr>
          <w:p w14:paraId="274560B8" w14:textId="5EF193AD" w:rsidR="004237E2" w:rsidRDefault="004237E2" w:rsidP="00BA328F">
            <w:pPr>
              <w:cnfStyle w:val="000000000000" w:firstRow="0" w:lastRow="0" w:firstColumn="0" w:lastColumn="0" w:oddVBand="0" w:evenVBand="0" w:oddHBand="0" w:evenHBand="0" w:firstRowFirstColumn="0" w:firstRowLastColumn="0" w:lastRowFirstColumn="0" w:lastRowLastColumn="0"/>
              <w:rPr>
                <w:sz w:val="12"/>
                <w:szCs w:val="16"/>
              </w:rPr>
            </w:pPr>
          </w:p>
        </w:tc>
      </w:tr>
      <w:tr w:rsidR="004237E2" w:rsidRPr="00BA328F" w14:paraId="5305EE14" w14:textId="77777777" w:rsidTr="00503666">
        <w:trPr>
          <w:cnfStyle w:val="000000100000" w:firstRow="0" w:lastRow="0" w:firstColumn="0" w:lastColumn="0" w:oddVBand="0" w:evenVBand="0" w:oddHBand="1" w:evenHBand="0" w:firstRowFirstColumn="0" w:firstRowLastColumn="0" w:lastRowFirstColumn="0" w:lastRowLastColumn="0"/>
          <w:trHeight w:val="27"/>
        </w:trPr>
        <w:tc>
          <w:tcPr>
            <w:cnfStyle w:val="001000000000" w:firstRow="0" w:lastRow="0" w:firstColumn="1" w:lastColumn="0" w:oddVBand="0" w:evenVBand="0" w:oddHBand="0" w:evenHBand="0" w:firstRowFirstColumn="0" w:firstRowLastColumn="0" w:lastRowFirstColumn="0" w:lastRowLastColumn="0"/>
            <w:tcW w:w="2303" w:type="dxa"/>
            <w:vMerge/>
          </w:tcPr>
          <w:p w14:paraId="22655338" w14:textId="77777777" w:rsidR="004237E2" w:rsidRPr="000057AF" w:rsidRDefault="004237E2" w:rsidP="00BA328F">
            <w:pPr>
              <w:tabs>
                <w:tab w:val="left" w:pos="426"/>
                <w:tab w:val="left" w:pos="3119"/>
              </w:tabs>
              <w:jc w:val="right"/>
              <w:rPr>
                <w:rFonts w:eastAsiaTheme="majorEastAsia" w:cstheme="majorBidi"/>
                <w:bCs w:val="0"/>
                <w:iCs/>
                <w:caps w:val="0"/>
                <w:sz w:val="14"/>
              </w:rPr>
            </w:pPr>
          </w:p>
        </w:tc>
        <w:tc>
          <w:tcPr>
            <w:tcW w:w="2303" w:type="dxa"/>
          </w:tcPr>
          <w:p w14:paraId="52A30211" w14:textId="1204CBC1" w:rsidR="004237E2" w:rsidRDefault="008937F0" w:rsidP="00BA328F">
            <w:pPr>
              <w:cnfStyle w:val="000000100000" w:firstRow="0" w:lastRow="0" w:firstColumn="0" w:lastColumn="0" w:oddVBand="0" w:evenVBand="0" w:oddHBand="1" w:evenHBand="0" w:firstRowFirstColumn="0" w:firstRowLastColumn="0" w:lastRowFirstColumn="0" w:lastRowLastColumn="0"/>
              <w:rPr>
                <w:sz w:val="12"/>
                <w:szCs w:val="16"/>
              </w:rPr>
            </w:pPr>
            <w:r>
              <w:rPr>
                <w:sz w:val="12"/>
                <w:szCs w:val="16"/>
              </w:rPr>
              <w:t>Informationen zu den Pflanzen sollen gesucht werden (Forum, Web)</w:t>
            </w:r>
          </w:p>
        </w:tc>
        <w:tc>
          <w:tcPr>
            <w:tcW w:w="2303" w:type="dxa"/>
          </w:tcPr>
          <w:p w14:paraId="5293209D" w14:textId="5D09628F" w:rsidR="004237E2" w:rsidRDefault="004237E2" w:rsidP="00BA328F">
            <w:pPr>
              <w:cnfStyle w:val="000000100000" w:firstRow="0" w:lastRow="0" w:firstColumn="0" w:lastColumn="0" w:oddVBand="0" w:evenVBand="0" w:oddHBand="1" w:evenHBand="0" w:firstRowFirstColumn="0" w:firstRowLastColumn="0" w:lastRowFirstColumn="0" w:lastRowLastColumn="0"/>
              <w:rPr>
                <w:sz w:val="12"/>
                <w:szCs w:val="16"/>
              </w:rPr>
            </w:pPr>
          </w:p>
        </w:tc>
        <w:tc>
          <w:tcPr>
            <w:tcW w:w="2303" w:type="dxa"/>
          </w:tcPr>
          <w:p w14:paraId="24365274" w14:textId="3283A74C" w:rsidR="004237E2" w:rsidRDefault="008937F0" w:rsidP="008937F0">
            <w:pPr>
              <w:cnfStyle w:val="000000100000" w:firstRow="0" w:lastRow="0" w:firstColumn="0" w:lastColumn="0" w:oddVBand="0" w:evenVBand="0" w:oddHBand="1" w:evenHBand="0" w:firstRowFirstColumn="0" w:firstRowLastColumn="0" w:lastRowFirstColumn="0" w:lastRowLastColumn="0"/>
              <w:rPr>
                <w:sz w:val="12"/>
                <w:szCs w:val="16"/>
              </w:rPr>
            </w:pPr>
            <w:r>
              <w:rPr>
                <w:sz w:val="12"/>
                <w:szCs w:val="16"/>
              </w:rPr>
              <w:t>Darf ebenfalls aus Mocks bestehen.</w:t>
            </w:r>
          </w:p>
        </w:tc>
      </w:tr>
      <w:tr w:rsidR="000057AF" w:rsidRPr="00BA328F" w14:paraId="45AD2509" w14:textId="77777777" w:rsidTr="00503666">
        <w:trPr>
          <w:trHeight w:val="26"/>
        </w:trPr>
        <w:tc>
          <w:tcPr>
            <w:cnfStyle w:val="001000000000" w:firstRow="0" w:lastRow="0" w:firstColumn="1" w:lastColumn="0" w:oddVBand="0" w:evenVBand="0" w:oddHBand="0" w:evenHBand="0" w:firstRowFirstColumn="0" w:firstRowLastColumn="0" w:lastRowFirstColumn="0" w:lastRowLastColumn="0"/>
            <w:tcW w:w="2303" w:type="dxa"/>
            <w:vMerge w:val="restart"/>
          </w:tcPr>
          <w:p w14:paraId="5EE0FB95" w14:textId="632CC1CF" w:rsidR="000057AF" w:rsidRPr="000057AF" w:rsidRDefault="000057AF" w:rsidP="00BA328F">
            <w:pPr>
              <w:tabs>
                <w:tab w:val="left" w:pos="426"/>
                <w:tab w:val="left" w:pos="3119"/>
              </w:tabs>
              <w:jc w:val="right"/>
              <w:rPr>
                <w:rFonts w:eastAsiaTheme="majorEastAsia" w:cstheme="majorBidi"/>
                <w:bCs w:val="0"/>
                <w:iCs/>
                <w:caps w:val="0"/>
                <w:sz w:val="14"/>
              </w:rPr>
            </w:pPr>
            <w:r w:rsidRPr="000057AF">
              <w:rPr>
                <w:rFonts w:eastAsiaTheme="majorEastAsia" w:cstheme="majorBidi"/>
                <w:bCs w:val="0"/>
                <w:iCs/>
                <w:caps w:val="0"/>
                <w:sz w:val="14"/>
              </w:rPr>
              <w:t>Stammdaten Import</w:t>
            </w:r>
          </w:p>
        </w:tc>
        <w:tc>
          <w:tcPr>
            <w:tcW w:w="2303" w:type="dxa"/>
          </w:tcPr>
          <w:p w14:paraId="2F7421BB" w14:textId="3E6C8145" w:rsidR="000057AF" w:rsidRPr="00BA328F" w:rsidRDefault="000057AF" w:rsidP="00BA328F">
            <w:pPr>
              <w:cnfStyle w:val="000000000000" w:firstRow="0" w:lastRow="0" w:firstColumn="0" w:lastColumn="0" w:oddVBand="0" w:evenVBand="0" w:oddHBand="0" w:evenHBand="0" w:firstRowFirstColumn="0" w:firstRowLastColumn="0" w:lastRowFirstColumn="0" w:lastRowLastColumn="0"/>
              <w:rPr>
                <w:sz w:val="12"/>
                <w:szCs w:val="16"/>
              </w:rPr>
            </w:pPr>
            <w:r>
              <w:rPr>
                <w:sz w:val="12"/>
                <w:szCs w:val="16"/>
              </w:rPr>
              <w:t>10 Pflanzen</w:t>
            </w:r>
          </w:p>
        </w:tc>
        <w:tc>
          <w:tcPr>
            <w:tcW w:w="2303" w:type="dxa"/>
          </w:tcPr>
          <w:p w14:paraId="153EC805" w14:textId="35E03B0A" w:rsidR="000057AF" w:rsidRPr="00BA328F" w:rsidRDefault="000057AF" w:rsidP="00BA328F">
            <w:pPr>
              <w:cnfStyle w:val="000000000000" w:firstRow="0" w:lastRow="0" w:firstColumn="0" w:lastColumn="0" w:oddVBand="0" w:evenVBand="0" w:oddHBand="0" w:evenHBand="0" w:firstRowFirstColumn="0" w:firstRowLastColumn="0" w:lastRowFirstColumn="0" w:lastRowLastColumn="0"/>
              <w:rPr>
                <w:sz w:val="12"/>
                <w:szCs w:val="16"/>
              </w:rPr>
            </w:pPr>
            <w:r>
              <w:rPr>
                <w:sz w:val="12"/>
                <w:szCs w:val="16"/>
              </w:rPr>
              <w:t>Es sollen mindestens 10 Pflanzen Importiert werden können.</w:t>
            </w:r>
          </w:p>
        </w:tc>
        <w:tc>
          <w:tcPr>
            <w:tcW w:w="2303" w:type="dxa"/>
          </w:tcPr>
          <w:p w14:paraId="46BC6CF7" w14:textId="37C58460" w:rsidR="000057AF" w:rsidRPr="00BA328F" w:rsidRDefault="000057AF" w:rsidP="00BA328F">
            <w:pPr>
              <w:cnfStyle w:val="000000000000" w:firstRow="0" w:lastRow="0" w:firstColumn="0" w:lastColumn="0" w:oddVBand="0" w:evenVBand="0" w:oddHBand="0" w:evenHBand="0" w:firstRowFirstColumn="0" w:firstRowLastColumn="0" w:lastRowFirstColumn="0" w:lastRowLastColumn="0"/>
              <w:rPr>
                <w:sz w:val="12"/>
                <w:szCs w:val="16"/>
              </w:rPr>
            </w:pPr>
          </w:p>
        </w:tc>
      </w:tr>
      <w:tr w:rsidR="000057AF" w:rsidRPr="00BA328F" w14:paraId="0384CCFA" w14:textId="77777777" w:rsidTr="00503666">
        <w:trPr>
          <w:cnfStyle w:val="000000100000" w:firstRow="0" w:lastRow="0" w:firstColumn="0" w:lastColumn="0" w:oddVBand="0" w:evenVBand="0" w:oddHBand="1" w:evenHBand="0" w:firstRowFirstColumn="0" w:firstRowLastColumn="0" w:lastRowFirstColumn="0" w:lastRowLastColumn="0"/>
          <w:trHeight w:val="23"/>
        </w:trPr>
        <w:tc>
          <w:tcPr>
            <w:cnfStyle w:val="001000000000" w:firstRow="0" w:lastRow="0" w:firstColumn="1" w:lastColumn="0" w:oddVBand="0" w:evenVBand="0" w:oddHBand="0" w:evenHBand="0" w:firstRowFirstColumn="0" w:firstRowLastColumn="0" w:lastRowFirstColumn="0" w:lastRowLastColumn="0"/>
            <w:tcW w:w="2303" w:type="dxa"/>
            <w:vMerge/>
          </w:tcPr>
          <w:p w14:paraId="687CCE0D" w14:textId="7D82A399" w:rsidR="000057AF" w:rsidRPr="000057AF" w:rsidRDefault="000057AF" w:rsidP="00BA328F">
            <w:pPr>
              <w:tabs>
                <w:tab w:val="left" w:pos="426"/>
                <w:tab w:val="left" w:pos="3119"/>
              </w:tabs>
              <w:jc w:val="right"/>
              <w:rPr>
                <w:rFonts w:eastAsiaTheme="majorEastAsia" w:cstheme="majorBidi"/>
                <w:iCs/>
                <w:sz w:val="14"/>
              </w:rPr>
            </w:pPr>
          </w:p>
        </w:tc>
        <w:tc>
          <w:tcPr>
            <w:tcW w:w="2303" w:type="dxa"/>
          </w:tcPr>
          <w:p w14:paraId="17C802CB" w14:textId="63A8018A" w:rsidR="000057AF" w:rsidRPr="00BA328F" w:rsidRDefault="000057AF" w:rsidP="00BA328F">
            <w:pPr>
              <w:cnfStyle w:val="000000100000" w:firstRow="0" w:lastRow="0" w:firstColumn="0" w:lastColumn="0" w:oddVBand="0" w:evenVBand="0" w:oddHBand="1" w:evenHBand="0" w:firstRowFirstColumn="0" w:firstRowLastColumn="0" w:lastRowFirstColumn="0" w:lastRowLastColumn="0"/>
              <w:rPr>
                <w:sz w:val="12"/>
                <w:szCs w:val="16"/>
              </w:rPr>
            </w:pPr>
            <w:r>
              <w:rPr>
                <w:sz w:val="12"/>
                <w:szCs w:val="16"/>
              </w:rPr>
              <w:t>10 Schädlinge</w:t>
            </w:r>
          </w:p>
        </w:tc>
        <w:tc>
          <w:tcPr>
            <w:tcW w:w="2303" w:type="dxa"/>
          </w:tcPr>
          <w:p w14:paraId="6F1FF34B" w14:textId="7645D176" w:rsidR="000057AF" w:rsidRPr="00BA328F" w:rsidRDefault="000057AF" w:rsidP="00BA328F">
            <w:pPr>
              <w:cnfStyle w:val="000000100000" w:firstRow="0" w:lastRow="0" w:firstColumn="0" w:lastColumn="0" w:oddVBand="0" w:evenVBand="0" w:oddHBand="1" w:evenHBand="0" w:firstRowFirstColumn="0" w:firstRowLastColumn="0" w:lastRowFirstColumn="0" w:lastRowLastColumn="0"/>
              <w:rPr>
                <w:sz w:val="12"/>
                <w:szCs w:val="16"/>
              </w:rPr>
            </w:pPr>
            <w:r>
              <w:rPr>
                <w:sz w:val="12"/>
                <w:szCs w:val="16"/>
              </w:rPr>
              <w:t>9 von 10 Schädlinge müssen zu einer Pflanze korrespondieren.</w:t>
            </w:r>
          </w:p>
        </w:tc>
        <w:tc>
          <w:tcPr>
            <w:tcW w:w="2303" w:type="dxa"/>
          </w:tcPr>
          <w:p w14:paraId="16F9AD94" w14:textId="7DEA122B" w:rsidR="000057AF" w:rsidRPr="00BA328F" w:rsidRDefault="000057AF" w:rsidP="00BA328F">
            <w:pPr>
              <w:cnfStyle w:val="000000100000" w:firstRow="0" w:lastRow="0" w:firstColumn="0" w:lastColumn="0" w:oddVBand="0" w:evenVBand="0" w:oddHBand="1" w:evenHBand="0" w:firstRowFirstColumn="0" w:firstRowLastColumn="0" w:lastRowFirstColumn="0" w:lastRowLastColumn="0"/>
              <w:rPr>
                <w:sz w:val="12"/>
                <w:szCs w:val="16"/>
              </w:rPr>
            </w:pPr>
          </w:p>
        </w:tc>
      </w:tr>
      <w:tr w:rsidR="000057AF" w:rsidRPr="00BA328F" w14:paraId="3AE5A181" w14:textId="77777777" w:rsidTr="00503666">
        <w:trPr>
          <w:trHeight w:val="23"/>
        </w:trPr>
        <w:tc>
          <w:tcPr>
            <w:cnfStyle w:val="001000000000" w:firstRow="0" w:lastRow="0" w:firstColumn="1" w:lastColumn="0" w:oddVBand="0" w:evenVBand="0" w:oddHBand="0" w:evenHBand="0" w:firstRowFirstColumn="0" w:firstRowLastColumn="0" w:lastRowFirstColumn="0" w:lastRowLastColumn="0"/>
            <w:tcW w:w="2303" w:type="dxa"/>
            <w:vMerge/>
          </w:tcPr>
          <w:p w14:paraId="18B84DDE" w14:textId="77777777" w:rsidR="000057AF" w:rsidRPr="000057AF" w:rsidRDefault="000057AF" w:rsidP="00BA328F">
            <w:pPr>
              <w:tabs>
                <w:tab w:val="left" w:pos="426"/>
                <w:tab w:val="left" w:pos="3119"/>
              </w:tabs>
              <w:jc w:val="right"/>
              <w:rPr>
                <w:rFonts w:eastAsiaTheme="majorEastAsia" w:cstheme="majorBidi"/>
                <w:iCs/>
                <w:sz w:val="14"/>
              </w:rPr>
            </w:pPr>
          </w:p>
        </w:tc>
        <w:tc>
          <w:tcPr>
            <w:tcW w:w="2303" w:type="dxa"/>
          </w:tcPr>
          <w:p w14:paraId="07371B77" w14:textId="25F7744F" w:rsidR="000057AF" w:rsidRPr="00BA328F" w:rsidRDefault="000057AF" w:rsidP="00BA328F">
            <w:pPr>
              <w:cnfStyle w:val="000000000000" w:firstRow="0" w:lastRow="0" w:firstColumn="0" w:lastColumn="0" w:oddVBand="0" w:evenVBand="0" w:oddHBand="0" w:evenHBand="0" w:firstRowFirstColumn="0" w:firstRowLastColumn="0" w:lastRowFirstColumn="0" w:lastRowLastColumn="0"/>
              <w:rPr>
                <w:sz w:val="12"/>
                <w:szCs w:val="16"/>
              </w:rPr>
            </w:pPr>
            <w:r>
              <w:rPr>
                <w:sz w:val="12"/>
                <w:szCs w:val="16"/>
              </w:rPr>
              <w:t>10 Schädlingsbekämpfungsmittel</w:t>
            </w:r>
          </w:p>
        </w:tc>
        <w:tc>
          <w:tcPr>
            <w:tcW w:w="2303" w:type="dxa"/>
          </w:tcPr>
          <w:p w14:paraId="682566EA" w14:textId="0F1740B0" w:rsidR="000057AF" w:rsidRPr="00BA328F" w:rsidRDefault="00492897" w:rsidP="00492897">
            <w:pPr>
              <w:cnfStyle w:val="000000000000" w:firstRow="0" w:lastRow="0" w:firstColumn="0" w:lastColumn="0" w:oddVBand="0" w:evenVBand="0" w:oddHBand="0" w:evenHBand="0" w:firstRowFirstColumn="0" w:firstRowLastColumn="0" w:lastRowFirstColumn="0" w:lastRowLastColumn="0"/>
              <w:rPr>
                <w:sz w:val="12"/>
                <w:szCs w:val="16"/>
              </w:rPr>
            </w:pPr>
            <w:r>
              <w:rPr>
                <w:sz w:val="12"/>
                <w:szCs w:val="16"/>
              </w:rPr>
              <w:t>Mindestens 5 Mittel bekämpfen die Schädlinge</w:t>
            </w:r>
          </w:p>
        </w:tc>
        <w:tc>
          <w:tcPr>
            <w:tcW w:w="2303" w:type="dxa"/>
          </w:tcPr>
          <w:p w14:paraId="718FF637" w14:textId="13F3B36D" w:rsidR="000057AF" w:rsidRPr="00BA328F" w:rsidRDefault="000057AF" w:rsidP="00BA328F">
            <w:pPr>
              <w:cnfStyle w:val="000000000000" w:firstRow="0" w:lastRow="0" w:firstColumn="0" w:lastColumn="0" w:oddVBand="0" w:evenVBand="0" w:oddHBand="0" w:evenHBand="0" w:firstRowFirstColumn="0" w:firstRowLastColumn="0" w:lastRowFirstColumn="0" w:lastRowLastColumn="0"/>
              <w:rPr>
                <w:sz w:val="12"/>
                <w:szCs w:val="16"/>
              </w:rPr>
            </w:pPr>
          </w:p>
        </w:tc>
      </w:tr>
      <w:tr w:rsidR="000057AF" w:rsidRPr="00BA328F" w14:paraId="142212B3" w14:textId="77777777" w:rsidTr="00503666">
        <w:trPr>
          <w:cnfStyle w:val="000000100000" w:firstRow="0" w:lastRow="0" w:firstColumn="0" w:lastColumn="0" w:oddVBand="0" w:evenVBand="0" w:oddHBand="1" w:evenHBand="0" w:firstRowFirstColumn="0" w:firstRowLastColumn="0" w:lastRowFirstColumn="0" w:lastRowLastColumn="0"/>
          <w:trHeight w:val="23"/>
        </w:trPr>
        <w:tc>
          <w:tcPr>
            <w:cnfStyle w:val="001000000000" w:firstRow="0" w:lastRow="0" w:firstColumn="1" w:lastColumn="0" w:oddVBand="0" w:evenVBand="0" w:oddHBand="0" w:evenHBand="0" w:firstRowFirstColumn="0" w:firstRowLastColumn="0" w:lastRowFirstColumn="0" w:lastRowLastColumn="0"/>
            <w:tcW w:w="2303" w:type="dxa"/>
            <w:vMerge/>
          </w:tcPr>
          <w:p w14:paraId="16719FB7" w14:textId="77777777" w:rsidR="000057AF" w:rsidRPr="000057AF" w:rsidRDefault="000057AF" w:rsidP="00BA328F">
            <w:pPr>
              <w:tabs>
                <w:tab w:val="left" w:pos="426"/>
                <w:tab w:val="left" w:pos="3119"/>
              </w:tabs>
              <w:jc w:val="right"/>
              <w:rPr>
                <w:rFonts w:eastAsiaTheme="majorEastAsia" w:cstheme="majorBidi"/>
                <w:iCs/>
                <w:sz w:val="14"/>
              </w:rPr>
            </w:pPr>
          </w:p>
        </w:tc>
        <w:tc>
          <w:tcPr>
            <w:tcW w:w="2303" w:type="dxa"/>
          </w:tcPr>
          <w:p w14:paraId="11DCECF7" w14:textId="2135C554" w:rsidR="000057AF" w:rsidRPr="00BA328F" w:rsidRDefault="000057AF" w:rsidP="00BA328F">
            <w:pPr>
              <w:cnfStyle w:val="000000100000" w:firstRow="0" w:lastRow="0" w:firstColumn="0" w:lastColumn="0" w:oddVBand="0" w:evenVBand="0" w:oddHBand="1" w:evenHBand="0" w:firstRowFirstColumn="0" w:firstRowLastColumn="0" w:lastRowFirstColumn="0" w:lastRowLastColumn="0"/>
              <w:rPr>
                <w:sz w:val="12"/>
                <w:szCs w:val="16"/>
              </w:rPr>
            </w:pPr>
            <w:r>
              <w:rPr>
                <w:sz w:val="12"/>
                <w:szCs w:val="16"/>
              </w:rPr>
              <w:t>1 Garten</w:t>
            </w:r>
          </w:p>
        </w:tc>
        <w:tc>
          <w:tcPr>
            <w:tcW w:w="2303" w:type="dxa"/>
          </w:tcPr>
          <w:p w14:paraId="637B803E" w14:textId="60F71EBA" w:rsidR="000057AF" w:rsidRPr="00BA328F" w:rsidRDefault="006D0D88" w:rsidP="00BA328F">
            <w:pPr>
              <w:cnfStyle w:val="000000100000" w:firstRow="0" w:lastRow="0" w:firstColumn="0" w:lastColumn="0" w:oddVBand="0" w:evenVBand="0" w:oddHBand="1" w:evenHBand="0" w:firstRowFirstColumn="0" w:firstRowLastColumn="0" w:lastRowFirstColumn="0" w:lastRowLastColumn="0"/>
              <w:rPr>
                <w:sz w:val="12"/>
                <w:szCs w:val="16"/>
              </w:rPr>
            </w:pPr>
            <w:r>
              <w:rPr>
                <w:sz w:val="12"/>
                <w:szCs w:val="16"/>
              </w:rPr>
              <w:t xml:space="preserve">Ein Garten mit mindestens 5 der </w:t>
            </w:r>
            <w:r w:rsidR="00D23E29">
              <w:rPr>
                <w:sz w:val="12"/>
                <w:szCs w:val="16"/>
              </w:rPr>
              <w:t xml:space="preserve">bereits </w:t>
            </w:r>
            <w:r>
              <w:rPr>
                <w:sz w:val="12"/>
                <w:szCs w:val="16"/>
              </w:rPr>
              <w:t>Importierten Pflanzen.</w:t>
            </w:r>
          </w:p>
        </w:tc>
        <w:tc>
          <w:tcPr>
            <w:tcW w:w="2303" w:type="dxa"/>
          </w:tcPr>
          <w:p w14:paraId="2008FEC2" w14:textId="104067DB" w:rsidR="000057AF" w:rsidRPr="00BA328F" w:rsidRDefault="000057AF" w:rsidP="00BA328F">
            <w:pPr>
              <w:cnfStyle w:val="000000100000" w:firstRow="0" w:lastRow="0" w:firstColumn="0" w:lastColumn="0" w:oddVBand="0" w:evenVBand="0" w:oddHBand="1" w:evenHBand="0" w:firstRowFirstColumn="0" w:firstRowLastColumn="0" w:lastRowFirstColumn="0" w:lastRowLastColumn="0"/>
              <w:rPr>
                <w:sz w:val="12"/>
                <w:szCs w:val="16"/>
              </w:rPr>
            </w:pPr>
          </w:p>
        </w:tc>
      </w:tr>
    </w:tbl>
    <w:p w14:paraId="0B5F3D46" w14:textId="77777777" w:rsidR="005E0AA5" w:rsidRDefault="005E0AA5" w:rsidP="005C0C46"/>
    <w:p w14:paraId="42AC8563" w14:textId="77777777" w:rsidR="00EF495F" w:rsidRPr="00EF495F" w:rsidRDefault="00CB381F" w:rsidP="00EF495F">
      <w:pPr>
        <w:pStyle w:val="berschrift1"/>
      </w:pPr>
      <w:bookmarkStart w:id="104" w:name="_Toc432673989"/>
      <w:r>
        <w:t>NFR Gewichtung</w:t>
      </w:r>
      <w:bookmarkEnd w:id="104"/>
      <w:r w:rsidR="004F501A">
        <w:fldChar w:fldCharType="begin"/>
      </w:r>
      <w:r w:rsidR="004F501A">
        <w:instrText xml:space="preserve"> LINK </w:instrText>
      </w:r>
      <w:r w:rsidR="00F57F1C">
        <w:instrText xml:space="preserve">Excel.Sheet.12 "C:\\sandbox\\gardeningPlaner\\docs\\01 Projektauftrag\\GewichtungsHilfe.xlsx" Tabelle1!Z1S1:Z16S11 </w:instrText>
      </w:r>
      <w:r w:rsidR="004F501A">
        <w:instrText xml:space="preserve">\a \f 4 \h </w:instrText>
      </w:r>
      <w:r>
        <w:instrText xml:space="preserve"> \* MERGEFORMAT </w:instrText>
      </w:r>
      <w:r w:rsidR="00EF495F">
        <w:fldChar w:fldCharType="separate"/>
      </w:r>
    </w:p>
    <w:tbl>
      <w:tblPr>
        <w:tblW w:w="4271" w:type="pct"/>
        <w:tblCellMar>
          <w:left w:w="70" w:type="dxa"/>
          <w:right w:w="70" w:type="dxa"/>
        </w:tblCellMar>
        <w:tblLook w:val="04A0" w:firstRow="1" w:lastRow="0" w:firstColumn="1" w:lastColumn="0" w:noHBand="0" w:noVBand="1"/>
      </w:tblPr>
      <w:tblGrid>
        <w:gridCol w:w="399"/>
        <w:gridCol w:w="2983"/>
        <w:gridCol w:w="545"/>
        <w:gridCol w:w="399"/>
        <w:gridCol w:w="399"/>
        <w:gridCol w:w="400"/>
        <w:gridCol w:w="400"/>
        <w:gridCol w:w="400"/>
        <w:gridCol w:w="263"/>
        <w:gridCol w:w="899"/>
        <w:gridCol w:w="782"/>
      </w:tblGrid>
      <w:tr w:rsidR="00EF495F" w:rsidRPr="00EF495F" w14:paraId="5DEC8206" w14:textId="77777777" w:rsidTr="00EF495F">
        <w:trPr>
          <w:divId w:val="1427459110"/>
          <w:trHeight w:val="300"/>
        </w:trPr>
        <w:tc>
          <w:tcPr>
            <w:tcW w:w="254" w:type="pct"/>
            <w:tcBorders>
              <w:top w:val="nil"/>
              <w:left w:val="nil"/>
              <w:bottom w:val="nil"/>
              <w:right w:val="nil"/>
            </w:tcBorders>
            <w:shd w:val="clear" w:color="auto" w:fill="auto"/>
            <w:noWrap/>
            <w:vAlign w:val="bottom"/>
            <w:hideMark/>
          </w:tcPr>
          <w:p w14:paraId="5E26B2CC" w14:textId="77777777" w:rsidR="00EF495F" w:rsidRPr="00EF495F" w:rsidRDefault="00EF495F" w:rsidP="00EF495F">
            <w:pPr>
              <w:spacing w:after="0" w:line="240" w:lineRule="auto"/>
              <w:rPr>
                <w:rFonts w:ascii="Times New Roman" w:eastAsia="Times New Roman" w:hAnsi="Times New Roman" w:cs="Times New Roman"/>
                <w:sz w:val="16"/>
                <w:szCs w:val="24"/>
                <w:lang w:eastAsia="de-CH"/>
              </w:rPr>
            </w:pPr>
          </w:p>
        </w:tc>
        <w:tc>
          <w:tcPr>
            <w:tcW w:w="1896" w:type="pct"/>
            <w:tcBorders>
              <w:top w:val="nil"/>
              <w:left w:val="nil"/>
              <w:bottom w:val="nil"/>
              <w:right w:val="nil"/>
            </w:tcBorders>
            <w:shd w:val="clear" w:color="auto" w:fill="auto"/>
            <w:noWrap/>
            <w:vAlign w:val="bottom"/>
            <w:hideMark/>
          </w:tcPr>
          <w:p w14:paraId="0DA61C52" w14:textId="77777777" w:rsidR="00EF495F" w:rsidRPr="00EF495F" w:rsidRDefault="00EF495F" w:rsidP="00EF495F">
            <w:pPr>
              <w:spacing w:after="0" w:line="240" w:lineRule="auto"/>
              <w:rPr>
                <w:rFonts w:ascii="Times New Roman" w:eastAsia="Times New Roman" w:hAnsi="Times New Roman" w:cs="Times New Roman"/>
                <w:sz w:val="16"/>
                <w:szCs w:val="20"/>
                <w:lang w:eastAsia="de-CH"/>
              </w:rPr>
            </w:pPr>
          </w:p>
        </w:tc>
        <w:tc>
          <w:tcPr>
            <w:tcW w:w="347" w:type="pct"/>
            <w:tcBorders>
              <w:top w:val="nil"/>
              <w:left w:val="nil"/>
              <w:bottom w:val="nil"/>
              <w:right w:val="nil"/>
            </w:tcBorders>
            <w:shd w:val="clear" w:color="auto" w:fill="auto"/>
            <w:noWrap/>
            <w:vAlign w:val="bottom"/>
            <w:hideMark/>
          </w:tcPr>
          <w:p w14:paraId="389931F5" w14:textId="77777777" w:rsidR="00EF495F" w:rsidRPr="00EF495F" w:rsidRDefault="00EF495F" w:rsidP="00EF495F">
            <w:pPr>
              <w:spacing w:after="0" w:line="240" w:lineRule="auto"/>
              <w:rPr>
                <w:rFonts w:ascii="Times New Roman" w:eastAsia="Times New Roman" w:hAnsi="Times New Roman" w:cs="Times New Roman"/>
                <w:sz w:val="16"/>
                <w:szCs w:val="20"/>
                <w:lang w:eastAsia="de-CH"/>
              </w:rPr>
            </w:pPr>
          </w:p>
        </w:tc>
        <w:tc>
          <w:tcPr>
            <w:tcW w:w="254" w:type="pct"/>
            <w:tcBorders>
              <w:top w:val="nil"/>
              <w:left w:val="nil"/>
              <w:bottom w:val="nil"/>
              <w:right w:val="nil"/>
            </w:tcBorders>
            <w:shd w:val="clear" w:color="auto" w:fill="auto"/>
            <w:noWrap/>
            <w:vAlign w:val="bottom"/>
            <w:hideMark/>
          </w:tcPr>
          <w:p w14:paraId="681E585F" w14:textId="77777777" w:rsidR="00EF495F" w:rsidRPr="00EF495F" w:rsidRDefault="00EF495F" w:rsidP="00EF495F">
            <w:pPr>
              <w:spacing w:after="0" w:line="240" w:lineRule="auto"/>
              <w:rPr>
                <w:rFonts w:ascii="Times New Roman" w:eastAsia="Times New Roman" w:hAnsi="Times New Roman" w:cs="Times New Roman"/>
                <w:sz w:val="16"/>
                <w:szCs w:val="20"/>
                <w:lang w:eastAsia="de-CH"/>
              </w:rPr>
            </w:pPr>
          </w:p>
        </w:tc>
        <w:tc>
          <w:tcPr>
            <w:tcW w:w="254" w:type="pct"/>
            <w:tcBorders>
              <w:top w:val="nil"/>
              <w:left w:val="nil"/>
              <w:bottom w:val="nil"/>
              <w:right w:val="nil"/>
            </w:tcBorders>
            <w:shd w:val="clear" w:color="auto" w:fill="auto"/>
            <w:noWrap/>
            <w:vAlign w:val="bottom"/>
            <w:hideMark/>
          </w:tcPr>
          <w:p w14:paraId="6F312294" w14:textId="77777777" w:rsidR="00EF495F" w:rsidRPr="00EF495F" w:rsidRDefault="00EF495F" w:rsidP="00EF495F">
            <w:pPr>
              <w:spacing w:after="0" w:line="240" w:lineRule="auto"/>
              <w:rPr>
                <w:rFonts w:ascii="Times New Roman" w:eastAsia="Times New Roman" w:hAnsi="Times New Roman" w:cs="Times New Roman"/>
                <w:sz w:val="16"/>
                <w:szCs w:val="20"/>
                <w:lang w:eastAsia="de-CH"/>
              </w:rPr>
            </w:pPr>
          </w:p>
        </w:tc>
        <w:tc>
          <w:tcPr>
            <w:tcW w:w="254" w:type="pct"/>
            <w:tcBorders>
              <w:top w:val="nil"/>
              <w:left w:val="nil"/>
              <w:bottom w:val="nil"/>
              <w:right w:val="nil"/>
            </w:tcBorders>
            <w:shd w:val="clear" w:color="auto" w:fill="auto"/>
            <w:noWrap/>
            <w:vAlign w:val="bottom"/>
            <w:hideMark/>
          </w:tcPr>
          <w:p w14:paraId="4B088173" w14:textId="77777777" w:rsidR="00EF495F" w:rsidRPr="00EF495F" w:rsidRDefault="00EF495F" w:rsidP="00EF495F">
            <w:pPr>
              <w:spacing w:after="0" w:line="240" w:lineRule="auto"/>
              <w:rPr>
                <w:rFonts w:ascii="Times New Roman" w:eastAsia="Times New Roman" w:hAnsi="Times New Roman" w:cs="Times New Roman"/>
                <w:sz w:val="16"/>
                <w:szCs w:val="20"/>
                <w:lang w:eastAsia="de-CH"/>
              </w:rPr>
            </w:pPr>
          </w:p>
        </w:tc>
        <w:tc>
          <w:tcPr>
            <w:tcW w:w="254" w:type="pct"/>
            <w:tcBorders>
              <w:top w:val="nil"/>
              <w:left w:val="nil"/>
              <w:bottom w:val="nil"/>
              <w:right w:val="nil"/>
            </w:tcBorders>
            <w:shd w:val="clear" w:color="auto" w:fill="auto"/>
            <w:noWrap/>
            <w:vAlign w:val="bottom"/>
            <w:hideMark/>
          </w:tcPr>
          <w:p w14:paraId="205AF205" w14:textId="77777777" w:rsidR="00EF495F" w:rsidRPr="00EF495F" w:rsidRDefault="00EF495F" w:rsidP="00EF495F">
            <w:pPr>
              <w:spacing w:after="0" w:line="240" w:lineRule="auto"/>
              <w:rPr>
                <w:rFonts w:ascii="Times New Roman" w:eastAsia="Times New Roman" w:hAnsi="Times New Roman" w:cs="Times New Roman"/>
                <w:sz w:val="16"/>
                <w:szCs w:val="20"/>
                <w:lang w:eastAsia="de-CH"/>
              </w:rPr>
            </w:pPr>
          </w:p>
        </w:tc>
        <w:tc>
          <w:tcPr>
            <w:tcW w:w="254" w:type="pct"/>
            <w:tcBorders>
              <w:top w:val="nil"/>
              <w:left w:val="nil"/>
              <w:bottom w:val="nil"/>
              <w:right w:val="nil"/>
            </w:tcBorders>
            <w:shd w:val="clear" w:color="auto" w:fill="auto"/>
            <w:noWrap/>
            <w:vAlign w:val="bottom"/>
            <w:hideMark/>
          </w:tcPr>
          <w:p w14:paraId="5C036A1A" w14:textId="77777777" w:rsidR="00EF495F" w:rsidRPr="00EF495F" w:rsidRDefault="00EF495F" w:rsidP="00EF495F">
            <w:pPr>
              <w:spacing w:after="0" w:line="240" w:lineRule="auto"/>
              <w:rPr>
                <w:rFonts w:ascii="Times New Roman" w:eastAsia="Times New Roman" w:hAnsi="Times New Roman" w:cs="Times New Roman"/>
                <w:sz w:val="16"/>
                <w:szCs w:val="20"/>
                <w:lang w:eastAsia="de-CH"/>
              </w:rPr>
            </w:pPr>
          </w:p>
        </w:tc>
        <w:tc>
          <w:tcPr>
            <w:tcW w:w="167" w:type="pct"/>
            <w:tcBorders>
              <w:top w:val="nil"/>
              <w:left w:val="nil"/>
              <w:bottom w:val="nil"/>
              <w:right w:val="nil"/>
            </w:tcBorders>
            <w:shd w:val="clear" w:color="auto" w:fill="auto"/>
            <w:noWrap/>
            <w:vAlign w:val="bottom"/>
            <w:hideMark/>
          </w:tcPr>
          <w:p w14:paraId="0A0A61CF" w14:textId="77777777" w:rsidR="00EF495F" w:rsidRPr="00EF495F" w:rsidRDefault="00EF495F" w:rsidP="00EF495F">
            <w:pPr>
              <w:spacing w:after="0" w:line="240" w:lineRule="auto"/>
              <w:rPr>
                <w:rFonts w:ascii="Times New Roman" w:eastAsia="Times New Roman" w:hAnsi="Times New Roman" w:cs="Times New Roman"/>
                <w:sz w:val="16"/>
                <w:szCs w:val="20"/>
                <w:lang w:eastAsia="de-CH"/>
              </w:rPr>
            </w:pPr>
          </w:p>
        </w:tc>
        <w:tc>
          <w:tcPr>
            <w:tcW w:w="571" w:type="pct"/>
            <w:tcBorders>
              <w:top w:val="nil"/>
              <w:left w:val="nil"/>
              <w:bottom w:val="nil"/>
              <w:right w:val="nil"/>
            </w:tcBorders>
            <w:shd w:val="clear" w:color="auto" w:fill="auto"/>
            <w:noWrap/>
            <w:vAlign w:val="bottom"/>
            <w:hideMark/>
          </w:tcPr>
          <w:p w14:paraId="4B56E710" w14:textId="77777777" w:rsidR="00EF495F" w:rsidRPr="00EF495F" w:rsidRDefault="00EF495F" w:rsidP="00EF495F">
            <w:pPr>
              <w:spacing w:after="0" w:line="240" w:lineRule="auto"/>
              <w:rPr>
                <w:rFonts w:ascii="Calibri" w:eastAsia="Times New Roman" w:hAnsi="Calibri" w:cs="Times New Roman"/>
                <w:color w:val="000000"/>
                <w:sz w:val="16"/>
                <w:lang w:eastAsia="de-CH"/>
              </w:rPr>
            </w:pPr>
            <w:r w:rsidRPr="00EF495F">
              <w:rPr>
                <w:rFonts w:ascii="Calibri" w:eastAsia="Times New Roman" w:hAnsi="Calibri" w:cs="Times New Roman"/>
                <w:color w:val="000000"/>
                <w:sz w:val="16"/>
                <w:lang w:eastAsia="de-CH"/>
              </w:rPr>
              <w:t>Nennungen</w:t>
            </w:r>
          </w:p>
        </w:tc>
        <w:tc>
          <w:tcPr>
            <w:tcW w:w="497" w:type="pct"/>
            <w:tcBorders>
              <w:top w:val="nil"/>
              <w:left w:val="nil"/>
              <w:bottom w:val="nil"/>
              <w:right w:val="nil"/>
            </w:tcBorders>
            <w:shd w:val="clear" w:color="auto" w:fill="auto"/>
            <w:noWrap/>
            <w:vAlign w:val="bottom"/>
            <w:hideMark/>
          </w:tcPr>
          <w:p w14:paraId="5FEB38BD" w14:textId="77777777" w:rsidR="00EF495F" w:rsidRPr="00EF495F" w:rsidRDefault="00EF495F" w:rsidP="00EF495F">
            <w:pPr>
              <w:spacing w:after="0" w:line="240" w:lineRule="auto"/>
              <w:rPr>
                <w:rFonts w:ascii="Calibri" w:eastAsia="Times New Roman" w:hAnsi="Calibri" w:cs="Times New Roman"/>
                <w:color w:val="000000"/>
                <w:sz w:val="16"/>
                <w:lang w:eastAsia="de-CH"/>
              </w:rPr>
            </w:pPr>
            <w:r w:rsidRPr="00EF495F">
              <w:rPr>
                <w:rFonts w:ascii="Calibri" w:eastAsia="Times New Roman" w:hAnsi="Calibri" w:cs="Times New Roman"/>
                <w:color w:val="000000"/>
                <w:sz w:val="16"/>
                <w:lang w:eastAsia="de-CH"/>
              </w:rPr>
              <w:t>Gewicht</w:t>
            </w:r>
          </w:p>
        </w:tc>
      </w:tr>
      <w:tr w:rsidR="00EF495F" w:rsidRPr="00EF495F" w14:paraId="39571BE9" w14:textId="77777777" w:rsidTr="00EF495F">
        <w:trPr>
          <w:divId w:val="1427459110"/>
          <w:trHeight w:val="300"/>
        </w:trPr>
        <w:tc>
          <w:tcPr>
            <w:tcW w:w="254" w:type="pct"/>
            <w:tcBorders>
              <w:top w:val="nil"/>
              <w:left w:val="nil"/>
              <w:bottom w:val="nil"/>
              <w:right w:val="nil"/>
            </w:tcBorders>
            <w:shd w:val="clear" w:color="auto" w:fill="auto"/>
            <w:noWrap/>
            <w:vAlign w:val="bottom"/>
            <w:hideMark/>
          </w:tcPr>
          <w:p w14:paraId="55451870" w14:textId="77777777" w:rsidR="00EF495F" w:rsidRPr="00EF495F" w:rsidRDefault="00EF495F" w:rsidP="00EF495F">
            <w:pPr>
              <w:spacing w:after="0" w:line="240" w:lineRule="auto"/>
              <w:jc w:val="right"/>
              <w:rPr>
                <w:rFonts w:ascii="Calibri" w:eastAsia="Times New Roman" w:hAnsi="Calibri" w:cs="Times New Roman"/>
                <w:i/>
                <w:iCs/>
                <w:color w:val="7F7F7F"/>
                <w:sz w:val="16"/>
                <w:lang w:eastAsia="de-CH"/>
              </w:rPr>
            </w:pPr>
            <w:r w:rsidRPr="00EF495F">
              <w:rPr>
                <w:rFonts w:ascii="Calibri" w:eastAsia="Times New Roman" w:hAnsi="Calibri" w:cs="Times New Roman"/>
                <w:i/>
                <w:iCs/>
                <w:color w:val="7F7F7F"/>
                <w:sz w:val="16"/>
                <w:lang w:eastAsia="de-CH"/>
              </w:rPr>
              <w:t>1</w:t>
            </w:r>
          </w:p>
        </w:tc>
        <w:tc>
          <w:tcPr>
            <w:tcW w:w="1896" w:type="pct"/>
            <w:tcBorders>
              <w:top w:val="single" w:sz="4" w:space="0" w:color="7F7F7F"/>
              <w:left w:val="single" w:sz="4" w:space="0" w:color="7F7F7F"/>
              <w:bottom w:val="single" w:sz="4" w:space="0" w:color="7F7F7F"/>
              <w:right w:val="single" w:sz="4" w:space="0" w:color="7F7F7F"/>
            </w:tcBorders>
            <w:shd w:val="clear" w:color="000000" w:fill="F2F2F2"/>
            <w:noWrap/>
            <w:vAlign w:val="bottom"/>
            <w:hideMark/>
          </w:tcPr>
          <w:p w14:paraId="56C76EFB" w14:textId="77777777" w:rsidR="00EF495F" w:rsidRPr="00EF495F" w:rsidRDefault="00EF495F" w:rsidP="00EF495F">
            <w:pPr>
              <w:spacing w:after="0" w:line="240" w:lineRule="auto"/>
              <w:rPr>
                <w:rFonts w:ascii="Calibri" w:eastAsia="Times New Roman" w:hAnsi="Calibri" w:cs="Times New Roman"/>
                <w:b/>
                <w:bCs/>
                <w:color w:val="FA7D00"/>
                <w:sz w:val="16"/>
                <w:lang w:eastAsia="de-CH"/>
              </w:rPr>
            </w:pPr>
            <w:r w:rsidRPr="00EF495F">
              <w:rPr>
                <w:rFonts w:ascii="Calibri" w:eastAsia="Times New Roman" w:hAnsi="Calibri" w:cs="Times New Roman"/>
                <w:b/>
                <w:bCs/>
                <w:color w:val="FA7D00"/>
                <w:sz w:val="16"/>
                <w:lang w:eastAsia="de-CH"/>
              </w:rPr>
              <w:t>Zuverlässigkeit</w:t>
            </w:r>
          </w:p>
        </w:tc>
        <w:tc>
          <w:tcPr>
            <w:tcW w:w="347" w:type="pct"/>
            <w:tcBorders>
              <w:top w:val="nil"/>
              <w:left w:val="nil"/>
              <w:bottom w:val="nil"/>
              <w:right w:val="nil"/>
            </w:tcBorders>
            <w:shd w:val="clear" w:color="auto" w:fill="auto"/>
            <w:noWrap/>
            <w:vAlign w:val="bottom"/>
            <w:hideMark/>
          </w:tcPr>
          <w:p w14:paraId="3BF97B69" w14:textId="77777777" w:rsidR="00EF495F" w:rsidRPr="00EF495F" w:rsidRDefault="00EF495F" w:rsidP="00EF495F">
            <w:pPr>
              <w:spacing w:after="0" w:line="240" w:lineRule="auto"/>
              <w:rPr>
                <w:rFonts w:ascii="Calibri" w:eastAsia="Times New Roman" w:hAnsi="Calibri" w:cs="Times New Roman"/>
                <w:b/>
                <w:bCs/>
                <w:color w:val="FA7D00"/>
                <w:sz w:val="16"/>
                <w:lang w:eastAsia="de-CH"/>
              </w:rPr>
            </w:pPr>
          </w:p>
        </w:tc>
        <w:tc>
          <w:tcPr>
            <w:tcW w:w="254" w:type="pct"/>
            <w:tcBorders>
              <w:top w:val="nil"/>
              <w:left w:val="nil"/>
              <w:bottom w:val="nil"/>
              <w:right w:val="nil"/>
            </w:tcBorders>
            <w:shd w:val="clear" w:color="auto" w:fill="auto"/>
            <w:noWrap/>
            <w:vAlign w:val="bottom"/>
            <w:hideMark/>
          </w:tcPr>
          <w:p w14:paraId="6D003805" w14:textId="77777777" w:rsidR="00EF495F" w:rsidRPr="00EF495F" w:rsidRDefault="00EF495F" w:rsidP="00EF495F">
            <w:pPr>
              <w:spacing w:after="0" w:line="240" w:lineRule="auto"/>
              <w:rPr>
                <w:rFonts w:ascii="Times New Roman" w:eastAsia="Times New Roman" w:hAnsi="Times New Roman" w:cs="Times New Roman"/>
                <w:sz w:val="16"/>
                <w:szCs w:val="20"/>
                <w:lang w:eastAsia="de-CH"/>
              </w:rPr>
            </w:pPr>
          </w:p>
        </w:tc>
        <w:tc>
          <w:tcPr>
            <w:tcW w:w="254" w:type="pct"/>
            <w:tcBorders>
              <w:top w:val="nil"/>
              <w:left w:val="nil"/>
              <w:bottom w:val="nil"/>
              <w:right w:val="nil"/>
            </w:tcBorders>
            <w:shd w:val="clear" w:color="auto" w:fill="auto"/>
            <w:noWrap/>
            <w:vAlign w:val="bottom"/>
            <w:hideMark/>
          </w:tcPr>
          <w:p w14:paraId="3C71FF98" w14:textId="77777777" w:rsidR="00EF495F" w:rsidRPr="00EF495F" w:rsidRDefault="00EF495F" w:rsidP="00EF495F">
            <w:pPr>
              <w:spacing w:after="0" w:line="240" w:lineRule="auto"/>
              <w:rPr>
                <w:rFonts w:ascii="Times New Roman" w:eastAsia="Times New Roman" w:hAnsi="Times New Roman" w:cs="Times New Roman"/>
                <w:sz w:val="16"/>
                <w:szCs w:val="20"/>
                <w:lang w:eastAsia="de-CH"/>
              </w:rPr>
            </w:pPr>
          </w:p>
        </w:tc>
        <w:tc>
          <w:tcPr>
            <w:tcW w:w="254" w:type="pct"/>
            <w:tcBorders>
              <w:top w:val="nil"/>
              <w:left w:val="nil"/>
              <w:bottom w:val="nil"/>
              <w:right w:val="nil"/>
            </w:tcBorders>
            <w:shd w:val="clear" w:color="auto" w:fill="auto"/>
            <w:noWrap/>
            <w:vAlign w:val="bottom"/>
            <w:hideMark/>
          </w:tcPr>
          <w:p w14:paraId="7C6733B8" w14:textId="77777777" w:rsidR="00EF495F" w:rsidRPr="00EF495F" w:rsidRDefault="00EF495F" w:rsidP="00EF495F">
            <w:pPr>
              <w:spacing w:after="0" w:line="240" w:lineRule="auto"/>
              <w:rPr>
                <w:rFonts w:ascii="Times New Roman" w:eastAsia="Times New Roman" w:hAnsi="Times New Roman" w:cs="Times New Roman"/>
                <w:sz w:val="16"/>
                <w:szCs w:val="20"/>
                <w:lang w:eastAsia="de-CH"/>
              </w:rPr>
            </w:pPr>
          </w:p>
        </w:tc>
        <w:tc>
          <w:tcPr>
            <w:tcW w:w="254" w:type="pct"/>
            <w:tcBorders>
              <w:top w:val="nil"/>
              <w:left w:val="nil"/>
              <w:bottom w:val="nil"/>
              <w:right w:val="nil"/>
            </w:tcBorders>
            <w:shd w:val="clear" w:color="auto" w:fill="auto"/>
            <w:noWrap/>
            <w:vAlign w:val="bottom"/>
            <w:hideMark/>
          </w:tcPr>
          <w:p w14:paraId="1E382151" w14:textId="77777777" w:rsidR="00EF495F" w:rsidRPr="00EF495F" w:rsidRDefault="00EF495F" w:rsidP="00EF495F">
            <w:pPr>
              <w:spacing w:after="0" w:line="240" w:lineRule="auto"/>
              <w:rPr>
                <w:rFonts w:ascii="Times New Roman" w:eastAsia="Times New Roman" w:hAnsi="Times New Roman" w:cs="Times New Roman"/>
                <w:sz w:val="16"/>
                <w:szCs w:val="20"/>
                <w:lang w:eastAsia="de-CH"/>
              </w:rPr>
            </w:pPr>
          </w:p>
        </w:tc>
        <w:tc>
          <w:tcPr>
            <w:tcW w:w="254" w:type="pct"/>
            <w:tcBorders>
              <w:top w:val="nil"/>
              <w:left w:val="nil"/>
              <w:bottom w:val="nil"/>
              <w:right w:val="nil"/>
            </w:tcBorders>
            <w:shd w:val="clear" w:color="auto" w:fill="auto"/>
            <w:noWrap/>
            <w:vAlign w:val="bottom"/>
            <w:hideMark/>
          </w:tcPr>
          <w:p w14:paraId="6A62E37C" w14:textId="77777777" w:rsidR="00EF495F" w:rsidRPr="00EF495F" w:rsidRDefault="00EF495F" w:rsidP="00EF495F">
            <w:pPr>
              <w:spacing w:after="0" w:line="240" w:lineRule="auto"/>
              <w:rPr>
                <w:rFonts w:ascii="Times New Roman" w:eastAsia="Times New Roman" w:hAnsi="Times New Roman" w:cs="Times New Roman"/>
                <w:sz w:val="16"/>
                <w:szCs w:val="20"/>
                <w:lang w:eastAsia="de-CH"/>
              </w:rPr>
            </w:pPr>
          </w:p>
        </w:tc>
        <w:tc>
          <w:tcPr>
            <w:tcW w:w="167" w:type="pct"/>
            <w:tcBorders>
              <w:top w:val="nil"/>
              <w:left w:val="nil"/>
              <w:bottom w:val="nil"/>
              <w:right w:val="nil"/>
            </w:tcBorders>
            <w:shd w:val="clear" w:color="auto" w:fill="auto"/>
            <w:noWrap/>
            <w:vAlign w:val="bottom"/>
            <w:hideMark/>
          </w:tcPr>
          <w:p w14:paraId="6EBDFBB0" w14:textId="77777777" w:rsidR="00EF495F" w:rsidRPr="00EF495F" w:rsidRDefault="00EF495F" w:rsidP="00EF495F">
            <w:pPr>
              <w:spacing w:after="0" w:line="240" w:lineRule="auto"/>
              <w:rPr>
                <w:rFonts w:ascii="Times New Roman" w:eastAsia="Times New Roman" w:hAnsi="Times New Roman" w:cs="Times New Roman"/>
                <w:sz w:val="16"/>
                <w:szCs w:val="20"/>
                <w:lang w:eastAsia="de-CH"/>
              </w:rPr>
            </w:pPr>
          </w:p>
        </w:tc>
        <w:tc>
          <w:tcPr>
            <w:tcW w:w="571" w:type="pct"/>
            <w:tcBorders>
              <w:top w:val="nil"/>
              <w:left w:val="nil"/>
              <w:bottom w:val="nil"/>
              <w:right w:val="nil"/>
            </w:tcBorders>
            <w:shd w:val="clear" w:color="auto" w:fill="auto"/>
            <w:noWrap/>
            <w:vAlign w:val="bottom"/>
            <w:hideMark/>
          </w:tcPr>
          <w:p w14:paraId="096D8182" w14:textId="77777777" w:rsidR="00EF495F" w:rsidRPr="00EF495F" w:rsidRDefault="00EF495F" w:rsidP="00EF495F">
            <w:pPr>
              <w:spacing w:after="0" w:line="240" w:lineRule="auto"/>
              <w:rPr>
                <w:rFonts w:ascii="Calibri" w:eastAsia="Times New Roman" w:hAnsi="Calibri" w:cs="Times New Roman"/>
                <w:color w:val="000000"/>
                <w:sz w:val="16"/>
                <w:lang w:eastAsia="de-CH"/>
              </w:rPr>
            </w:pPr>
            <w:r w:rsidRPr="00EF495F">
              <w:rPr>
                <w:rFonts w:ascii="Calibri" w:eastAsia="Times New Roman" w:hAnsi="Calibri" w:cs="Times New Roman"/>
                <w:color w:val="000000"/>
                <w:sz w:val="16"/>
                <w:lang w:eastAsia="de-CH"/>
              </w:rPr>
              <w:t>1</w:t>
            </w:r>
          </w:p>
        </w:tc>
        <w:tc>
          <w:tcPr>
            <w:tcW w:w="497" w:type="pct"/>
            <w:tcBorders>
              <w:top w:val="nil"/>
              <w:left w:val="nil"/>
              <w:bottom w:val="nil"/>
              <w:right w:val="nil"/>
            </w:tcBorders>
            <w:shd w:val="clear" w:color="auto" w:fill="auto"/>
            <w:noWrap/>
            <w:vAlign w:val="bottom"/>
            <w:hideMark/>
          </w:tcPr>
          <w:p w14:paraId="490E015D" w14:textId="77777777" w:rsidR="00EF495F" w:rsidRPr="00EF495F" w:rsidRDefault="00EF495F" w:rsidP="00EF495F">
            <w:pPr>
              <w:spacing w:after="0" w:line="240" w:lineRule="auto"/>
              <w:rPr>
                <w:rFonts w:ascii="Calibri" w:eastAsia="Times New Roman" w:hAnsi="Calibri" w:cs="Times New Roman"/>
                <w:color w:val="000000"/>
                <w:sz w:val="16"/>
                <w:lang w:eastAsia="de-CH"/>
              </w:rPr>
            </w:pPr>
            <w:r w:rsidRPr="00EF495F">
              <w:rPr>
                <w:rFonts w:ascii="Calibri" w:eastAsia="Times New Roman" w:hAnsi="Calibri" w:cs="Times New Roman"/>
                <w:color w:val="000000"/>
                <w:sz w:val="16"/>
                <w:lang w:eastAsia="de-CH"/>
              </w:rPr>
              <w:t>4.7619%</w:t>
            </w:r>
          </w:p>
        </w:tc>
      </w:tr>
      <w:tr w:rsidR="00EF495F" w:rsidRPr="00EF495F" w14:paraId="32BB2A2C" w14:textId="77777777" w:rsidTr="00EF495F">
        <w:trPr>
          <w:divId w:val="1427459110"/>
          <w:trHeight w:val="300"/>
        </w:trPr>
        <w:tc>
          <w:tcPr>
            <w:tcW w:w="254" w:type="pct"/>
            <w:tcBorders>
              <w:top w:val="nil"/>
              <w:left w:val="nil"/>
              <w:bottom w:val="nil"/>
              <w:right w:val="nil"/>
            </w:tcBorders>
            <w:shd w:val="clear" w:color="auto" w:fill="auto"/>
            <w:noWrap/>
            <w:vAlign w:val="bottom"/>
            <w:hideMark/>
          </w:tcPr>
          <w:p w14:paraId="5DD68C4A" w14:textId="77777777" w:rsidR="00EF495F" w:rsidRPr="00EF495F" w:rsidRDefault="00EF495F" w:rsidP="00EF495F">
            <w:pPr>
              <w:spacing w:after="0" w:line="240" w:lineRule="auto"/>
              <w:jc w:val="right"/>
              <w:rPr>
                <w:rFonts w:ascii="Calibri" w:eastAsia="Times New Roman" w:hAnsi="Calibri" w:cs="Times New Roman"/>
                <w:color w:val="000000"/>
                <w:sz w:val="16"/>
                <w:lang w:eastAsia="de-CH"/>
              </w:rPr>
            </w:pPr>
          </w:p>
        </w:tc>
        <w:tc>
          <w:tcPr>
            <w:tcW w:w="1896" w:type="pct"/>
            <w:tcBorders>
              <w:top w:val="nil"/>
              <w:left w:val="nil"/>
              <w:bottom w:val="nil"/>
              <w:right w:val="nil"/>
            </w:tcBorders>
            <w:shd w:val="clear" w:color="auto" w:fill="auto"/>
            <w:noWrap/>
            <w:vAlign w:val="bottom"/>
            <w:hideMark/>
          </w:tcPr>
          <w:p w14:paraId="0AD0DA23" w14:textId="77777777" w:rsidR="00EF495F" w:rsidRPr="00EF495F" w:rsidRDefault="00EF495F" w:rsidP="00EF495F">
            <w:pPr>
              <w:spacing w:after="0" w:line="240" w:lineRule="auto"/>
              <w:rPr>
                <w:rFonts w:ascii="Times New Roman" w:eastAsia="Times New Roman" w:hAnsi="Times New Roman" w:cs="Times New Roman"/>
                <w:sz w:val="16"/>
                <w:szCs w:val="20"/>
                <w:lang w:eastAsia="de-CH"/>
              </w:rPr>
            </w:pPr>
          </w:p>
        </w:tc>
        <w:tc>
          <w:tcPr>
            <w:tcW w:w="347" w:type="pct"/>
            <w:tcBorders>
              <w:top w:val="single" w:sz="4" w:space="0" w:color="3F3F3F"/>
              <w:left w:val="single" w:sz="4" w:space="0" w:color="3F3F3F"/>
              <w:bottom w:val="single" w:sz="4" w:space="0" w:color="3F3F3F"/>
              <w:right w:val="single" w:sz="4" w:space="0" w:color="3F3F3F"/>
            </w:tcBorders>
            <w:shd w:val="clear" w:color="000000" w:fill="F2F2F2"/>
            <w:noWrap/>
            <w:vAlign w:val="bottom"/>
            <w:hideMark/>
          </w:tcPr>
          <w:p w14:paraId="094D2FBC" w14:textId="77777777" w:rsidR="00EF495F" w:rsidRPr="00EF495F" w:rsidRDefault="00EF495F" w:rsidP="00EF495F">
            <w:pPr>
              <w:spacing w:after="0" w:line="240" w:lineRule="auto"/>
              <w:jc w:val="right"/>
              <w:rPr>
                <w:rFonts w:ascii="Calibri" w:eastAsia="Times New Roman" w:hAnsi="Calibri" w:cs="Times New Roman"/>
                <w:b/>
                <w:bCs/>
                <w:color w:val="3F3F3F"/>
                <w:sz w:val="16"/>
                <w:lang w:eastAsia="de-CH"/>
              </w:rPr>
            </w:pPr>
            <w:r w:rsidRPr="00EF495F">
              <w:rPr>
                <w:rFonts w:ascii="Calibri" w:eastAsia="Times New Roman" w:hAnsi="Calibri" w:cs="Times New Roman"/>
                <w:b/>
                <w:bCs/>
                <w:color w:val="3F3F3F"/>
                <w:sz w:val="16"/>
                <w:lang w:eastAsia="de-CH"/>
              </w:rPr>
              <w:t>1</w:t>
            </w:r>
          </w:p>
        </w:tc>
        <w:tc>
          <w:tcPr>
            <w:tcW w:w="254" w:type="pct"/>
            <w:tcBorders>
              <w:top w:val="nil"/>
              <w:left w:val="nil"/>
              <w:bottom w:val="nil"/>
              <w:right w:val="nil"/>
            </w:tcBorders>
            <w:shd w:val="clear" w:color="auto" w:fill="auto"/>
            <w:noWrap/>
            <w:vAlign w:val="bottom"/>
            <w:hideMark/>
          </w:tcPr>
          <w:p w14:paraId="712CE98E" w14:textId="77777777" w:rsidR="00EF495F" w:rsidRPr="00EF495F" w:rsidRDefault="00EF495F" w:rsidP="00EF495F">
            <w:pPr>
              <w:spacing w:after="0" w:line="240" w:lineRule="auto"/>
              <w:jc w:val="right"/>
              <w:rPr>
                <w:rFonts w:ascii="Calibri" w:eastAsia="Times New Roman" w:hAnsi="Calibri" w:cs="Times New Roman"/>
                <w:b/>
                <w:bCs/>
                <w:color w:val="3F3F3F"/>
                <w:sz w:val="16"/>
                <w:lang w:eastAsia="de-CH"/>
              </w:rPr>
            </w:pPr>
          </w:p>
        </w:tc>
        <w:tc>
          <w:tcPr>
            <w:tcW w:w="254" w:type="pct"/>
            <w:tcBorders>
              <w:top w:val="nil"/>
              <w:left w:val="nil"/>
              <w:bottom w:val="nil"/>
              <w:right w:val="nil"/>
            </w:tcBorders>
            <w:shd w:val="clear" w:color="auto" w:fill="auto"/>
            <w:noWrap/>
            <w:vAlign w:val="bottom"/>
            <w:hideMark/>
          </w:tcPr>
          <w:p w14:paraId="6308D782" w14:textId="77777777" w:rsidR="00EF495F" w:rsidRPr="00EF495F" w:rsidRDefault="00EF495F" w:rsidP="00EF495F">
            <w:pPr>
              <w:spacing w:after="0" w:line="240" w:lineRule="auto"/>
              <w:rPr>
                <w:rFonts w:ascii="Times New Roman" w:eastAsia="Times New Roman" w:hAnsi="Times New Roman" w:cs="Times New Roman"/>
                <w:sz w:val="16"/>
                <w:szCs w:val="20"/>
                <w:lang w:eastAsia="de-CH"/>
              </w:rPr>
            </w:pPr>
          </w:p>
        </w:tc>
        <w:tc>
          <w:tcPr>
            <w:tcW w:w="254" w:type="pct"/>
            <w:tcBorders>
              <w:top w:val="nil"/>
              <w:left w:val="nil"/>
              <w:bottom w:val="nil"/>
              <w:right w:val="nil"/>
            </w:tcBorders>
            <w:shd w:val="clear" w:color="auto" w:fill="auto"/>
            <w:noWrap/>
            <w:vAlign w:val="bottom"/>
            <w:hideMark/>
          </w:tcPr>
          <w:p w14:paraId="654077DB" w14:textId="77777777" w:rsidR="00EF495F" w:rsidRPr="00EF495F" w:rsidRDefault="00EF495F" w:rsidP="00EF495F">
            <w:pPr>
              <w:spacing w:after="0" w:line="240" w:lineRule="auto"/>
              <w:rPr>
                <w:rFonts w:ascii="Times New Roman" w:eastAsia="Times New Roman" w:hAnsi="Times New Roman" w:cs="Times New Roman"/>
                <w:sz w:val="16"/>
                <w:szCs w:val="20"/>
                <w:lang w:eastAsia="de-CH"/>
              </w:rPr>
            </w:pPr>
          </w:p>
        </w:tc>
        <w:tc>
          <w:tcPr>
            <w:tcW w:w="254" w:type="pct"/>
            <w:tcBorders>
              <w:top w:val="nil"/>
              <w:left w:val="nil"/>
              <w:bottom w:val="nil"/>
              <w:right w:val="nil"/>
            </w:tcBorders>
            <w:shd w:val="clear" w:color="auto" w:fill="auto"/>
            <w:noWrap/>
            <w:vAlign w:val="bottom"/>
            <w:hideMark/>
          </w:tcPr>
          <w:p w14:paraId="75430065" w14:textId="77777777" w:rsidR="00EF495F" w:rsidRPr="00EF495F" w:rsidRDefault="00EF495F" w:rsidP="00EF495F">
            <w:pPr>
              <w:spacing w:after="0" w:line="240" w:lineRule="auto"/>
              <w:rPr>
                <w:rFonts w:ascii="Times New Roman" w:eastAsia="Times New Roman" w:hAnsi="Times New Roman" w:cs="Times New Roman"/>
                <w:sz w:val="16"/>
                <w:szCs w:val="20"/>
                <w:lang w:eastAsia="de-CH"/>
              </w:rPr>
            </w:pPr>
          </w:p>
        </w:tc>
        <w:tc>
          <w:tcPr>
            <w:tcW w:w="254" w:type="pct"/>
            <w:tcBorders>
              <w:top w:val="nil"/>
              <w:left w:val="nil"/>
              <w:bottom w:val="nil"/>
              <w:right w:val="nil"/>
            </w:tcBorders>
            <w:shd w:val="clear" w:color="auto" w:fill="auto"/>
            <w:noWrap/>
            <w:vAlign w:val="bottom"/>
            <w:hideMark/>
          </w:tcPr>
          <w:p w14:paraId="26731BDA" w14:textId="77777777" w:rsidR="00EF495F" w:rsidRPr="00EF495F" w:rsidRDefault="00EF495F" w:rsidP="00EF495F">
            <w:pPr>
              <w:spacing w:after="0" w:line="240" w:lineRule="auto"/>
              <w:rPr>
                <w:rFonts w:ascii="Times New Roman" w:eastAsia="Times New Roman" w:hAnsi="Times New Roman" w:cs="Times New Roman"/>
                <w:sz w:val="16"/>
                <w:szCs w:val="20"/>
                <w:lang w:eastAsia="de-CH"/>
              </w:rPr>
            </w:pPr>
          </w:p>
        </w:tc>
        <w:tc>
          <w:tcPr>
            <w:tcW w:w="167" w:type="pct"/>
            <w:tcBorders>
              <w:top w:val="nil"/>
              <w:left w:val="nil"/>
              <w:bottom w:val="nil"/>
              <w:right w:val="nil"/>
            </w:tcBorders>
            <w:shd w:val="clear" w:color="auto" w:fill="auto"/>
            <w:noWrap/>
            <w:vAlign w:val="bottom"/>
            <w:hideMark/>
          </w:tcPr>
          <w:p w14:paraId="29004919" w14:textId="77777777" w:rsidR="00EF495F" w:rsidRPr="00EF495F" w:rsidRDefault="00EF495F" w:rsidP="00EF495F">
            <w:pPr>
              <w:spacing w:after="0" w:line="240" w:lineRule="auto"/>
              <w:rPr>
                <w:rFonts w:ascii="Times New Roman" w:eastAsia="Times New Roman" w:hAnsi="Times New Roman" w:cs="Times New Roman"/>
                <w:sz w:val="16"/>
                <w:szCs w:val="20"/>
                <w:lang w:eastAsia="de-CH"/>
              </w:rPr>
            </w:pPr>
          </w:p>
        </w:tc>
        <w:tc>
          <w:tcPr>
            <w:tcW w:w="571" w:type="pct"/>
            <w:tcBorders>
              <w:top w:val="nil"/>
              <w:left w:val="nil"/>
              <w:bottom w:val="nil"/>
              <w:right w:val="nil"/>
            </w:tcBorders>
            <w:shd w:val="clear" w:color="auto" w:fill="auto"/>
            <w:noWrap/>
            <w:vAlign w:val="bottom"/>
            <w:hideMark/>
          </w:tcPr>
          <w:p w14:paraId="0B0101D4" w14:textId="77777777" w:rsidR="00EF495F" w:rsidRPr="00EF495F" w:rsidRDefault="00EF495F" w:rsidP="00EF495F">
            <w:pPr>
              <w:spacing w:after="0" w:line="240" w:lineRule="auto"/>
              <w:rPr>
                <w:rFonts w:ascii="Times New Roman" w:eastAsia="Times New Roman" w:hAnsi="Times New Roman" w:cs="Times New Roman"/>
                <w:sz w:val="16"/>
                <w:szCs w:val="20"/>
                <w:lang w:eastAsia="de-CH"/>
              </w:rPr>
            </w:pPr>
          </w:p>
        </w:tc>
        <w:tc>
          <w:tcPr>
            <w:tcW w:w="497" w:type="pct"/>
            <w:tcBorders>
              <w:top w:val="nil"/>
              <w:left w:val="nil"/>
              <w:bottom w:val="nil"/>
              <w:right w:val="nil"/>
            </w:tcBorders>
            <w:shd w:val="clear" w:color="auto" w:fill="auto"/>
            <w:noWrap/>
            <w:vAlign w:val="bottom"/>
            <w:hideMark/>
          </w:tcPr>
          <w:p w14:paraId="40AFC8E7" w14:textId="77777777" w:rsidR="00EF495F" w:rsidRPr="00EF495F" w:rsidRDefault="00EF495F" w:rsidP="00EF495F">
            <w:pPr>
              <w:spacing w:after="0" w:line="240" w:lineRule="auto"/>
              <w:rPr>
                <w:rFonts w:ascii="Times New Roman" w:eastAsia="Times New Roman" w:hAnsi="Times New Roman" w:cs="Times New Roman"/>
                <w:sz w:val="16"/>
                <w:szCs w:val="20"/>
                <w:lang w:eastAsia="de-CH"/>
              </w:rPr>
            </w:pPr>
          </w:p>
        </w:tc>
      </w:tr>
      <w:tr w:rsidR="00EF495F" w:rsidRPr="00EF495F" w14:paraId="498251A8" w14:textId="77777777" w:rsidTr="00EF495F">
        <w:trPr>
          <w:divId w:val="1427459110"/>
          <w:trHeight w:val="300"/>
        </w:trPr>
        <w:tc>
          <w:tcPr>
            <w:tcW w:w="254" w:type="pct"/>
            <w:tcBorders>
              <w:top w:val="nil"/>
              <w:left w:val="nil"/>
              <w:bottom w:val="nil"/>
              <w:right w:val="nil"/>
            </w:tcBorders>
            <w:shd w:val="clear" w:color="auto" w:fill="auto"/>
            <w:noWrap/>
            <w:vAlign w:val="bottom"/>
            <w:hideMark/>
          </w:tcPr>
          <w:p w14:paraId="514DB52C" w14:textId="77777777" w:rsidR="00EF495F" w:rsidRPr="00EF495F" w:rsidRDefault="00EF495F" w:rsidP="00EF495F">
            <w:pPr>
              <w:spacing w:after="0" w:line="240" w:lineRule="auto"/>
              <w:jc w:val="right"/>
              <w:rPr>
                <w:rFonts w:ascii="Calibri" w:eastAsia="Times New Roman" w:hAnsi="Calibri" w:cs="Times New Roman"/>
                <w:i/>
                <w:iCs/>
                <w:color w:val="7F7F7F"/>
                <w:sz w:val="16"/>
                <w:lang w:eastAsia="de-CH"/>
              </w:rPr>
            </w:pPr>
            <w:r w:rsidRPr="00EF495F">
              <w:rPr>
                <w:rFonts w:ascii="Calibri" w:eastAsia="Times New Roman" w:hAnsi="Calibri" w:cs="Times New Roman"/>
                <w:i/>
                <w:iCs/>
                <w:color w:val="7F7F7F"/>
                <w:sz w:val="16"/>
                <w:lang w:eastAsia="de-CH"/>
              </w:rPr>
              <w:t>2</w:t>
            </w:r>
          </w:p>
        </w:tc>
        <w:tc>
          <w:tcPr>
            <w:tcW w:w="1896" w:type="pct"/>
            <w:tcBorders>
              <w:top w:val="single" w:sz="4" w:space="0" w:color="7F7F7F"/>
              <w:left w:val="single" w:sz="4" w:space="0" w:color="7F7F7F"/>
              <w:bottom w:val="single" w:sz="4" w:space="0" w:color="7F7F7F"/>
              <w:right w:val="single" w:sz="4" w:space="0" w:color="7F7F7F"/>
            </w:tcBorders>
            <w:shd w:val="clear" w:color="000000" w:fill="F2F2F2"/>
            <w:noWrap/>
            <w:vAlign w:val="bottom"/>
            <w:hideMark/>
          </w:tcPr>
          <w:p w14:paraId="2D2C34FF" w14:textId="77777777" w:rsidR="00EF495F" w:rsidRPr="00EF495F" w:rsidRDefault="00EF495F" w:rsidP="00EF495F">
            <w:pPr>
              <w:spacing w:after="0" w:line="240" w:lineRule="auto"/>
              <w:rPr>
                <w:rFonts w:ascii="Calibri" w:eastAsia="Times New Roman" w:hAnsi="Calibri" w:cs="Times New Roman"/>
                <w:b/>
                <w:bCs/>
                <w:color w:val="FA7D00"/>
                <w:sz w:val="16"/>
                <w:lang w:eastAsia="de-CH"/>
              </w:rPr>
            </w:pPr>
            <w:r w:rsidRPr="00EF495F">
              <w:rPr>
                <w:rFonts w:ascii="Calibri" w:eastAsia="Times New Roman" w:hAnsi="Calibri" w:cs="Times New Roman"/>
                <w:b/>
                <w:bCs/>
                <w:color w:val="FA7D00"/>
                <w:sz w:val="16"/>
                <w:lang w:eastAsia="de-CH"/>
              </w:rPr>
              <w:t>Informationssicherheit</w:t>
            </w:r>
          </w:p>
        </w:tc>
        <w:tc>
          <w:tcPr>
            <w:tcW w:w="347" w:type="pct"/>
            <w:tcBorders>
              <w:top w:val="nil"/>
              <w:left w:val="nil"/>
              <w:bottom w:val="nil"/>
              <w:right w:val="nil"/>
            </w:tcBorders>
            <w:shd w:val="clear" w:color="auto" w:fill="auto"/>
            <w:noWrap/>
            <w:vAlign w:val="bottom"/>
            <w:hideMark/>
          </w:tcPr>
          <w:p w14:paraId="13F9F694" w14:textId="77777777" w:rsidR="00EF495F" w:rsidRPr="00EF495F" w:rsidRDefault="00EF495F" w:rsidP="00EF495F">
            <w:pPr>
              <w:spacing w:after="0" w:line="240" w:lineRule="auto"/>
              <w:rPr>
                <w:rFonts w:ascii="Calibri" w:eastAsia="Times New Roman" w:hAnsi="Calibri" w:cs="Times New Roman"/>
                <w:b/>
                <w:bCs/>
                <w:color w:val="FA7D00"/>
                <w:sz w:val="16"/>
                <w:lang w:eastAsia="de-CH"/>
              </w:rPr>
            </w:pPr>
          </w:p>
        </w:tc>
        <w:tc>
          <w:tcPr>
            <w:tcW w:w="254" w:type="pct"/>
            <w:tcBorders>
              <w:top w:val="single" w:sz="4" w:space="0" w:color="3F3F3F"/>
              <w:left w:val="single" w:sz="4" w:space="0" w:color="3F3F3F"/>
              <w:bottom w:val="single" w:sz="4" w:space="0" w:color="3F3F3F"/>
              <w:right w:val="single" w:sz="4" w:space="0" w:color="3F3F3F"/>
            </w:tcBorders>
            <w:shd w:val="clear" w:color="000000" w:fill="F2F2F2"/>
            <w:noWrap/>
            <w:vAlign w:val="bottom"/>
            <w:hideMark/>
          </w:tcPr>
          <w:p w14:paraId="77753A5E" w14:textId="77777777" w:rsidR="00EF495F" w:rsidRPr="00EF495F" w:rsidRDefault="00EF495F" w:rsidP="00EF495F">
            <w:pPr>
              <w:spacing w:after="0" w:line="240" w:lineRule="auto"/>
              <w:jc w:val="right"/>
              <w:rPr>
                <w:rFonts w:ascii="Calibri" w:eastAsia="Times New Roman" w:hAnsi="Calibri" w:cs="Times New Roman"/>
                <w:b/>
                <w:bCs/>
                <w:color w:val="3F3F3F"/>
                <w:sz w:val="16"/>
                <w:lang w:eastAsia="de-CH"/>
              </w:rPr>
            </w:pPr>
            <w:r w:rsidRPr="00EF495F">
              <w:rPr>
                <w:rFonts w:ascii="Calibri" w:eastAsia="Times New Roman" w:hAnsi="Calibri" w:cs="Times New Roman"/>
                <w:b/>
                <w:bCs/>
                <w:color w:val="3F3F3F"/>
                <w:sz w:val="16"/>
                <w:lang w:eastAsia="de-CH"/>
              </w:rPr>
              <w:t>3</w:t>
            </w:r>
          </w:p>
        </w:tc>
        <w:tc>
          <w:tcPr>
            <w:tcW w:w="254" w:type="pct"/>
            <w:tcBorders>
              <w:top w:val="nil"/>
              <w:left w:val="nil"/>
              <w:bottom w:val="nil"/>
              <w:right w:val="nil"/>
            </w:tcBorders>
            <w:shd w:val="clear" w:color="auto" w:fill="auto"/>
            <w:noWrap/>
            <w:vAlign w:val="bottom"/>
            <w:hideMark/>
          </w:tcPr>
          <w:p w14:paraId="674D2799" w14:textId="77777777" w:rsidR="00EF495F" w:rsidRPr="00EF495F" w:rsidRDefault="00EF495F" w:rsidP="00EF495F">
            <w:pPr>
              <w:spacing w:after="0" w:line="240" w:lineRule="auto"/>
              <w:jc w:val="right"/>
              <w:rPr>
                <w:rFonts w:ascii="Calibri" w:eastAsia="Times New Roman" w:hAnsi="Calibri" w:cs="Times New Roman"/>
                <w:b/>
                <w:bCs/>
                <w:color w:val="3F3F3F"/>
                <w:sz w:val="16"/>
                <w:lang w:eastAsia="de-CH"/>
              </w:rPr>
            </w:pPr>
          </w:p>
        </w:tc>
        <w:tc>
          <w:tcPr>
            <w:tcW w:w="254" w:type="pct"/>
            <w:tcBorders>
              <w:top w:val="nil"/>
              <w:left w:val="nil"/>
              <w:bottom w:val="nil"/>
              <w:right w:val="nil"/>
            </w:tcBorders>
            <w:shd w:val="clear" w:color="auto" w:fill="auto"/>
            <w:noWrap/>
            <w:vAlign w:val="bottom"/>
            <w:hideMark/>
          </w:tcPr>
          <w:p w14:paraId="15F517BD" w14:textId="77777777" w:rsidR="00EF495F" w:rsidRPr="00EF495F" w:rsidRDefault="00EF495F" w:rsidP="00EF495F">
            <w:pPr>
              <w:spacing w:after="0" w:line="240" w:lineRule="auto"/>
              <w:rPr>
                <w:rFonts w:ascii="Times New Roman" w:eastAsia="Times New Roman" w:hAnsi="Times New Roman" w:cs="Times New Roman"/>
                <w:sz w:val="16"/>
                <w:szCs w:val="20"/>
                <w:lang w:eastAsia="de-CH"/>
              </w:rPr>
            </w:pPr>
          </w:p>
        </w:tc>
        <w:tc>
          <w:tcPr>
            <w:tcW w:w="254" w:type="pct"/>
            <w:tcBorders>
              <w:top w:val="nil"/>
              <w:left w:val="nil"/>
              <w:bottom w:val="nil"/>
              <w:right w:val="nil"/>
            </w:tcBorders>
            <w:shd w:val="clear" w:color="auto" w:fill="auto"/>
            <w:noWrap/>
            <w:vAlign w:val="bottom"/>
            <w:hideMark/>
          </w:tcPr>
          <w:p w14:paraId="769C6A80" w14:textId="77777777" w:rsidR="00EF495F" w:rsidRPr="00EF495F" w:rsidRDefault="00EF495F" w:rsidP="00EF495F">
            <w:pPr>
              <w:spacing w:after="0" w:line="240" w:lineRule="auto"/>
              <w:rPr>
                <w:rFonts w:ascii="Times New Roman" w:eastAsia="Times New Roman" w:hAnsi="Times New Roman" w:cs="Times New Roman"/>
                <w:sz w:val="16"/>
                <w:szCs w:val="20"/>
                <w:lang w:eastAsia="de-CH"/>
              </w:rPr>
            </w:pPr>
          </w:p>
        </w:tc>
        <w:tc>
          <w:tcPr>
            <w:tcW w:w="254" w:type="pct"/>
            <w:tcBorders>
              <w:top w:val="nil"/>
              <w:left w:val="nil"/>
              <w:bottom w:val="nil"/>
              <w:right w:val="nil"/>
            </w:tcBorders>
            <w:shd w:val="clear" w:color="auto" w:fill="auto"/>
            <w:noWrap/>
            <w:vAlign w:val="bottom"/>
            <w:hideMark/>
          </w:tcPr>
          <w:p w14:paraId="69AE9D38" w14:textId="77777777" w:rsidR="00EF495F" w:rsidRPr="00EF495F" w:rsidRDefault="00EF495F" w:rsidP="00EF495F">
            <w:pPr>
              <w:spacing w:after="0" w:line="240" w:lineRule="auto"/>
              <w:rPr>
                <w:rFonts w:ascii="Times New Roman" w:eastAsia="Times New Roman" w:hAnsi="Times New Roman" w:cs="Times New Roman"/>
                <w:sz w:val="16"/>
                <w:szCs w:val="20"/>
                <w:lang w:eastAsia="de-CH"/>
              </w:rPr>
            </w:pPr>
          </w:p>
        </w:tc>
        <w:tc>
          <w:tcPr>
            <w:tcW w:w="167" w:type="pct"/>
            <w:tcBorders>
              <w:top w:val="nil"/>
              <w:left w:val="nil"/>
              <w:bottom w:val="nil"/>
              <w:right w:val="nil"/>
            </w:tcBorders>
            <w:shd w:val="clear" w:color="auto" w:fill="auto"/>
            <w:noWrap/>
            <w:vAlign w:val="bottom"/>
            <w:hideMark/>
          </w:tcPr>
          <w:p w14:paraId="6AD25CC3" w14:textId="77777777" w:rsidR="00EF495F" w:rsidRPr="00EF495F" w:rsidRDefault="00EF495F" w:rsidP="00EF495F">
            <w:pPr>
              <w:spacing w:after="0" w:line="240" w:lineRule="auto"/>
              <w:rPr>
                <w:rFonts w:ascii="Times New Roman" w:eastAsia="Times New Roman" w:hAnsi="Times New Roman" w:cs="Times New Roman"/>
                <w:sz w:val="16"/>
                <w:szCs w:val="20"/>
                <w:lang w:eastAsia="de-CH"/>
              </w:rPr>
            </w:pPr>
          </w:p>
        </w:tc>
        <w:tc>
          <w:tcPr>
            <w:tcW w:w="571" w:type="pct"/>
            <w:tcBorders>
              <w:top w:val="nil"/>
              <w:left w:val="nil"/>
              <w:bottom w:val="nil"/>
              <w:right w:val="nil"/>
            </w:tcBorders>
            <w:shd w:val="clear" w:color="auto" w:fill="auto"/>
            <w:noWrap/>
            <w:vAlign w:val="bottom"/>
            <w:hideMark/>
          </w:tcPr>
          <w:p w14:paraId="233D8281" w14:textId="77777777" w:rsidR="00EF495F" w:rsidRPr="00EF495F" w:rsidRDefault="00EF495F" w:rsidP="00EF495F">
            <w:pPr>
              <w:spacing w:after="0" w:line="240" w:lineRule="auto"/>
              <w:rPr>
                <w:rFonts w:ascii="Calibri" w:eastAsia="Times New Roman" w:hAnsi="Calibri" w:cs="Times New Roman"/>
                <w:color w:val="000000"/>
                <w:sz w:val="16"/>
                <w:lang w:eastAsia="de-CH"/>
              </w:rPr>
            </w:pPr>
            <w:r w:rsidRPr="00EF495F">
              <w:rPr>
                <w:rFonts w:ascii="Calibri" w:eastAsia="Times New Roman" w:hAnsi="Calibri" w:cs="Times New Roman"/>
                <w:color w:val="000000"/>
                <w:sz w:val="16"/>
                <w:lang w:eastAsia="de-CH"/>
              </w:rPr>
              <w:t>4</w:t>
            </w:r>
          </w:p>
        </w:tc>
        <w:tc>
          <w:tcPr>
            <w:tcW w:w="497" w:type="pct"/>
            <w:tcBorders>
              <w:top w:val="nil"/>
              <w:left w:val="nil"/>
              <w:bottom w:val="nil"/>
              <w:right w:val="nil"/>
            </w:tcBorders>
            <w:shd w:val="clear" w:color="auto" w:fill="auto"/>
            <w:noWrap/>
            <w:vAlign w:val="bottom"/>
            <w:hideMark/>
          </w:tcPr>
          <w:p w14:paraId="09C44471" w14:textId="77777777" w:rsidR="00EF495F" w:rsidRPr="00EF495F" w:rsidRDefault="00EF495F" w:rsidP="00EF495F">
            <w:pPr>
              <w:spacing w:after="0" w:line="240" w:lineRule="auto"/>
              <w:rPr>
                <w:rFonts w:ascii="Calibri" w:eastAsia="Times New Roman" w:hAnsi="Calibri" w:cs="Times New Roman"/>
                <w:color w:val="000000"/>
                <w:sz w:val="16"/>
                <w:lang w:eastAsia="de-CH"/>
              </w:rPr>
            </w:pPr>
            <w:r w:rsidRPr="00EF495F">
              <w:rPr>
                <w:rFonts w:ascii="Calibri" w:eastAsia="Times New Roman" w:hAnsi="Calibri" w:cs="Times New Roman"/>
                <w:color w:val="000000"/>
                <w:sz w:val="16"/>
                <w:lang w:eastAsia="de-CH"/>
              </w:rPr>
              <w:t>19.0476%</w:t>
            </w:r>
          </w:p>
        </w:tc>
      </w:tr>
      <w:tr w:rsidR="00EF495F" w:rsidRPr="00EF495F" w14:paraId="25E5B869" w14:textId="77777777" w:rsidTr="00EF495F">
        <w:trPr>
          <w:divId w:val="1427459110"/>
          <w:trHeight w:val="300"/>
        </w:trPr>
        <w:tc>
          <w:tcPr>
            <w:tcW w:w="254" w:type="pct"/>
            <w:tcBorders>
              <w:top w:val="nil"/>
              <w:left w:val="nil"/>
              <w:bottom w:val="nil"/>
              <w:right w:val="nil"/>
            </w:tcBorders>
            <w:shd w:val="clear" w:color="auto" w:fill="auto"/>
            <w:noWrap/>
            <w:vAlign w:val="bottom"/>
            <w:hideMark/>
          </w:tcPr>
          <w:p w14:paraId="2783731F" w14:textId="77777777" w:rsidR="00EF495F" w:rsidRPr="00EF495F" w:rsidRDefault="00EF495F" w:rsidP="00EF495F">
            <w:pPr>
              <w:spacing w:after="0" w:line="240" w:lineRule="auto"/>
              <w:jc w:val="right"/>
              <w:rPr>
                <w:rFonts w:ascii="Calibri" w:eastAsia="Times New Roman" w:hAnsi="Calibri" w:cs="Times New Roman"/>
                <w:color w:val="000000"/>
                <w:sz w:val="16"/>
                <w:lang w:eastAsia="de-CH"/>
              </w:rPr>
            </w:pPr>
          </w:p>
        </w:tc>
        <w:tc>
          <w:tcPr>
            <w:tcW w:w="1896" w:type="pct"/>
            <w:tcBorders>
              <w:top w:val="nil"/>
              <w:left w:val="nil"/>
              <w:bottom w:val="nil"/>
              <w:right w:val="nil"/>
            </w:tcBorders>
            <w:shd w:val="clear" w:color="auto" w:fill="auto"/>
            <w:noWrap/>
            <w:vAlign w:val="bottom"/>
            <w:hideMark/>
          </w:tcPr>
          <w:p w14:paraId="78E444F9" w14:textId="77777777" w:rsidR="00EF495F" w:rsidRPr="00EF495F" w:rsidRDefault="00EF495F" w:rsidP="00EF495F">
            <w:pPr>
              <w:spacing w:after="0" w:line="240" w:lineRule="auto"/>
              <w:rPr>
                <w:rFonts w:ascii="Times New Roman" w:eastAsia="Times New Roman" w:hAnsi="Times New Roman" w:cs="Times New Roman"/>
                <w:sz w:val="16"/>
                <w:szCs w:val="20"/>
                <w:lang w:eastAsia="de-CH"/>
              </w:rPr>
            </w:pPr>
          </w:p>
        </w:tc>
        <w:tc>
          <w:tcPr>
            <w:tcW w:w="347" w:type="pct"/>
            <w:tcBorders>
              <w:top w:val="single" w:sz="4" w:space="0" w:color="3F3F3F"/>
              <w:left w:val="single" w:sz="4" w:space="0" w:color="3F3F3F"/>
              <w:bottom w:val="single" w:sz="4" w:space="0" w:color="3F3F3F"/>
              <w:right w:val="single" w:sz="4" w:space="0" w:color="3F3F3F"/>
            </w:tcBorders>
            <w:shd w:val="clear" w:color="000000" w:fill="F2F2F2"/>
            <w:noWrap/>
            <w:vAlign w:val="bottom"/>
            <w:hideMark/>
          </w:tcPr>
          <w:p w14:paraId="6837070E" w14:textId="77777777" w:rsidR="00EF495F" w:rsidRPr="00EF495F" w:rsidRDefault="00EF495F" w:rsidP="00EF495F">
            <w:pPr>
              <w:spacing w:after="0" w:line="240" w:lineRule="auto"/>
              <w:jc w:val="right"/>
              <w:rPr>
                <w:rFonts w:ascii="Calibri" w:eastAsia="Times New Roman" w:hAnsi="Calibri" w:cs="Times New Roman"/>
                <w:b/>
                <w:bCs/>
                <w:color w:val="3F3F3F"/>
                <w:sz w:val="16"/>
                <w:lang w:eastAsia="de-CH"/>
              </w:rPr>
            </w:pPr>
            <w:r w:rsidRPr="00EF495F">
              <w:rPr>
                <w:rFonts w:ascii="Calibri" w:eastAsia="Times New Roman" w:hAnsi="Calibri" w:cs="Times New Roman"/>
                <w:b/>
                <w:bCs/>
                <w:color w:val="3F3F3F"/>
                <w:sz w:val="16"/>
                <w:lang w:eastAsia="de-CH"/>
              </w:rPr>
              <w:t>2</w:t>
            </w:r>
          </w:p>
        </w:tc>
        <w:tc>
          <w:tcPr>
            <w:tcW w:w="254" w:type="pct"/>
            <w:tcBorders>
              <w:top w:val="nil"/>
              <w:left w:val="nil"/>
              <w:bottom w:val="nil"/>
              <w:right w:val="nil"/>
            </w:tcBorders>
            <w:shd w:val="clear" w:color="auto" w:fill="auto"/>
            <w:noWrap/>
            <w:vAlign w:val="bottom"/>
            <w:hideMark/>
          </w:tcPr>
          <w:p w14:paraId="22169501" w14:textId="77777777" w:rsidR="00EF495F" w:rsidRPr="00EF495F" w:rsidRDefault="00EF495F" w:rsidP="00EF495F">
            <w:pPr>
              <w:spacing w:after="0" w:line="240" w:lineRule="auto"/>
              <w:jc w:val="right"/>
              <w:rPr>
                <w:rFonts w:ascii="Calibri" w:eastAsia="Times New Roman" w:hAnsi="Calibri" w:cs="Times New Roman"/>
                <w:b/>
                <w:bCs/>
                <w:color w:val="3F3F3F"/>
                <w:sz w:val="16"/>
                <w:lang w:eastAsia="de-CH"/>
              </w:rPr>
            </w:pPr>
          </w:p>
        </w:tc>
        <w:tc>
          <w:tcPr>
            <w:tcW w:w="254" w:type="pct"/>
            <w:tcBorders>
              <w:top w:val="single" w:sz="4" w:space="0" w:color="3F3F3F"/>
              <w:left w:val="single" w:sz="4" w:space="0" w:color="3F3F3F"/>
              <w:bottom w:val="single" w:sz="4" w:space="0" w:color="3F3F3F"/>
              <w:right w:val="single" w:sz="4" w:space="0" w:color="3F3F3F"/>
            </w:tcBorders>
            <w:shd w:val="clear" w:color="000000" w:fill="F2F2F2"/>
            <w:noWrap/>
            <w:vAlign w:val="bottom"/>
            <w:hideMark/>
          </w:tcPr>
          <w:p w14:paraId="575F16F0" w14:textId="77777777" w:rsidR="00EF495F" w:rsidRPr="00EF495F" w:rsidRDefault="00EF495F" w:rsidP="00EF495F">
            <w:pPr>
              <w:spacing w:after="0" w:line="240" w:lineRule="auto"/>
              <w:jc w:val="right"/>
              <w:rPr>
                <w:rFonts w:ascii="Calibri" w:eastAsia="Times New Roman" w:hAnsi="Calibri" w:cs="Times New Roman"/>
                <w:b/>
                <w:bCs/>
                <w:color w:val="3F3F3F"/>
                <w:sz w:val="16"/>
                <w:lang w:eastAsia="de-CH"/>
              </w:rPr>
            </w:pPr>
            <w:r w:rsidRPr="00EF495F">
              <w:rPr>
                <w:rFonts w:ascii="Calibri" w:eastAsia="Times New Roman" w:hAnsi="Calibri" w:cs="Times New Roman"/>
                <w:b/>
                <w:bCs/>
                <w:color w:val="3F3F3F"/>
                <w:sz w:val="16"/>
                <w:lang w:eastAsia="de-CH"/>
              </w:rPr>
              <w:t>4</w:t>
            </w:r>
          </w:p>
        </w:tc>
        <w:tc>
          <w:tcPr>
            <w:tcW w:w="254" w:type="pct"/>
            <w:tcBorders>
              <w:top w:val="nil"/>
              <w:left w:val="nil"/>
              <w:bottom w:val="nil"/>
              <w:right w:val="nil"/>
            </w:tcBorders>
            <w:shd w:val="clear" w:color="auto" w:fill="auto"/>
            <w:noWrap/>
            <w:vAlign w:val="bottom"/>
            <w:hideMark/>
          </w:tcPr>
          <w:p w14:paraId="75FFCB47" w14:textId="77777777" w:rsidR="00EF495F" w:rsidRPr="00EF495F" w:rsidRDefault="00EF495F" w:rsidP="00EF495F">
            <w:pPr>
              <w:spacing w:after="0" w:line="240" w:lineRule="auto"/>
              <w:jc w:val="right"/>
              <w:rPr>
                <w:rFonts w:ascii="Calibri" w:eastAsia="Times New Roman" w:hAnsi="Calibri" w:cs="Times New Roman"/>
                <w:b/>
                <w:bCs/>
                <w:color w:val="3F3F3F"/>
                <w:sz w:val="16"/>
                <w:lang w:eastAsia="de-CH"/>
              </w:rPr>
            </w:pPr>
          </w:p>
        </w:tc>
        <w:tc>
          <w:tcPr>
            <w:tcW w:w="254" w:type="pct"/>
            <w:tcBorders>
              <w:top w:val="nil"/>
              <w:left w:val="nil"/>
              <w:bottom w:val="nil"/>
              <w:right w:val="nil"/>
            </w:tcBorders>
            <w:shd w:val="clear" w:color="auto" w:fill="auto"/>
            <w:noWrap/>
            <w:vAlign w:val="bottom"/>
            <w:hideMark/>
          </w:tcPr>
          <w:p w14:paraId="712657AE" w14:textId="77777777" w:rsidR="00EF495F" w:rsidRPr="00EF495F" w:rsidRDefault="00EF495F" w:rsidP="00EF495F">
            <w:pPr>
              <w:spacing w:after="0" w:line="240" w:lineRule="auto"/>
              <w:rPr>
                <w:rFonts w:ascii="Times New Roman" w:eastAsia="Times New Roman" w:hAnsi="Times New Roman" w:cs="Times New Roman"/>
                <w:sz w:val="16"/>
                <w:szCs w:val="20"/>
                <w:lang w:eastAsia="de-CH"/>
              </w:rPr>
            </w:pPr>
          </w:p>
        </w:tc>
        <w:tc>
          <w:tcPr>
            <w:tcW w:w="254" w:type="pct"/>
            <w:tcBorders>
              <w:top w:val="nil"/>
              <w:left w:val="nil"/>
              <w:bottom w:val="nil"/>
              <w:right w:val="nil"/>
            </w:tcBorders>
            <w:shd w:val="clear" w:color="auto" w:fill="auto"/>
            <w:noWrap/>
            <w:vAlign w:val="bottom"/>
            <w:hideMark/>
          </w:tcPr>
          <w:p w14:paraId="66FE95D6" w14:textId="77777777" w:rsidR="00EF495F" w:rsidRPr="00EF495F" w:rsidRDefault="00EF495F" w:rsidP="00EF495F">
            <w:pPr>
              <w:spacing w:after="0" w:line="240" w:lineRule="auto"/>
              <w:rPr>
                <w:rFonts w:ascii="Times New Roman" w:eastAsia="Times New Roman" w:hAnsi="Times New Roman" w:cs="Times New Roman"/>
                <w:sz w:val="16"/>
                <w:szCs w:val="20"/>
                <w:lang w:eastAsia="de-CH"/>
              </w:rPr>
            </w:pPr>
          </w:p>
        </w:tc>
        <w:tc>
          <w:tcPr>
            <w:tcW w:w="167" w:type="pct"/>
            <w:tcBorders>
              <w:top w:val="nil"/>
              <w:left w:val="nil"/>
              <w:bottom w:val="nil"/>
              <w:right w:val="nil"/>
            </w:tcBorders>
            <w:shd w:val="clear" w:color="auto" w:fill="auto"/>
            <w:noWrap/>
            <w:vAlign w:val="bottom"/>
            <w:hideMark/>
          </w:tcPr>
          <w:p w14:paraId="4FC714AC" w14:textId="77777777" w:rsidR="00EF495F" w:rsidRPr="00EF495F" w:rsidRDefault="00EF495F" w:rsidP="00EF495F">
            <w:pPr>
              <w:spacing w:after="0" w:line="240" w:lineRule="auto"/>
              <w:rPr>
                <w:rFonts w:ascii="Times New Roman" w:eastAsia="Times New Roman" w:hAnsi="Times New Roman" w:cs="Times New Roman"/>
                <w:sz w:val="16"/>
                <w:szCs w:val="20"/>
                <w:lang w:eastAsia="de-CH"/>
              </w:rPr>
            </w:pPr>
          </w:p>
        </w:tc>
        <w:tc>
          <w:tcPr>
            <w:tcW w:w="571" w:type="pct"/>
            <w:tcBorders>
              <w:top w:val="nil"/>
              <w:left w:val="nil"/>
              <w:bottom w:val="nil"/>
              <w:right w:val="nil"/>
            </w:tcBorders>
            <w:shd w:val="clear" w:color="auto" w:fill="auto"/>
            <w:noWrap/>
            <w:vAlign w:val="bottom"/>
            <w:hideMark/>
          </w:tcPr>
          <w:p w14:paraId="2370F3D6" w14:textId="77777777" w:rsidR="00EF495F" w:rsidRPr="00EF495F" w:rsidRDefault="00EF495F" w:rsidP="00EF495F">
            <w:pPr>
              <w:spacing w:after="0" w:line="240" w:lineRule="auto"/>
              <w:rPr>
                <w:rFonts w:ascii="Times New Roman" w:eastAsia="Times New Roman" w:hAnsi="Times New Roman" w:cs="Times New Roman"/>
                <w:sz w:val="16"/>
                <w:szCs w:val="20"/>
                <w:lang w:eastAsia="de-CH"/>
              </w:rPr>
            </w:pPr>
          </w:p>
        </w:tc>
        <w:tc>
          <w:tcPr>
            <w:tcW w:w="497" w:type="pct"/>
            <w:tcBorders>
              <w:top w:val="nil"/>
              <w:left w:val="nil"/>
              <w:bottom w:val="nil"/>
              <w:right w:val="nil"/>
            </w:tcBorders>
            <w:shd w:val="clear" w:color="auto" w:fill="auto"/>
            <w:noWrap/>
            <w:vAlign w:val="bottom"/>
            <w:hideMark/>
          </w:tcPr>
          <w:p w14:paraId="3F471B0E" w14:textId="77777777" w:rsidR="00EF495F" w:rsidRPr="00EF495F" w:rsidRDefault="00EF495F" w:rsidP="00EF495F">
            <w:pPr>
              <w:spacing w:after="0" w:line="240" w:lineRule="auto"/>
              <w:rPr>
                <w:rFonts w:ascii="Times New Roman" w:eastAsia="Times New Roman" w:hAnsi="Times New Roman" w:cs="Times New Roman"/>
                <w:sz w:val="16"/>
                <w:szCs w:val="20"/>
                <w:lang w:eastAsia="de-CH"/>
              </w:rPr>
            </w:pPr>
          </w:p>
        </w:tc>
      </w:tr>
      <w:tr w:rsidR="00EF495F" w:rsidRPr="00EF495F" w14:paraId="0582880A" w14:textId="77777777" w:rsidTr="00EF495F">
        <w:trPr>
          <w:divId w:val="1427459110"/>
          <w:trHeight w:val="300"/>
        </w:trPr>
        <w:tc>
          <w:tcPr>
            <w:tcW w:w="254" w:type="pct"/>
            <w:tcBorders>
              <w:top w:val="nil"/>
              <w:left w:val="nil"/>
              <w:bottom w:val="nil"/>
              <w:right w:val="nil"/>
            </w:tcBorders>
            <w:shd w:val="clear" w:color="auto" w:fill="auto"/>
            <w:noWrap/>
            <w:vAlign w:val="bottom"/>
            <w:hideMark/>
          </w:tcPr>
          <w:p w14:paraId="78E06331" w14:textId="77777777" w:rsidR="00EF495F" w:rsidRPr="00EF495F" w:rsidRDefault="00EF495F" w:rsidP="00EF495F">
            <w:pPr>
              <w:spacing w:after="0" w:line="240" w:lineRule="auto"/>
              <w:jc w:val="right"/>
              <w:rPr>
                <w:rFonts w:ascii="Calibri" w:eastAsia="Times New Roman" w:hAnsi="Calibri" w:cs="Times New Roman"/>
                <w:i/>
                <w:iCs/>
                <w:color w:val="7F7F7F"/>
                <w:sz w:val="16"/>
                <w:lang w:eastAsia="de-CH"/>
              </w:rPr>
            </w:pPr>
            <w:r w:rsidRPr="00EF495F">
              <w:rPr>
                <w:rFonts w:ascii="Calibri" w:eastAsia="Times New Roman" w:hAnsi="Calibri" w:cs="Times New Roman"/>
                <w:i/>
                <w:iCs/>
                <w:color w:val="7F7F7F"/>
                <w:sz w:val="16"/>
                <w:lang w:eastAsia="de-CH"/>
              </w:rPr>
              <w:t>3</w:t>
            </w:r>
          </w:p>
        </w:tc>
        <w:tc>
          <w:tcPr>
            <w:tcW w:w="1896" w:type="pct"/>
            <w:tcBorders>
              <w:top w:val="single" w:sz="4" w:space="0" w:color="7F7F7F"/>
              <w:left w:val="single" w:sz="4" w:space="0" w:color="7F7F7F"/>
              <w:bottom w:val="single" w:sz="4" w:space="0" w:color="7F7F7F"/>
              <w:right w:val="single" w:sz="4" w:space="0" w:color="7F7F7F"/>
            </w:tcBorders>
            <w:shd w:val="clear" w:color="000000" w:fill="F2F2F2"/>
            <w:noWrap/>
            <w:vAlign w:val="bottom"/>
            <w:hideMark/>
          </w:tcPr>
          <w:p w14:paraId="534A40D7" w14:textId="77777777" w:rsidR="00EF495F" w:rsidRPr="00EF495F" w:rsidRDefault="00EF495F" w:rsidP="00EF495F">
            <w:pPr>
              <w:spacing w:after="0" w:line="240" w:lineRule="auto"/>
              <w:rPr>
                <w:rFonts w:ascii="Calibri" w:eastAsia="Times New Roman" w:hAnsi="Calibri" w:cs="Times New Roman"/>
                <w:b/>
                <w:bCs/>
                <w:color w:val="FA7D00"/>
                <w:sz w:val="16"/>
                <w:lang w:eastAsia="de-CH"/>
              </w:rPr>
            </w:pPr>
            <w:r w:rsidRPr="00EF495F">
              <w:rPr>
                <w:rFonts w:ascii="Calibri" w:eastAsia="Times New Roman" w:hAnsi="Calibri" w:cs="Times New Roman"/>
                <w:b/>
                <w:bCs/>
                <w:color w:val="FA7D00"/>
                <w:sz w:val="16"/>
                <w:lang w:eastAsia="de-CH"/>
              </w:rPr>
              <w:t>Benutzbarkeit</w:t>
            </w:r>
          </w:p>
        </w:tc>
        <w:tc>
          <w:tcPr>
            <w:tcW w:w="347" w:type="pct"/>
            <w:tcBorders>
              <w:top w:val="nil"/>
              <w:left w:val="nil"/>
              <w:bottom w:val="nil"/>
              <w:right w:val="nil"/>
            </w:tcBorders>
            <w:shd w:val="clear" w:color="auto" w:fill="auto"/>
            <w:noWrap/>
            <w:vAlign w:val="bottom"/>
            <w:hideMark/>
          </w:tcPr>
          <w:p w14:paraId="62A663A0" w14:textId="77777777" w:rsidR="00EF495F" w:rsidRPr="00EF495F" w:rsidRDefault="00EF495F" w:rsidP="00EF495F">
            <w:pPr>
              <w:spacing w:after="0" w:line="240" w:lineRule="auto"/>
              <w:rPr>
                <w:rFonts w:ascii="Calibri" w:eastAsia="Times New Roman" w:hAnsi="Calibri" w:cs="Times New Roman"/>
                <w:b/>
                <w:bCs/>
                <w:color w:val="FA7D00"/>
                <w:sz w:val="16"/>
                <w:lang w:eastAsia="de-CH"/>
              </w:rPr>
            </w:pPr>
          </w:p>
        </w:tc>
        <w:tc>
          <w:tcPr>
            <w:tcW w:w="254" w:type="pct"/>
            <w:tcBorders>
              <w:top w:val="single" w:sz="4" w:space="0" w:color="3F3F3F"/>
              <w:left w:val="single" w:sz="4" w:space="0" w:color="3F3F3F"/>
              <w:bottom w:val="single" w:sz="4" w:space="0" w:color="3F3F3F"/>
              <w:right w:val="single" w:sz="4" w:space="0" w:color="3F3F3F"/>
            </w:tcBorders>
            <w:shd w:val="clear" w:color="000000" w:fill="F2F2F2"/>
            <w:noWrap/>
            <w:vAlign w:val="bottom"/>
            <w:hideMark/>
          </w:tcPr>
          <w:p w14:paraId="2448E411" w14:textId="77777777" w:rsidR="00EF495F" w:rsidRPr="00EF495F" w:rsidRDefault="00EF495F" w:rsidP="00EF495F">
            <w:pPr>
              <w:spacing w:after="0" w:line="240" w:lineRule="auto"/>
              <w:jc w:val="right"/>
              <w:rPr>
                <w:rFonts w:ascii="Calibri" w:eastAsia="Times New Roman" w:hAnsi="Calibri" w:cs="Times New Roman"/>
                <w:b/>
                <w:bCs/>
                <w:color w:val="3F3F3F"/>
                <w:sz w:val="16"/>
                <w:lang w:eastAsia="de-CH"/>
              </w:rPr>
            </w:pPr>
            <w:r w:rsidRPr="00EF495F">
              <w:rPr>
                <w:rFonts w:ascii="Calibri" w:eastAsia="Times New Roman" w:hAnsi="Calibri" w:cs="Times New Roman"/>
                <w:b/>
                <w:bCs/>
                <w:color w:val="3F3F3F"/>
                <w:sz w:val="16"/>
                <w:lang w:eastAsia="de-CH"/>
              </w:rPr>
              <w:t>2</w:t>
            </w:r>
          </w:p>
        </w:tc>
        <w:tc>
          <w:tcPr>
            <w:tcW w:w="254" w:type="pct"/>
            <w:tcBorders>
              <w:top w:val="nil"/>
              <w:left w:val="nil"/>
              <w:bottom w:val="nil"/>
              <w:right w:val="nil"/>
            </w:tcBorders>
            <w:shd w:val="clear" w:color="auto" w:fill="auto"/>
            <w:noWrap/>
            <w:vAlign w:val="bottom"/>
            <w:hideMark/>
          </w:tcPr>
          <w:p w14:paraId="1B622C15" w14:textId="77777777" w:rsidR="00EF495F" w:rsidRPr="00EF495F" w:rsidRDefault="00EF495F" w:rsidP="00EF495F">
            <w:pPr>
              <w:spacing w:after="0" w:line="240" w:lineRule="auto"/>
              <w:jc w:val="right"/>
              <w:rPr>
                <w:rFonts w:ascii="Calibri" w:eastAsia="Times New Roman" w:hAnsi="Calibri" w:cs="Times New Roman"/>
                <w:b/>
                <w:bCs/>
                <w:color w:val="3F3F3F"/>
                <w:sz w:val="16"/>
                <w:lang w:eastAsia="de-CH"/>
              </w:rPr>
            </w:pPr>
          </w:p>
        </w:tc>
        <w:tc>
          <w:tcPr>
            <w:tcW w:w="254" w:type="pct"/>
            <w:tcBorders>
              <w:top w:val="single" w:sz="4" w:space="0" w:color="3F3F3F"/>
              <w:left w:val="single" w:sz="4" w:space="0" w:color="3F3F3F"/>
              <w:bottom w:val="single" w:sz="4" w:space="0" w:color="3F3F3F"/>
              <w:right w:val="single" w:sz="4" w:space="0" w:color="3F3F3F"/>
            </w:tcBorders>
            <w:shd w:val="clear" w:color="000000" w:fill="F2F2F2"/>
            <w:noWrap/>
            <w:vAlign w:val="bottom"/>
            <w:hideMark/>
          </w:tcPr>
          <w:p w14:paraId="2041D52F" w14:textId="77777777" w:rsidR="00EF495F" w:rsidRPr="00EF495F" w:rsidRDefault="00EF495F" w:rsidP="00EF495F">
            <w:pPr>
              <w:spacing w:after="0" w:line="240" w:lineRule="auto"/>
              <w:jc w:val="right"/>
              <w:rPr>
                <w:rFonts w:ascii="Calibri" w:eastAsia="Times New Roman" w:hAnsi="Calibri" w:cs="Times New Roman"/>
                <w:b/>
                <w:bCs/>
                <w:color w:val="3F3F3F"/>
                <w:sz w:val="16"/>
                <w:lang w:eastAsia="de-CH"/>
              </w:rPr>
            </w:pPr>
            <w:r w:rsidRPr="00EF495F">
              <w:rPr>
                <w:rFonts w:ascii="Calibri" w:eastAsia="Times New Roman" w:hAnsi="Calibri" w:cs="Times New Roman"/>
                <w:b/>
                <w:bCs/>
                <w:color w:val="3F3F3F"/>
                <w:sz w:val="16"/>
                <w:lang w:eastAsia="de-CH"/>
              </w:rPr>
              <w:t>5</w:t>
            </w:r>
          </w:p>
        </w:tc>
        <w:tc>
          <w:tcPr>
            <w:tcW w:w="254" w:type="pct"/>
            <w:tcBorders>
              <w:top w:val="nil"/>
              <w:left w:val="nil"/>
              <w:bottom w:val="nil"/>
              <w:right w:val="nil"/>
            </w:tcBorders>
            <w:shd w:val="clear" w:color="auto" w:fill="auto"/>
            <w:noWrap/>
            <w:vAlign w:val="bottom"/>
            <w:hideMark/>
          </w:tcPr>
          <w:p w14:paraId="189C1E5B" w14:textId="77777777" w:rsidR="00EF495F" w:rsidRPr="00EF495F" w:rsidRDefault="00EF495F" w:rsidP="00EF495F">
            <w:pPr>
              <w:spacing w:after="0" w:line="240" w:lineRule="auto"/>
              <w:jc w:val="right"/>
              <w:rPr>
                <w:rFonts w:ascii="Calibri" w:eastAsia="Times New Roman" w:hAnsi="Calibri" w:cs="Times New Roman"/>
                <w:b/>
                <w:bCs/>
                <w:color w:val="3F3F3F"/>
                <w:sz w:val="16"/>
                <w:lang w:eastAsia="de-CH"/>
              </w:rPr>
            </w:pPr>
          </w:p>
        </w:tc>
        <w:tc>
          <w:tcPr>
            <w:tcW w:w="254" w:type="pct"/>
            <w:tcBorders>
              <w:top w:val="nil"/>
              <w:left w:val="nil"/>
              <w:bottom w:val="nil"/>
              <w:right w:val="nil"/>
            </w:tcBorders>
            <w:shd w:val="clear" w:color="auto" w:fill="auto"/>
            <w:noWrap/>
            <w:vAlign w:val="bottom"/>
            <w:hideMark/>
          </w:tcPr>
          <w:p w14:paraId="384537F7" w14:textId="77777777" w:rsidR="00EF495F" w:rsidRPr="00EF495F" w:rsidRDefault="00EF495F" w:rsidP="00EF495F">
            <w:pPr>
              <w:spacing w:after="0" w:line="240" w:lineRule="auto"/>
              <w:rPr>
                <w:rFonts w:ascii="Times New Roman" w:eastAsia="Times New Roman" w:hAnsi="Times New Roman" w:cs="Times New Roman"/>
                <w:sz w:val="16"/>
                <w:szCs w:val="20"/>
                <w:lang w:eastAsia="de-CH"/>
              </w:rPr>
            </w:pPr>
          </w:p>
        </w:tc>
        <w:tc>
          <w:tcPr>
            <w:tcW w:w="167" w:type="pct"/>
            <w:tcBorders>
              <w:top w:val="nil"/>
              <w:left w:val="nil"/>
              <w:bottom w:val="nil"/>
              <w:right w:val="nil"/>
            </w:tcBorders>
            <w:shd w:val="clear" w:color="auto" w:fill="auto"/>
            <w:noWrap/>
            <w:vAlign w:val="bottom"/>
            <w:hideMark/>
          </w:tcPr>
          <w:p w14:paraId="5280CD54" w14:textId="77777777" w:rsidR="00EF495F" w:rsidRPr="00EF495F" w:rsidRDefault="00EF495F" w:rsidP="00EF495F">
            <w:pPr>
              <w:spacing w:after="0" w:line="240" w:lineRule="auto"/>
              <w:rPr>
                <w:rFonts w:ascii="Times New Roman" w:eastAsia="Times New Roman" w:hAnsi="Times New Roman" w:cs="Times New Roman"/>
                <w:sz w:val="16"/>
                <w:szCs w:val="20"/>
                <w:lang w:eastAsia="de-CH"/>
              </w:rPr>
            </w:pPr>
          </w:p>
        </w:tc>
        <w:tc>
          <w:tcPr>
            <w:tcW w:w="571" w:type="pct"/>
            <w:tcBorders>
              <w:top w:val="nil"/>
              <w:left w:val="nil"/>
              <w:bottom w:val="nil"/>
              <w:right w:val="nil"/>
            </w:tcBorders>
            <w:shd w:val="clear" w:color="auto" w:fill="auto"/>
            <w:noWrap/>
            <w:vAlign w:val="bottom"/>
            <w:hideMark/>
          </w:tcPr>
          <w:p w14:paraId="3251FE1C" w14:textId="77777777" w:rsidR="00EF495F" w:rsidRPr="00EF495F" w:rsidRDefault="00EF495F" w:rsidP="00EF495F">
            <w:pPr>
              <w:spacing w:after="0" w:line="240" w:lineRule="auto"/>
              <w:rPr>
                <w:rFonts w:ascii="Calibri" w:eastAsia="Times New Roman" w:hAnsi="Calibri" w:cs="Times New Roman"/>
                <w:color w:val="000000"/>
                <w:sz w:val="16"/>
                <w:lang w:eastAsia="de-CH"/>
              </w:rPr>
            </w:pPr>
            <w:r w:rsidRPr="00EF495F">
              <w:rPr>
                <w:rFonts w:ascii="Calibri" w:eastAsia="Times New Roman" w:hAnsi="Calibri" w:cs="Times New Roman"/>
                <w:color w:val="000000"/>
                <w:sz w:val="16"/>
                <w:lang w:eastAsia="de-CH"/>
              </w:rPr>
              <w:t>4</w:t>
            </w:r>
          </w:p>
        </w:tc>
        <w:tc>
          <w:tcPr>
            <w:tcW w:w="497" w:type="pct"/>
            <w:tcBorders>
              <w:top w:val="nil"/>
              <w:left w:val="nil"/>
              <w:bottom w:val="nil"/>
              <w:right w:val="nil"/>
            </w:tcBorders>
            <w:shd w:val="clear" w:color="auto" w:fill="auto"/>
            <w:noWrap/>
            <w:vAlign w:val="bottom"/>
            <w:hideMark/>
          </w:tcPr>
          <w:p w14:paraId="0E8E55E9" w14:textId="77777777" w:rsidR="00EF495F" w:rsidRPr="00EF495F" w:rsidRDefault="00EF495F" w:rsidP="00EF495F">
            <w:pPr>
              <w:spacing w:after="0" w:line="240" w:lineRule="auto"/>
              <w:rPr>
                <w:rFonts w:ascii="Calibri" w:eastAsia="Times New Roman" w:hAnsi="Calibri" w:cs="Times New Roman"/>
                <w:color w:val="000000"/>
                <w:sz w:val="16"/>
                <w:lang w:eastAsia="de-CH"/>
              </w:rPr>
            </w:pPr>
            <w:r w:rsidRPr="00EF495F">
              <w:rPr>
                <w:rFonts w:ascii="Calibri" w:eastAsia="Times New Roman" w:hAnsi="Calibri" w:cs="Times New Roman"/>
                <w:color w:val="000000"/>
                <w:sz w:val="16"/>
                <w:lang w:eastAsia="de-CH"/>
              </w:rPr>
              <w:t>19.0476%</w:t>
            </w:r>
          </w:p>
        </w:tc>
      </w:tr>
      <w:tr w:rsidR="00EF495F" w:rsidRPr="00EF495F" w14:paraId="1E2B222A" w14:textId="77777777" w:rsidTr="00EF495F">
        <w:trPr>
          <w:divId w:val="1427459110"/>
          <w:trHeight w:val="300"/>
        </w:trPr>
        <w:tc>
          <w:tcPr>
            <w:tcW w:w="254" w:type="pct"/>
            <w:tcBorders>
              <w:top w:val="nil"/>
              <w:left w:val="nil"/>
              <w:bottom w:val="nil"/>
              <w:right w:val="nil"/>
            </w:tcBorders>
            <w:shd w:val="clear" w:color="auto" w:fill="auto"/>
            <w:noWrap/>
            <w:vAlign w:val="bottom"/>
            <w:hideMark/>
          </w:tcPr>
          <w:p w14:paraId="7BA9AA8A" w14:textId="77777777" w:rsidR="00EF495F" w:rsidRPr="00EF495F" w:rsidRDefault="00EF495F" w:rsidP="00EF495F">
            <w:pPr>
              <w:spacing w:after="0" w:line="240" w:lineRule="auto"/>
              <w:jc w:val="right"/>
              <w:rPr>
                <w:rFonts w:ascii="Calibri" w:eastAsia="Times New Roman" w:hAnsi="Calibri" w:cs="Times New Roman"/>
                <w:color w:val="000000"/>
                <w:sz w:val="16"/>
                <w:lang w:eastAsia="de-CH"/>
              </w:rPr>
            </w:pPr>
          </w:p>
        </w:tc>
        <w:tc>
          <w:tcPr>
            <w:tcW w:w="1896" w:type="pct"/>
            <w:tcBorders>
              <w:top w:val="nil"/>
              <w:left w:val="nil"/>
              <w:bottom w:val="nil"/>
              <w:right w:val="nil"/>
            </w:tcBorders>
            <w:shd w:val="clear" w:color="auto" w:fill="auto"/>
            <w:noWrap/>
            <w:vAlign w:val="bottom"/>
            <w:hideMark/>
          </w:tcPr>
          <w:p w14:paraId="37007834" w14:textId="77777777" w:rsidR="00EF495F" w:rsidRPr="00EF495F" w:rsidRDefault="00EF495F" w:rsidP="00EF495F">
            <w:pPr>
              <w:spacing w:after="0" w:line="240" w:lineRule="auto"/>
              <w:rPr>
                <w:rFonts w:ascii="Times New Roman" w:eastAsia="Times New Roman" w:hAnsi="Times New Roman" w:cs="Times New Roman"/>
                <w:sz w:val="16"/>
                <w:szCs w:val="20"/>
                <w:lang w:eastAsia="de-CH"/>
              </w:rPr>
            </w:pPr>
          </w:p>
        </w:tc>
        <w:tc>
          <w:tcPr>
            <w:tcW w:w="347" w:type="pct"/>
            <w:tcBorders>
              <w:top w:val="single" w:sz="4" w:space="0" w:color="3F3F3F"/>
              <w:left w:val="single" w:sz="4" w:space="0" w:color="3F3F3F"/>
              <w:bottom w:val="single" w:sz="4" w:space="0" w:color="3F3F3F"/>
              <w:right w:val="single" w:sz="4" w:space="0" w:color="3F3F3F"/>
            </w:tcBorders>
            <w:shd w:val="clear" w:color="000000" w:fill="F2F2F2"/>
            <w:noWrap/>
            <w:vAlign w:val="bottom"/>
            <w:hideMark/>
          </w:tcPr>
          <w:p w14:paraId="28103756" w14:textId="77777777" w:rsidR="00EF495F" w:rsidRPr="00EF495F" w:rsidRDefault="00EF495F" w:rsidP="00EF495F">
            <w:pPr>
              <w:spacing w:after="0" w:line="240" w:lineRule="auto"/>
              <w:jc w:val="right"/>
              <w:rPr>
                <w:rFonts w:ascii="Calibri" w:eastAsia="Times New Roman" w:hAnsi="Calibri" w:cs="Times New Roman"/>
                <w:b/>
                <w:bCs/>
                <w:color w:val="3F3F3F"/>
                <w:sz w:val="16"/>
                <w:lang w:eastAsia="de-CH"/>
              </w:rPr>
            </w:pPr>
            <w:r w:rsidRPr="00EF495F">
              <w:rPr>
                <w:rFonts w:ascii="Calibri" w:eastAsia="Times New Roman" w:hAnsi="Calibri" w:cs="Times New Roman"/>
                <w:b/>
                <w:bCs/>
                <w:color w:val="3F3F3F"/>
                <w:sz w:val="16"/>
                <w:lang w:eastAsia="de-CH"/>
              </w:rPr>
              <w:t>3</w:t>
            </w:r>
          </w:p>
        </w:tc>
        <w:tc>
          <w:tcPr>
            <w:tcW w:w="254" w:type="pct"/>
            <w:tcBorders>
              <w:top w:val="nil"/>
              <w:left w:val="nil"/>
              <w:bottom w:val="nil"/>
              <w:right w:val="nil"/>
            </w:tcBorders>
            <w:shd w:val="clear" w:color="auto" w:fill="auto"/>
            <w:noWrap/>
            <w:vAlign w:val="bottom"/>
            <w:hideMark/>
          </w:tcPr>
          <w:p w14:paraId="1127ACEC" w14:textId="77777777" w:rsidR="00EF495F" w:rsidRPr="00EF495F" w:rsidRDefault="00EF495F" w:rsidP="00EF495F">
            <w:pPr>
              <w:spacing w:after="0" w:line="240" w:lineRule="auto"/>
              <w:jc w:val="right"/>
              <w:rPr>
                <w:rFonts w:ascii="Calibri" w:eastAsia="Times New Roman" w:hAnsi="Calibri" w:cs="Times New Roman"/>
                <w:b/>
                <w:bCs/>
                <w:color w:val="3F3F3F"/>
                <w:sz w:val="16"/>
                <w:lang w:eastAsia="de-CH"/>
              </w:rPr>
            </w:pPr>
          </w:p>
        </w:tc>
        <w:tc>
          <w:tcPr>
            <w:tcW w:w="254" w:type="pct"/>
            <w:tcBorders>
              <w:top w:val="single" w:sz="4" w:space="0" w:color="3F3F3F"/>
              <w:left w:val="single" w:sz="4" w:space="0" w:color="3F3F3F"/>
              <w:bottom w:val="single" w:sz="4" w:space="0" w:color="3F3F3F"/>
              <w:right w:val="single" w:sz="4" w:space="0" w:color="3F3F3F"/>
            </w:tcBorders>
            <w:shd w:val="clear" w:color="000000" w:fill="F2F2F2"/>
            <w:noWrap/>
            <w:vAlign w:val="bottom"/>
            <w:hideMark/>
          </w:tcPr>
          <w:p w14:paraId="3A218292" w14:textId="77777777" w:rsidR="00EF495F" w:rsidRPr="00EF495F" w:rsidRDefault="00EF495F" w:rsidP="00EF495F">
            <w:pPr>
              <w:spacing w:after="0" w:line="240" w:lineRule="auto"/>
              <w:jc w:val="right"/>
              <w:rPr>
                <w:rFonts w:ascii="Calibri" w:eastAsia="Times New Roman" w:hAnsi="Calibri" w:cs="Times New Roman"/>
                <w:b/>
                <w:bCs/>
                <w:color w:val="3F3F3F"/>
                <w:sz w:val="16"/>
                <w:lang w:eastAsia="de-CH"/>
              </w:rPr>
            </w:pPr>
            <w:r w:rsidRPr="00EF495F">
              <w:rPr>
                <w:rFonts w:ascii="Calibri" w:eastAsia="Times New Roman" w:hAnsi="Calibri" w:cs="Times New Roman"/>
                <w:b/>
                <w:bCs/>
                <w:color w:val="3F3F3F"/>
                <w:sz w:val="16"/>
                <w:lang w:eastAsia="de-CH"/>
              </w:rPr>
              <w:t>5</w:t>
            </w:r>
          </w:p>
        </w:tc>
        <w:tc>
          <w:tcPr>
            <w:tcW w:w="254" w:type="pct"/>
            <w:tcBorders>
              <w:top w:val="nil"/>
              <w:left w:val="nil"/>
              <w:bottom w:val="nil"/>
              <w:right w:val="nil"/>
            </w:tcBorders>
            <w:shd w:val="clear" w:color="auto" w:fill="auto"/>
            <w:noWrap/>
            <w:vAlign w:val="bottom"/>
            <w:hideMark/>
          </w:tcPr>
          <w:p w14:paraId="329AF4A8" w14:textId="77777777" w:rsidR="00EF495F" w:rsidRPr="00EF495F" w:rsidRDefault="00EF495F" w:rsidP="00EF495F">
            <w:pPr>
              <w:spacing w:after="0" w:line="240" w:lineRule="auto"/>
              <w:jc w:val="right"/>
              <w:rPr>
                <w:rFonts w:ascii="Calibri" w:eastAsia="Times New Roman" w:hAnsi="Calibri" w:cs="Times New Roman"/>
                <w:b/>
                <w:bCs/>
                <w:color w:val="3F3F3F"/>
                <w:sz w:val="16"/>
                <w:lang w:eastAsia="de-CH"/>
              </w:rPr>
            </w:pPr>
          </w:p>
        </w:tc>
        <w:tc>
          <w:tcPr>
            <w:tcW w:w="254" w:type="pct"/>
            <w:tcBorders>
              <w:top w:val="single" w:sz="4" w:space="0" w:color="3F3F3F"/>
              <w:left w:val="single" w:sz="4" w:space="0" w:color="3F3F3F"/>
              <w:bottom w:val="single" w:sz="4" w:space="0" w:color="3F3F3F"/>
              <w:right w:val="single" w:sz="4" w:space="0" w:color="3F3F3F"/>
            </w:tcBorders>
            <w:shd w:val="clear" w:color="000000" w:fill="F2F2F2"/>
            <w:noWrap/>
            <w:vAlign w:val="bottom"/>
            <w:hideMark/>
          </w:tcPr>
          <w:p w14:paraId="7DA88DCB" w14:textId="77777777" w:rsidR="00EF495F" w:rsidRPr="00EF495F" w:rsidRDefault="00EF495F" w:rsidP="00EF495F">
            <w:pPr>
              <w:spacing w:after="0" w:line="240" w:lineRule="auto"/>
              <w:jc w:val="right"/>
              <w:rPr>
                <w:rFonts w:ascii="Calibri" w:eastAsia="Times New Roman" w:hAnsi="Calibri" w:cs="Times New Roman"/>
                <w:b/>
                <w:bCs/>
                <w:color w:val="3F3F3F"/>
                <w:sz w:val="16"/>
                <w:lang w:eastAsia="de-CH"/>
              </w:rPr>
            </w:pPr>
            <w:r w:rsidRPr="00EF495F">
              <w:rPr>
                <w:rFonts w:ascii="Calibri" w:eastAsia="Times New Roman" w:hAnsi="Calibri" w:cs="Times New Roman"/>
                <w:b/>
                <w:bCs/>
                <w:color w:val="3F3F3F"/>
                <w:sz w:val="16"/>
                <w:lang w:eastAsia="de-CH"/>
              </w:rPr>
              <w:t>6</w:t>
            </w:r>
          </w:p>
        </w:tc>
        <w:tc>
          <w:tcPr>
            <w:tcW w:w="254" w:type="pct"/>
            <w:tcBorders>
              <w:top w:val="nil"/>
              <w:left w:val="nil"/>
              <w:bottom w:val="nil"/>
              <w:right w:val="nil"/>
            </w:tcBorders>
            <w:shd w:val="clear" w:color="auto" w:fill="auto"/>
            <w:noWrap/>
            <w:vAlign w:val="bottom"/>
            <w:hideMark/>
          </w:tcPr>
          <w:p w14:paraId="4654B0DD" w14:textId="77777777" w:rsidR="00EF495F" w:rsidRPr="00EF495F" w:rsidRDefault="00EF495F" w:rsidP="00EF495F">
            <w:pPr>
              <w:spacing w:after="0" w:line="240" w:lineRule="auto"/>
              <w:jc w:val="right"/>
              <w:rPr>
                <w:rFonts w:ascii="Calibri" w:eastAsia="Times New Roman" w:hAnsi="Calibri" w:cs="Times New Roman"/>
                <w:b/>
                <w:bCs/>
                <w:color w:val="3F3F3F"/>
                <w:sz w:val="16"/>
                <w:lang w:eastAsia="de-CH"/>
              </w:rPr>
            </w:pPr>
          </w:p>
        </w:tc>
        <w:tc>
          <w:tcPr>
            <w:tcW w:w="167" w:type="pct"/>
            <w:tcBorders>
              <w:top w:val="nil"/>
              <w:left w:val="nil"/>
              <w:bottom w:val="nil"/>
              <w:right w:val="nil"/>
            </w:tcBorders>
            <w:shd w:val="clear" w:color="auto" w:fill="auto"/>
            <w:noWrap/>
            <w:vAlign w:val="bottom"/>
            <w:hideMark/>
          </w:tcPr>
          <w:p w14:paraId="3A11DB89" w14:textId="77777777" w:rsidR="00EF495F" w:rsidRPr="00EF495F" w:rsidRDefault="00EF495F" w:rsidP="00EF495F">
            <w:pPr>
              <w:spacing w:after="0" w:line="240" w:lineRule="auto"/>
              <w:rPr>
                <w:rFonts w:ascii="Times New Roman" w:eastAsia="Times New Roman" w:hAnsi="Times New Roman" w:cs="Times New Roman"/>
                <w:sz w:val="16"/>
                <w:szCs w:val="20"/>
                <w:lang w:eastAsia="de-CH"/>
              </w:rPr>
            </w:pPr>
          </w:p>
        </w:tc>
        <w:tc>
          <w:tcPr>
            <w:tcW w:w="571" w:type="pct"/>
            <w:tcBorders>
              <w:top w:val="nil"/>
              <w:left w:val="nil"/>
              <w:bottom w:val="nil"/>
              <w:right w:val="nil"/>
            </w:tcBorders>
            <w:shd w:val="clear" w:color="auto" w:fill="auto"/>
            <w:noWrap/>
            <w:vAlign w:val="bottom"/>
            <w:hideMark/>
          </w:tcPr>
          <w:p w14:paraId="5A1FFB06" w14:textId="77777777" w:rsidR="00EF495F" w:rsidRPr="00EF495F" w:rsidRDefault="00EF495F" w:rsidP="00EF495F">
            <w:pPr>
              <w:spacing w:after="0" w:line="240" w:lineRule="auto"/>
              <w:rPr>
                <w:rFonts w:ascii="Times New Roman" w:eastAsia="Times New Roman" w:hAnsi="Times New Roman" w:cs="Times New Roman"/>
                <w:sz w:val="16"/>
                <w:szCs w:val="20"/>
                <w:lang w:eastAsia="de-CH"/>
              </w:rPr>
            </w:pPr>
          </w:p>
        </w:tc>
        <w:tc>
          <w:tcPr>
            <w:tcW w:w="497" w:type="pct"/>
            <w:tcBorders>
              <w:top w:val="nil"/>
              <w:left w:val="nil"/>
              <w:bottom w:val="nil"/>
              <w:right w:val="nil"/>
            </w:tcBorders>
            <w:shd w:val="clear" w:color="auto" w:fill="auto"/>
            <w:noWrap/>
            <w:vAlign w:val="bottom"/>
            <w:hideMark/>
          </w:tcPr>
          <w:p w14:paraId="17EDF05F" w14:textId="77777777" w:rsidR="00EF495F" w:rsidRPr="00EF495F" w:rsidRDefault="00EF495F" w:rsidP="00EF495F">
            <w:pPr>
              <w:spacing w:after="0" w:line="240" w:lineRule="auto"/>
              <w:rPr>
                <w:rFonts w:ascii="Times New Roman" w:eastAsia="Times New Roman" w:hAnsi="Times New Roman" w:cs="Times New Roman"/>
                <w:sz w:val="16"/>
                <w:szCs w:val="20"/>
                <w:lang w:eastAsia="de-CH"/>
              </w:rPr>
            </w:pPr>
          </w:p>
        </w:tc>
      </w:tr>
      <w:tr w:rsidR="00EF495F" w:rsidRPr="00EF495F" w14:paraId="2C519EA4" w14:textId="77777777" w:rsidTr="00EF495F">
        <w:trPr>
          <w:divId w:val="1427459110"/>
          <w:trHeight w:val="300"/>
        </w:trPr>
        <w:tc>
          <w:tcPr>
            <w:tcW w:w="254" w:type="pct"/>
            <w:tcBorders>
              <w:top w:val="nil"/>
              <w:left w:val="nil"/>
              <w:bottom w:val="nil"/>
              <w:right w:val="nil"/>
            </w:tcBorders>
            <w:shd w:val="clear" w:color="auto" w:fill="auto"/>
            <w:noWrap/>
            <w:vAlign w:val="bottom"/>
            <w:hideMark/>
          </w:tcPr>
          <w:p w14:paraId="77CA5AD4" w14:textId="77777777" w:rsidR="00EF495F" w:rsidRPr="00EF495F" w:rsidRDefault="00EF495F" w:rsidP="00EF495F">
            <w:pPr>
              <w:spacing w:after="0" w:line="240" w:lineRule="auto"/>
              <w:jc w:val="right"/>
              <w:rPr>
                <w:rFonts w:ascii="Calibri" w:eastAsia="Times New Roman" w:hAnsi="Calibri" w:cs="Times New Roman"/>
                <w:i/>
                <w:iCs/>
                <w:color w:val="7F7F7F"/>
                <w:sz w:val="16"/>
                <w:lang w:eastAsia="de-CH"/>
              </w:rPr>
            </w:pPr>
            <w:r w:rsidRPr="00EF495F">
              <w:rPr>
                <w:rFonts w:ascii="Calibri" w:eastAsia="Times New Roman" w:hAnsi="Calibri" w:cs="Times New Roman"/>
                <w:i/>
                <w:iCs/>
                <w:color w:val="7F7F7F"/>
                <w:sz w:val="16"/>
                <w:lang w:eastAsia="de-CH"/>
              </w:rPr>
              <w:t>4</w:t>
            </w:r>
          </w:p>
        </w:tc>
        <w:tc>
          <w:tcPr>
            <w:tcW w:w="1896" w:type="pct"/>
            <w:tcBorders>
              <w:top w:val="single" w:sz="4" w:space="0" w:color="7F7F7F"/>
              <w:left w:val="single" w:sz="4" w:space="0" w:color="7F7F7F"/>
              <w:bottom w:val="single" w:sz="4" w:space="0" w:color="7F7F7F"/>
              <w:right w:val="single" w:sz="4" w:space="0" w:color="7F7F7F"/>
            </w:tcBorders>
            <w:shd w:val="clear" w:color="000000" w:fill="F2F2F2"/>
            <w:noWrap/>
            <w:vAlign w:val="bottom"/>
            <w:hideMark/>
          </w:tcPr>
          <w:p w14:paraId="290B7259" w14:textId="77777777" w:rsidR="00EF495F" w:rsidRPr="00EF495F" w:rsidRDefault="00EF495F" w:rsidP="00EF495F">
            <w:pPr>
              <w:spacing w:after="0" w:line="240" w:lineRule="auto"/>
              <w:rPr>
                <w:rFonts w:ascii="Calibri" w:eastAsia="Times New Roman" w:hAnsi="Calibri" w:cs="Times New Roman"/>
                <w:b/>
                <w:bCs/>
                <w:color w:val="FA7D00"/>
                <w:sz w:val="16"/>
                <w:lang w:eastAsia="de-CH"/>
              </w:rPr>
            </w:pPr>
            <w:r w:rsidRPr="00EF495F">
              <w:rPr>
                <w:rFonts w:ascii="Calibri" w:eastAsia="Times New Roman" w:hAnsi="Calibri" w:cs="Times New Roman"/>
                <w:b/>
                <w:bCs/>
                <w:color w:val="FA7D00"/>
                <w:sz w:val="16"/>
                <w:lang w:eastAsia="de-CH"/>
              </w:rPr>
              <w:t>Vertraulichkeit</w:t>
            </w:r>
          </w:p>
        </w:tc>
        <w:tc>
          <w:tcPr>
            <w:tcW w:w="347" w:type="pct"/>
            <w:tcBorders>
              <w:top w:val="nil"/>
              <w:left w:val="nil"/>
              <w:bottom w:val="nil"/>
              <w:right w:val="nil"/>
            </w:tcBorders>
            <w:shd w:val="clear" w:color="auto" w:fill="auto"/>
            <w:noWrap/>
            <w:vAlign w:val="bottom"/>
            <w:hideMark/>
          </w:tcPr>
          <w:p w14:paraId="372E9993" w14:textId="77777777" w:rsidR="00EF495F" w:rsidRPr="00EF495F" w:rsidRDefault="00EF495F" w:rsidP="00EF495F">
            <w:pPr>
              <w:spacing w:after="0" w:line="240" w:lineRule="auto"/>
              <w:rPr>
                <w:rFonts w:ascii="Calibri" w:eastAsia="Times New Roman" w:hAnsi="Calibri" w:cs="Times New Roman"/>
                <w:b/>
                <w:bCs/>
                <w:color w:val="FA7D00"/>
                <w:sz w:val="16"/>
                <w:lang w:eastAsia="de-CH"/>
              </w:rPr>
            </w:pPr>
          </w:p>
        </w:tc>
        <w:tc>
          <w:tcPr>
            <w:tcW w:w="254" w:type="pct"/>
            <w:tcBorders>
              <w:top w:val="single" w:sz="4" w:space="0" w:color="3F3F3F"/>
              <w:left w:val="single" w:sz="4" w:space="0" w:color="3F3F3F"/>
              <w:bottom w:val="single" w:sz="4" w:space="0" w:color="3F3F3F"/>
              <w:right w:val="single" w:sz="4" w:space="0" w:color="3F3F3F"/>
            </w:tcBorders>
            <w:shd w:val="clear" w:color="000000" w:fill="F2F2F2"/>
            <w:noWrap/>
            <w:vAlign w:val="bottom"/>
            <w:hideMark/>
          </w:tcPr>
          <w:p w14:paraId="11C65CB2" w14:textId="77777777" w:rsidR="00EF495F" w:rsidRPr="00EF495F" w:rsidRDefault="00EF495F" w:rsidP="00EF495F">
            <w:pPr>
              <w:spacing w:after="0" w:line="240" w:lineRule="auto"/>
              <w:jc w:val="right"/>
              <w:rPr>
                <w:rFonts w:ascii="Calibri" w:eastAsia="Times New Roman" w:hAnsi="Calibri" w:cs="Times New Roman"/>
                <w:b/>
                <w:bCs/>
                <w:color w:val="3F3F3F"/>
                <w:sz w:val="16"/>
                <w:lang w:eastAsia="de-CH"/>
              </w:rPr>
            </w:pPr>
            <w:r w:rsidRPr="00EF495F">
              <w:rPr>
                <w:rFonts w:ascii="Calibri" w:eastAsia="Times New Roman" w:hAnsi="Calibri" w:cs="Times New Roman"/>
                <w:b/>
                <w:bCs/>
                <w:color w:val="3F3F3F"/>
                <w:sz w:val="16"/>
                <w:lang w:eastAsia="de-CH"/>
              </w:rPr>
              <w:t>5</w:t>
            </w:r>
          </w:p>
        </w:tc>
        <w:tc>
          <w:tcPr>
            <w:tcW w:w="254" w:type="pct"/>
            <w:tcBorders>
              <w:top w:val="nil"/>
              <w:left w:val="nil"/>
              <w:bottom w:val="nil"/>
              <w:right w:val="nil"/>
            </w:tcBorders>
            <w:shd w:val="clear" w:color="auto" w:fill="auto"/>
            <w:noWrap/>
            <w:vAlign w:val="bottom"/>
            <w:hideMark/>
          </w:tcPr>
          <w:p w14:paraId="01DEC64D" w14:textId="77777777" w:rsidR="00EF495F" w:rsidRPr="00EF495F" w:rsidRDefault="00EF495F" w:rsidP="00EF495F">
            <w:pPr>
              <w:spacing w:after="0" w:line="240" w:lineRule="auto"/>
              <w:jc w:val="right"/>
              <w:rPr>
                <w:rFonts w:ascii="Calibri" w:eastAsia="Times New Roman" w:hAnsi="Calibri" w:cs="Times New Roman"/>
                <w:b/>
                <w:bCs/>
                <w:color w:val="3F3F3F"/>
                <w:sz w:val="16"/>
                <w:lang w:eastAsia="de-CH"/>
              </w:rPr>
            </w:pPr>
          </w:p>
        </w:tc>
        <w:tc>
          <w:tcPr>
            <w:tcW w:w="254" w:type="pct"/>
            <w:tcBorders>
              <w:top w:val="single" w:sz="4" w:space="0" w:color="3F3F3F"/>
              <w:left w:val="single" w:sz="4" w:space="0" w:color="3F3F3F"/>
              <w:bottom w:val="single" w:sz="4" w:space="0" w:color="3F3F3F"/>
              <w:right w:val="single" w:sz="4" w:space="0" w:color="3F3F3F"/>
            </w:tcBorders>
            <w:shd w:val="clear" w:color="000000" w:fill="F2F2F2"/>
            <w:noWrap/>
            <w:vAlign w:val="bottom"/>
            <w:hideMark/>
          </w:tcPr>
          <w:p w14:paraId="5A6A1CD6" w14:textId="77777777" w:rsidR="00EF495F" w:rsidRPr="00EF495F" w:rsidRDefault="00EF495F" w:rsidP="00EF495F">
            <w:pPr>
              <w:spacing w:after="0" w:line="240" w:lineRule="auto"/>
              <w:jc w:val="right"/>
              <w:rPr>
                <w:rFonts w:ascii="Calibri" w:eastAsia="Times New Roman" w:hAnsi="Calibri" w:cs="Times New Roman"/>
                <w:b/>
                <w:bCs/>
                <w:color w:val="3F3F3F"/>
                <w:sz w:val="16"/>
                <w:lang w:eastAsia="de-CH"/>
              </w:rPr>
            </w:pPr>
            <w:r w:rsidRPr="00EF495F">
              <w:rPr>
                <w:rFonts w:ascii="Calibri" w:eastAsia="Times New Roman" w:hAnsi="Calibri" w:cs="Times New Roman"/>
                <w:b/>
                <w:bCs/>
                <w:color w:val="3F3F3F"/>
                <w:sz w:val="16"/>
                <w:lang w:eastAsia="de-CH"/>
              </w:rPr>
              <w:t>2</w:t>
            </w:r>
          </w:p>
        </w:tc>
        <w:tc>
          <w:tcPr>
            <w:tcW w:w="254" w:type="pct"/>
            <w:tcBorders>
              <w:top w:val="nil"/>
              <w:left w:val="nil"/>
              <w:bottom w:val="nil"/>
              <w:right w:val="nil"/>
            </w:tcBorders>
            <w:shd w:val="clear" w:color="auto" w:fill="auto"/>
            <w:noWrap/>
            <w:vAlign w:val="bottom"/>
            <w:hideMark/>
          </w:tcPr>
          <w:p w14:paraId="33E125AC" w14:textId="77777777" w:rsidR="00EF495F" w:rsidRPr="00EF495F" w:rsidRDefault="00EF495F" w:rsidP="00EF495F">
            <w:pPr>
              <w:spacing w:after="0" w:line="240" w:lineRule="auto"/>
              <w:jc w:val="right"/>
              <w:rPr>
                <w:rFonts w:ascii="Calibri" w:eastAsia="Times New Roman" w:hAnsi="Calibri" w:cs="Times New Roman"/>
                <w:b/>
                <w:bCs/>
                <w:color w:val="3F3F3F"/>
                <w:sz w:val="16"/>
                <w:lang w:eastAsia="de-CH"/>
              </w:rPr>
            </w:pPr>
          </w:p>
        </w:tc>
        <w:tc>
          <w:tcPr>
            <w:tcW w:w="254" w:type="pct"/>
            <w:tcBorders>
              <w:top w:val="single" w:sz="4" w:space="0" w:color="3F3F3F"/>
              <w:left w:val="single" w:sz="4" w:space="0" w:color="3F3F3F"/>
              <w:bottom w:val="single" w:sz="4" w:space="0" w:color="3F3F3F"/>
              <w:right w:val="single" w:sz="4" w:space="0" w:color="3F3F3F"/>
            </w:tcBorders>
            <w:shd w:val="clear" w:color="000000" w:fill="F2F2F2"/>
            <w:noWrap/>
            <w:vAlign w:val="bottom"/>
            <w:hideMark/>
          </w:tcPr>
          <w:p w14:paraId="5F6EFF7D" w14:textId="77777777" w:rsidR="00EF495F" w:rsidRPr="00EF495F" w:rsidRDefault="00EF495F" w:rsidP="00EF495F">
            <w:pPr>
              <w:spacing w:after="0" w:line="240" w:lineRule="auto"/>
              <w:jc w:val="right"/>
              <w:rPr>
                <w:rFonts w:ascii="Calibri" w:eastAsia="Times New Roman" w:hAnsi="Calibri" w:cs="Times New Roman"/>
                <w:b/>
                <w:bCs/>
                <w:color w:val="3F3F3F"/>
                <w:sz w:val="16"/>
                <w:lang w:eastAsia="de-CH"/>
              </w:rPr>
            </w:pPr>
            <w:r w:rsidRPr="00EF495F">
              <w:rPr>
                <w:rFonts w:ascii="Calibri" w:eastAsia="Times New Roman" w:hAnsi="Calibri" w:cs="Times New Roman"/>
                <w:b/>
                <w:bCs/>
                <w:color w:val="3F3F3F"/>
                <w:sz w:val="16"/>
                <w:lang w:eastAsia="de-CH"/>
              </w:rPr>
              <w:t>7</w:t>
            </w:r>
          </w:p>
        </w:tc>
        <w:tc>
          <w:tcPr>
            <w:tcW w:w="167" w:type="pct"/>
            <w:tcBorders>
              <w:top w:val="nil"/>
              <w:left w:val="nil"/>
              <w:bottom w:val="nil"/>
              <w:right w:val="nil"/>
            </w:tcBorders>
            <w:shd w:val="clear" w:color="auto" w:fill="auto"/>
            <w:noWrap/>
            <w:vAlign w:val="bottom"/>
            <w:hideMark/>
          </w:tcPr>
          <w:p w14:paraId="404C4D9B" w14:textId="77777777" w:rsidR="00EF495F" w:rsidRPr="00EF495F" w:rsidRDefault="00EF495F" w:rsidP="00EF495F">
            <w:pPr>
              <w:spacing w:after="0" w:line="240" w:lineRule="auto"/>
              <w:jc w:val="right"/>
              <w:rPr>
                <w:rFonts w:ascii="Calibri" w:eastAsia="Times New Roman" w:hAnsi="Calibri" w:cs="Times New Roman"/>
                <w:b/>
                <w:bCs/>
                <w:color w:val="3F3F3F"/>
                <w:sz w:val="16"/>
                <w:lang w:eastAsia="de-CH"/>
              </w:rPr>
            </w:pPr>
          </w:p>
        </w:tc>
        <w:tc>
          <w:tcPr>
            <w:tcW w:w="571" w:type="pct"/>
            <w:tcBorders>
              <w:top w:val="nil"/>
              <w:left w:val="nil"/>
              <w:bottom w:val="nil"/>
              <w:right w:val="nil"/>
            </w:tcBorders>
            <w:shd w:val="clear" w:color="auto" w:fill="auto"/>
            <w:noWrap/>
            <w:vAlign w:val="bottom"/>
            <w:hideMark/>
          </w:tcPr>
          <w:p w14:paraId="4A49FC10" w14:textId="77777777" w:rsidR="00EF495F" w:rsidRPr="00EF495F" w:rsidRDefault="00EF495F" w:rsidP="00EF495F">
            <w:pPr>
              <w:spacing w:after="0" w:line="240" w:lineRule="auto"/>
              <w:rPr>
                <w:rFonts w:ascii="Calibri" w:eastAsia="Times New Roman" w:hAnsi="Calibri" w:cs="Times New Roman"/>
                <w:color w:val="000000"/>
                <w:sz w:val="16"/>
                <w:lang w:eastAsia="de-CH"/>
              </w:rPr>
            </w:pPr>
            <w:r w:rsidRPr="00EF495F">
              <w:rPr>
                <w:rFonts w:ascii="Calibri" w:eastAsia="Times New Roman" w:hAnsi="Calibri" w:cs="Times New Roman"/>
                <w:color w:val="000000"/>
                <w:sz w:val="16"/>
                <w:lang w:eastAsia="de-CH"/>
              </w:rPr>
              <w:t>1</w:t>
            </w:r>
          </w:p>
        </w:tc>
        <w:tc>
          <w:tcPr>
            <w:tcW w:w="497" w:type="pct"/>
            <w:tcBorders>
              <w:top w:val="nil"/>
              <w:left w:val="nil"/>
              <w:bottom w:val="nil"/>
              <w:right w:val="nil"/>
            </w:tcBorders>
            <w:shd w:val="clear" w:color="auto" w:fill="auto"/>
            <w:noWrap/>
            <w:vAlign w:val="bottom"/>
            <w:hideMark/>
          </w:tcPr>
          <w:p w14:paraId="1357D9F7" w14:textId="77777777" w:rsidR="00EF495F" w:rsidRPr="00EF495F" w:rsidRDefault="00EF495F" w:rsidP="00EF495F">
            <w:pPr>
              <w:spacing w:after="0" w:line="240" w:lineRule="auto"/>
              <w:rPr>
                <w:rFonts w:ascii="Calibri" w:eastAsia="Times New Roman" w:hAnsi="Calibri" w:cs="Times New Roman"/>
                <w:color w:val="000000"/>
                <w:sz w:val="16"/>
                <w:lang w:eastAsia="de-CH"/>
              </w:rPr>
            </w:pPr>
            <w:r w:rsidRPr="00EF495F">
              <w:rPr>
                <w:rFonts w:ascii="Calibri" w:eastAsia="Times New Roman" w:hAnsi="Calibri" w:cs="Times New Roman"/>
                <w:color w:val="000000"/>
                <w:sz w:val="16"/>
                <w:lang w:eastAsia="de-CH"/>
              </w:rPr>
              <w:t>4.7619%</w:t>
            </w:r>
          </w:p>
        </w:tc>
      </w:tr>
      <w:tr w:rsidR="00EF495F" w:rsidRPr="00EF495F" w14:paraId="26C1996F" w14:textId="77777777" w:rsidTr="00EF495F">
        <w:trPr>
          <w:divId w:val="1427459110"/>
          <w:trHeight w:val="300"/>
        </w:trPr>
        <w:tc>
          <w:tcPr>
            <w:tcW w:w="254" w:type="pct"/>
            <w:tcBorders>
              <w:top w:val="nil"/>
              <w:left w:val="nil"/>
              <w:bottom w:val="nil"/>
              <w:right w:val="nil"/>
            </w:tcBorders>
            <w:shd w:val="clear" w:color="auto" w:fill="auto"/>
            <w:noWrap/>
            <w:vAlign w:val="bottom"/>
            <w:hideMark/>
          </w:tcPr>
          <w:p w14:paraId="523FBF1C" w14:textId="77777777" w:rsidR="00EF495F" w:rsidRPr="00EF495F" w:rsidRDefault="00EF495F" w:rsidP="00EF495F">
            <w:pPr>
              <w:spacing w:after="0" w:line="240" w:lineRule="auto"/>
              <w:jc w:val="right"/>
              <w:rPr>
                <w:rFonts w:ascii="Calibri" w:eastAsia="Times New Roman" w:hAnsi="Calibri" w:cs="Times New Roman"/>
                <w:color w:val="000000"/>
                <w:sz w:val="16"/>
                <w:lang w:eastAsia="de-CH"/>
              </w:rPr>
            </w:pPr>
          </w:p>
        </w:tc>
        <w:tc>
          <w:tcPr>
            <w:tcW w:w="1896" w:type="pct"/>
            <w:tcBorders>
              <w:top w:val="nil"/>
              <w:left w:val="nil"/>
              <w:bottom w:val="nil"/>
              <w:right w:val="nil"/>
            </w:tcBorders>
            <w:shd w:val="clear" w:color="auto" w:fill="auto"/>
            <w:noWrap/>
            <w:vAlign w:val="bottom"/>
            <w:hideMark/>
          </w:tcPr>
          <w:p w14:paraId="72938496" w14:textId="77777777" w:rsidR="00EF495F" w:rsidRPr="00EF495F" w:rsidRDefault="00EF495F" w:rsidP="00EF495F">
            <w:pPr>
              <w:spacing w:after="0" w:line="240" w:lineRule="auto"/>
              <w:rPr>
                <w:rFonts w:ascii="Times New Roman" w:eastAsia="Times New Roman" w:hAnsi="Times New Roman" w:cs="Times New Roman"/>
                <w:sz w:val="16"/>
                <w:szCs w:val="20"/>
                <w:lang w:eastAsia="de-CH"/>
              </w:rPr>
            </w:pPr>
          </w:p>
        </w:tc>
        <w:tc>
          <w:tcPr>
            <w:tcW w:w="347" w:type="pct"/>
            <w:tcBorders>
              <w:top w:val="single" w:sz="4" w:space="0" w:color="3F3F3F"/>
              <w:left w:val="single" w:sz="4" w:space="0" w:color="3F3F3F"/>
              <w:bottom w:val="single" w:sz="4" w:space="0" w:color="3F3F3F"/>
              <w:right w:val="single" w:sz="4" w:space="0" w:color="3F3F3F"/>
            </w:tcBorders>
            <w:shd w:val="clear" w:color="000000" w:fill="F2F2F2"/>
            <w:noWrap/>
            <w:vAlign w:val="bottom"/>
            <w:hideMark/>
          </w:tcPr>
          <w:p w14:paraId="20527285" w14:textId="77777777" w:rsidR="00EF495F" w:rsidRPr="00EF495F" w:rsidRDefault="00EF495F" w:rsidP="00EF495F">
            <w:pPr>
              <w:spacing w:after="0" w:line="240" w:lineRule="auto"/>
              <w:jc w:val="right"/>
              <w:rPr>
                <w:rFonts w:ascii="Calibri" w:eastAsia="Times New Roman" w:hAnsi="Calibri" w:cs="Times New Roman"/>
                <w:b/>
                <w:bCs/>
                <w:color w:val="3F3F3F"/>
                <w:sz w:val="16"/>
                <w:lang w:eastAsia="de-CH"/>
              </w:rPr>
            </w:pPr>
            <w:r w:rsidRPr="00EF495F">
              <w:rPr>
                <w:rFonts w:ascii="Calibri" w:eastAsia="Times New Roman" w:hAnsi="Calibri" w:cs="Times New Roman"/>
                <w:b/>
                <w:bCs/>
                <w:color w:val="3F3F3F"/>
                <w:sz w:val="16"/>
                <w:lang w:eastAsia="de-CH"/>
              </w:rPr>
              <w:t>5</w:t>
            </w:r>
          </w:p>
        </w:tc>
        <w:tc>
          <w:tcPr>
            <w:tcW w:w="254" w:type="pct"/>
            <w:tcBorders>
              <w:top w:val="nil"/>
              <w:left w:val="nil"/>
              <w:bottom w:val="nil"/>
              <w:right w:val="nil"/>
            </w:tcBorders>
            <w:shd w:val="clear" w:color="auto" w:fill="auto"/>
            <w:noWrap/>
            <w:vAlign w:val="bottom"/>
            <w:hideMark/>
          </w:tcPr>
          <w:p w14:paraId="16000DE5" w14:textId="77777777" w:rsidR="00EF495F" w:rsidRPr="00EF495F" w:rsidRDefault="00EF495F" w:rsidP="00EF495F">
            <w:pPr>
              <w:spacing w:after="0" w:line="240" w:lineRule="auto"/>
              <w:jc w:val="right"/>
              <w:rPr>
                <w:rFonts w:ascii="Calibri" w:eastAsia="Times New Roman" w:hAnsi="Calibri" w:cs="Times New Roman"/>
                <w:b/>
                <w:bCs/>
                <w:color w:val="3F3F3F"/>
                <w:sz w:val="16"/>
                <w:lang w:eastAsia="de-CH"/>
              </w:rPr>
            </w:pPr>
          </w:p>
        </w:tc>
        <w:tc>
          <w:tcPr>
            <w:tcW w:w="254" w:type="pct"/>
            <w:tcBorders>
              <w:top w:val="single" w:sz="4" w:space="0" w:color="3F3F3F"/>
              <w:left w:val="single" w:sz="4" w:space="0" w:color="3F3F3F"/>
              <w:bottom w:val="single" w:sz="4" w:space="0" w:color="3F3F3F"/>
              <w:right w:val="single" w:sz="4" w:space="0" w:color="3F3F3F"/>
            </w:tcBorders>
            <w:shd w:val="clear" w:color="000000" w:fill="F2F2F2"/>
            <w:noWrap/>
            <w:vAlign w:val="bottom"/>
            <w:hideMark/>
          </w:tcPr>
          <w:p w14:paraId="1B21B8CD" w14:textId="77777777" w:rsidR="00EF495F" w:rsidRPr="00EF495F" w:rsidRDefault="00EF495F" w:rsidP="00EF495F">
            <w:pPr>
              <w:spacing w:after="0" w:line="240" w:lineRule="auto"/>
              <w:jc w:val="right"/>
              <w:rPr>
                <w:rFonts w:ascii="Calibri" w:eastAsia="Times New Roman" w:hAnsi="Calibri" w:cs="Times New Roman"/>
                <w:b/>
                <w:bCs/>
                <w:color w:val="3F3F3F"/>
                <w:sz w:val="16"/>
                <w:lang w:eastAsia="de-CH"/>
              </w:rPr>
            </w:pPr>
            <w:r w:rsidRPr="00EF495F">
              <w:rPr>
                <w:rFonts w:ascii="Calibri" w:eastAsia="Times New Roman" w:hAnsi="Calibri" w:cs="Times New Roman"/>
                <w:b/>
                <w:bCs/>
                <w:color w:val="3F3F3F"/>
                <w:sz w:val="16"/>
                <w:lang w:eastAsia="de-CH"/>
              </w:rPr>
              <w:t>3</w:t>
            </w:r>
          </w:p>
        </w:tc>
        <w:tc>
          <w:tcPr>
            <w:tcW w:w="254" w:type="pct"/>
            <w:tcBorders>
              <w:top w:val="nil"/>
              <w:left w:val="nil"/>
              <w:bottom w:val="nil"/>
              <w:right w:val="nil"/>
            </w:tcBorders>
            <w:shd w:val="clear" w:color="auto" w:fill="auto"/>
            <w:noWrap/>
            <w:vAlign w:val="bottom"/>
            <w:hideMark/>
          </w:tcPr>
          <w:p w14:paraId="77BB4332" w14:textId="77777777" w:rsidR="00EF495F" w:rsidRPr="00EF495F" w:rsidRDefault="00EF495F" w:rsidP="00EF495F">
            <w:pPr>
              <w:spacing w:after="0" w:line="240" w:lineRule="auto"/>
              <w:jc w:val="right"/>
              <w:rPr>
                <w:rFonts w:ascii="Calibri" w:eastAsia="Times New Roman" w:hAnsi="Calibri" w:cs="Times New Roman"/>
                <w:b/>
                <w:bCs/>
                <w:color w:val="3F3F3F"/>
                <w:sz w:val="16"/>
                <w:lang w:eastAsia="de-CH"/>
              </w:rPr>
            </w:pPr>
          </w:p>
        </w:tc>
        <w:tc>
          <w:tcPr>
            <w:tcW w:w="254" w:type="pct"/>
            <w:tcBorders>
              <w:top w:val="single" w:sz="4" w:space="0" w:color="3F3F3F"/>
              <w:left w:val="single" w:sz="4" w:space="0" w:color="3F3F3F"/>
              <w:bottom w:val="single" w:sz="4" w:space="0" w:color="3F3F3F"/>
              <w:right w:val="single" w:sz="4" w:space="0" w:color="3F3F3F"/>
            </w:tcBorders>
            <w:shd w:val="clear" w:color="000000" w:fill="F2F2F2"/>
            <w:noWrap/>
            <w:vAlign w:val="bottom"/>
            <w:hideMark/>
          </w:tcPr>
          <w:p w14:paraId="660DD43E" w14:textId="77777777" w:rsidR="00EF495F" w:rsidRPr="00EF495F" w:rsidRDefault="00EF495F" w:rsidP="00EF495F">
            <w:pPr>
              <w:spacing w:after="0" w:line="240" w:lineRule="auto"/>
              <w:jc w:val="right"/>
              <w:rPr>
                <w:rFonts w:ascii="Calibri" w:eastAsia="Times New Roman" w:hAnsi="Calibri" w:cs="Times New Roman"/>
                <w:b/>
                <w:bCs/>
                <w:color w:val="3F3F3F"/>
                <w:sz w:val="16"/>
                <w:lang w:eastAsia="de-CH"/>
              </w:rPr>
            </w:pPr>
            <w:r w:rsidRPr="00EF495F">
              <w:rPr>
                <w:rFonts w:ascii="Calibri" w:eastAsia="Times New Roman" w:hAnsi="Calibri" w:cs="Times New Roman"/>
                <w:b/>
                <w:bCs/>
                <w:color w:val="3F3F3F"/>
                <w:sz w:val="16"/>
                <w:lang w:eastAsia="de-CH"/>
              </w:rPr>
              <w:t>2</w:t>
            </w:r>
          </w:p>
        </w:tc>
        <w:tc>
          <w:tcPr>
            <w:tcW w:w="254" w:type="pct"/>
            <w:tcBorders>
              <w:top w:val="nil"/>
              <w:left w:val="nil"/>
              <w:bottom w:val="nil"/>
              <w:right w:val="nil"/>
            </w:tcBorders>
            <w:shd w:val="clear" w:color="auto" w:fill="auto"/>
            <w:noWrap/>
            <w:vAlign w:val="bottom"/>
            <w:hideMark/>
          </w:tcPr>
          <w:p w14:paraId="3B942AC3" w14:textId="77777777" w:rsidR="00EF495F" w:rsidRPr="00EF495F" w:rsidRDefault="00EF495F" w:rsidP="00EF495F">
            <w:pPr>
              <w:spacing w:after="0" w:line="240" w:lineRule="auto"/>
              <w:jc w:val="right"/>
              <w:rPr>
                <w:rFonts w:ascii="Calibri" w:eastAsia="Times New Roman" w:hAnsi="Calibri" w:cs="Times New Roman"/>
                <w:b/>
                <w:bCs/>
                <w:color w:val="3F3F3F"/>
                <w:sz w:val="16"/>
                <w:lang w:eastAsia="de-CH"/>
              </w:rPr>
            </w:pPr>
          </w:p>
        </w:tc>
        <w:tc>
          <w:tcPr>
            <w:tcW w:w="167" w:type="pct"/>
            <w:tcBorders>
              <w:top w:val="nil"/>
              <w:left w:val="nil"/>
              <w:bottom w:val="nil"/>
              <w:right w:val="nil"/>
            </w:tcBorders>
            <w:shd w:val="clear" w:color="auto" w:fill="auto"/>
            <w:noWrap/>
            <w:vAlign w:val="bottom"/>
            <w:hideMark/>
          </w:tcPr>
          <w:p w14:paraId="3E394552" w14:textId="77777777" w:rsidR="00EF495F" w:rsidRPr="00EF495F" w:rsidRDefault="00EF495F" w:rsidP="00EF495F">
            <w:pPr>
              <w:spacing w:after="0" w:line="240" w:lineRule="auto"/>
              <w:rPr>
                <w:rFonts w:ascii="Times New Roman" w:eastAsia="Times New Roman" w:hAnsi="Times New Roman" w:cs="Times New Roman"/>
                <w:sz w:val="16"/>
                <w:szCs w:val="20"/>
                <w:lang w:eastAsia="de-CH"/>
              </w:rPr>
            </w:pPr>
          </w:p>
        </w:tc>
        <w:tc>
          <w:tcPr>
            <w:tcW w:w="571" w:type="pct"/>
            <w:tcBorders>
              <w:top w:val="nil"/>
              <w:left w:val="nil"/>
              <w:bottom w:val="nil"/>
              <w:right w:val="nil"/>
            </w:tcBorders>
            <w:shd w:val="clear" w:color="auto" w:fill="auto"/>
            <w:noWrap/>
            <w:vAlign w:val="bottom"/>
            <w:hideMark/>
          </w:tcPr>
          <w:p w14:paraId="36252365" w14:textId="77777777" w:rsidR="00EF495F" w:rsidRPr="00EF495F" w:rsidRDefault="00EF495F" w:rsidP="00EF495F">
            <w:pPr>
              <w:spacing w:after="0" w:line="240" w:lineRule="auto"/>
              <w:rPr>
                <w:rFonts w:ascii="Times New Roman" w:eastAsia="Times New Roman" w:hAnsi="Times New Roman" w:cs="Times New Roman"/>
                <w:sz w:val="16"/>
                <w:szCs w:val="20"/>
                <w:lang w:eastAsia="de-CH"/>
              </w:rPr>
            </w:pPr>
          </w:p>
        </w:tc>
        <w:tc>
          <w:tcPr>
            <w:tcW w:w="497" w:type="pct"/>
            <w:tcBorders>
              <w:top w:val="nil"/>
              <w:left w:val="nil"/>
              <w:bottom w:val="nil"/>
              <w:right w:val="nil"/>
            </w:tcBorders>
            <w:shd w:val="clear" w:color="auto" w:fill="auto"/>
            <w:noWrap/>
            <w:vAlign w:val="bottom"/>
            <w:hideMark/>
          </w:tcPr>
          <w:p w14:paraId="49CBB3E8" w14:textId="77777777" w:rsidR="00EF495F" w:rsidRPr="00EF495F" w:rsidRDefault="00EF495F" w:rsidP="00EF495F">
            <w:pPr>
              <w:spacing w:after="0" w:line="240" w:lineRule="auto"/>
              <w:rPr>
                <w:rFonts w:ascii="Times New Roman" w:eastAsia="Times New Roman" w:hAnsi="Times New Roman" w:cs="Times New Roman"/>
                <w:sz w:val="16"/>
                <w:szCs w:val="20"/>
                <w:lang w:eastAsia="de-CH"/>
              </w:rPr>
            </w:pPr>
          </w:p>
        </w:tc>
      </w:tr>
      <w:tr w:rsidR="00EF495F" w:rsidRPr="00EF495F" w14:paraId="795416BE" w14:textId="77777777" w:rsidTr="00EF495F">
        <w:trPr>
          <w:divId w:val="1427459110"/>
          <w:trHeight w:val="300"/>
        </w:trPr>
        <w:tc>
          <w:tcPr>
            <w:tcW w:w="254" w:type="pct"/>
            <w:tcBorders>
              <w:top w:val="nil"/>
              <w:left w:val="nil"/>
              <w:bottom w:val="nil"/>
              <w:right w:val="nil"/>
            </w:tcBorders>
            <w:shd w:val="clear" w:color="auto" w:fill="auto"/>
            <w:noWrap/>
            <w:vAlign w:val="bottom"/>
            <w:hideMark/>
          </w:tcPr>
          <w:p w14:paraId="6C27FC1B" w14:textId="77777777" w:rsidR="00EF495F" w:rsidRPr="00EF495F" w:rsidRDefault="00EF495F" w:rsidP="00EF495F">
            <w:pPr>
              <w:spacing w:after="0" w:line="240" w:lineRule="auto"/>
              <w:jc w:val="right"/>
              <w:rPr>
                <w:rFonts w:ascii="Calibri" w:eastAsia="Times New Roman" w:hAnsi="Calibri" w:cs="Times New Roman"/>
                <w:i/>
                <w:iCs/>
                <w:color w:val="7F7F7F"/>
                <w:sz w:val="16"/>
                <w:lang w:eastAsia="de-CH"/>
              </w:rPr>
            </w:pPr>
            <w:r w:rsidRPr="00EF495F">
              <w:rPr>
                <w:rFonts w:ascii="Calibri" w:eastAsia="Times New Roman" w:hAnsi="Calibri" w:cs="Times New Roman"/>
                <w:i/>
                <w:iCs/>
                <w:color w:val="7F7F7F"/>
                <w:sz w:val="16"/>
                <w:lang w:eastAsia="de-CH"/>
              </w:rPr>
              <w:t>5</w:t>
            </w:r>
          </w:p>
        </w:tc>
        <w:tc>
          <w:tcPr>
            <w:tcW w:w="1896" w:type="pct"/>
            <w:tcBorders>
              <w:top w:val="single" w:sz="4" w:space="0" w:color="7F7F7F"/>
              <w:left w:val="single" w:sz="4" w:space="0" w:color="7F7F7F"/>
              <w:bottom w:val="single" w:sz="4" w:space="0" w:color="7F7F7F"/>
              <w:right w:val="single" w:sz="4" w:space="0" w:color="7F7F7F"/>
            </w:tcBorders>
            <w:shd w:val="clear" w:color="000000" w:fill="F2F2F2"/>
            <w:noWrap/>
            <w:vAlign w:val="bottom"/>
            <w:hideMark/>
          </w:tcPr>
          <w:p w14:paraId="54FF8E45" w14:textId="77777777" w:rsidR="00EF495F" w:rsidRPr="00EF495F" w:rsidRDefault="00EF495F" w:rsidP="00EF495F">
            <w:pPr>
              <w:spacing w:after="0" w:line="240" w:lineRule="auto"/>
              <w:rPr>
                <w:rFonts w:ascii="Calibri" w:eastAsia="Times New Roman" w:hAnsi="Calibri" w:cs="Times New Roman"/>
                <w:b/>
                <w:bCs/>
                <w:color w:val="FA7D00"/>
                <w:sz w:val="16"/>
                <w:lang w:eastAsia="de-CH"/>
              </w:rPr>
            </w:pPr>
            <w:r w:rsidRPr="00EF495F">
              <w:rPr>
                <w:rFonts w:ascii="Calibri" w:eastAsia="Times New Roman" w:hAnsi="Calibri" w:cs="Times New Roman"/>
                <w:b/>
                <w:bCs/>
                <w:color w:val="FA7D00"/>
                <w:sz w:val="16"/>
                <w:lang w:eastAsia="de-CH"/>
              </w:rPr>
              <w:t>Skalierbarkeit</w:t>
            </w:r>
          </w:p>
        </w:tc>
        <w:tc>
          <w:tcPr>
            <w:tcW w:w="347" w:type="pct"/>
            <w:tcBorders>
              <w:top w:val="nil"/>
              <w:left w:val="nil"/>
              <w:bottom w:val="nil"/>
              <w:right w:val="nil"/>
            </w:tcBorders>
            <w:shd w:val="clear" w:color="auto" w:fill="auto"/>
            <w:noWrap/>
            <w:vAlign w:val="bottom"/>
            <w:hideMark/>
          </w:tcPr>
          <w:p w14:paraId="6B01CDA6" w14:textId="77777777" w:rsidR="00EF495F" w:rsidRPr="00EF495F" w:rsidRDefault="00EF495F" w:rsidP="00EF495F">
            <w:pPr>
              <w:spacing w:after="0" w:line="240" w:lineRule="auto"/>
              <w:rPr>
                <w:rFonts w:ascii="Calibri" w:eastAsia="Times New Roman" w:hAnsi="Calibri" w:cs="Times New Roman"/>
                <w:b/>
                <w:bCs/>
                <w:color w:val="FA7D00"/>
                <w:sz w:val="16"/>
                <w:lang w:eastAsia="de-CH"/>
              </w:rPr>
            </w:pPr>
          </w:p>
        </w:tc>
        <w:tc>
          <w:tcPr>
            <w:tcW w:w="254" w:type="pct"/>
            <w:tcBorders>
              <w:top w:val="single" w:sz="4" w:space="0" w:color="3F3F3F"/>
              <w:left w:val="single" w:sz="4" w:space="0" w:color="3F3F3F"/>
              <w:bottom w:val="single" w:sz="4" w:space="0" w:color="3F3F3F"/>
              <w:right w:val="single" w:sz="4" w:space="0" w:color="3F3F3F"/>
            </w:tcBorders>
            <w:shd w:val="clear" w:color="000000" w:fill="F2F2F2"/>
            <w:noWrap/>
            <w:vAlign w:val="bottom"/>
            <w:hideMark/>
          </w:tcPr>
          <w:p w14:paraId="3F3B3850" w14:textId="77777777" w:rsidR="00EF495F" w:rsidRPr="00EF495F" w:rsidRDefault="00EF495F" w:rsidP="00EF495F">
            <w:pPr>
              <w:spacing w:after="0" w:line="240" w:lineRule="auto"/>
              <w:jc w:val="right"/>
              <w:rPr>
                <w:rFonts w:ascii="Calibri" w:eastAsia="Times New Roman" w:hAnsi="Calibri" w:cs="Times New Roman"/>
                <w:b/>
                <w:bCs/>
                <w:color w:val="3F3F3F"/>
                <w:sz w:val="16"/>
                <w:lang w:eastAsia="de-CH"/>
              </w:rPr>
            </w:pPr>
            <w:r w:rsidRPr="00EF495F">
              <w:rPr>
                <w:rFonts w:ascii="Calibri" w:eastAsia="Times New Roman" w:hAnsi="Calibri" w:cs="Times New Roman"/>
                <w:b/>
                <w:bCs/>
                <w:color w:val="3F3F3F"/>
                <w:sz w:val="16"/>
                <w:lang w:eastAsia="de-CH"/>
              </w:rPr>
              <w:t>6</w:t>
            </w:r>
          </w:p>
        </w:tc>
        <w:tc>
          <w:tcPr>
            <w:tcW w:w="254" w:type="pct"/>
            <w:tcBorders>
              <w:top w:val="nil"/>
              <w:left w:val="nil"/>
              <w:bottom w:val="nil"/>
              <w:right w:val="nil"/>
            </w:tcBorders>
            <w:shd w:val="clear" w:color="auto" w:fill="auto"/>
            <w:noWrap/>
            <w:vAlign w:val="bottom"/>
            <w:hideMark/>
          </w:tcPr>
          <w:p w14:paraId="5DEC3B30" w14:textId="77777777" w:rsidR="00EF495F" w:rsidRPr="00EF495F" w:rsidRDefault="00EF495F" w:rsidP="00EF495F">
            <w:pPr>
              <w:spacing w:after="0" w:line="240" w:lineRule="auto"/>
              <w:jc w:val="right"/>
              <w:rPr>
                <w:rFonts w:ascii="Calibri" w:eastAsia="Times New Roman" w:hAnsi="Calibri" w:cs="Times New Roman"/>
                <w:b/>
                <w:bCs/>
                <w:color w:val="3F3F3F"/>
                <w:sz w:val="16"/>
                <w:lang w:eastAsia="de-CH"/>
              </w:rPr>
            </w:pPr>
          </w:p>
        </w:tc>
        <w:tc>
          <w:tcPr>
            <w:tcW w:w="254" w:type="pct"/>
            <w:tcBorders>
              <w:top w:val="single" w:sz="4" w:space="0" w:color="3F3F3F"/>
              <w:left w:val="single" w:sz="4" w:space="0" w:color="3F3F3F"/>
              <w:bottom w:val="single" w:sz="4" w:space="0" w:color="3F3F3F"/>
              <w:right w:val="single" w:sz="4" w:space="0" w:color="3F3F3F"/>
            </w:tcBorders>
            <w:shd w:val="clear" w:color="000000" w:fill="F2F2F2"/>
            <w:noWrap/>
            <w:vAlign w:val="bottom"/>
            <w:hideMark/>
          </w:tcPr>
          <w:p w14:paraId="4AA79061" w14:textId="77777777" w:rsidR="00EF495F" w:rsidRPr="00EF495F" w:rsidRDefault="00EF495F" w:rsidP="00EF495F">
            <w:pPr>
              <w:spacing w:after="0" w:line="240" w:lineRule="auto"/>
              <w:jc w:val="right"/>
              <w:rPr>
                <w:rFonts w:ascii="Calibri" w:eastAsia="Times New Roman" w:hAnsi="Calibri" w:cs="Times New Roman"/>
                <w:b/>
                <w:bCs/>
                <w:color w:val="3F3F3F"/>
                <w:sz w:val="16"/>
                <w:lang w:eastAsia="de-CH"/>
              </w:rPr>
            </w:pPr>
            <w:r w:rsidRPr="00EF495F">
              <w:rPr>
                <w:rFonts w:ascii="Calibri" w:eastAsia="Times New Roman" w:hAnsi="Calibri" w:cs="Times New Roman"/>
                <w:b/>
                <w:bCs/>
                <w:color w:val="3F3F3F"/>
                <w:sz w:val="16"/>
                <w:lang w:eastAsia="de-CH"/>
              </w:rPr>
              <w:t>3</w:t>
            </w:r>
          </w:p>
        </w:tc>
        <w:tc>
          <w:tcPr>
            <w:tcW w:w="254" w:type="pct"/>
            <w:tcBorders>
              <w:top w:val="nil"/>
              <w:left w:val="nil"/>
              <w:bottom w:val="nil"/>
              <w:right w:val="nil"/>
            </w:tcBorders>
            <w:shd w:val="clear" w:color="auto" w:fill="auto"/>
            <w:noWrap/>
            <w:vAlign w:val="bottom"/>
            <w:hideMark/>
          </w:tcPr>
          <w:p w14:paraId="195AC151" w14:textId="77777777" w:rsidR="00EF495F" w:rsidRPr="00EF495F" w:rsidRDefault="00EF495F" w:rsidP="00EF495F">
            <w:pPr>
              <w:spacing w:after="0" w:line="240" w:lineRule="auto"/>
              <w:jc w:val="right"/>
              <w:rPr>
                <w:rFonts w:ascii="Calibri" w:eastAsia="Times New Roman" w:hAnsi="Calibri" w:cs="Times New Roman"/>
                <w:b/>
                <w:bCs/>
                <w:color w:val="3F3F3F"/>
                <w:sz w:val="16"/>
                <w:lang w:eastAsia="de-CH"/>
              </w:rPr>
            </w:pPr>
          </w:p>
        </w:tc>
        <w:tc>
          <w:tcPr>
            <w:tcW w:w="254" w:type="pct"/>
            <w:tcBorders>
              <w:top w:val="nil"/>
              <w:left w:val="nil"/>
              <w:bottom w:val="nil"/>
              <w:right w:val="nil"/>
            </w:tcBorders>
            <w:shd w:val="clear" w:color="auto" w:fill="auto"/>
            <w:noWrap/>
            <w:vAlign w:val="bottom"/>
            <w:hideMark/>
          </w:tcPr>
          <w:p w14:paraId="49B6FF5E" w14:textId="77777777" w:rsidR="00EF495F" w:rsidRPr="00EF495F" w:rsidRDefault="00EF495F" w:rsidP="00EF495F">
            <w:pPr>
              <w:spacing w:after="0" w:line="240" w:lineRule="auto"/>
              <w:rPr>
                <w:rFonts w:ascii="Times New Roman" w:eastAsia="Times New Roman" w:hAnsi="Times New Roman" w:cs="Times New Roman"/>
                <w:sz w:val="16"/>
                <w:szCs w:val="20"/>
                <w:lang w:eastAsia="de-CH"/>
              </w:rPr>
            </w:pPr>
          </w:p>
        </w:tc>
        <w:tc>
          <w:tcPr>
            <w:tcW w:w="167" w:type="pct"/>
            <w:tcBorders>
              <w:top w:val="nil"/>
              <w:left w:val="nil"/>
              <w:bottom w:val="nil"/>
              <w:right w:val="nil"/>
            </w:tcBorders>
            <w:shd w:val="clear" w:color="auto" w:fill="auto"/>
            <w:noWrap/>
            <w:vAlign w:val="bottom"/>
            <w:hideMark/>
          </w:tcPr>
          <w:p w14:paraId="0C6F82CE" w14:textId="77777777" w:rsidR="00EF495F" w:rsidRPr="00EF495F" w:rsidRDefault="00EF495F" w:rsidP="00EF495F">
            <w:pPr>
              <w:spacing w:after="0" w:line="240" w:lineRule="auto"/>
              <w:rPr>
                <w:rFonts w:ascii="Times New Roman" w:eastAsia="Times New Roman" w:hAnsi="Times New Roman" w:cs="Times New Roman"/>
                <w:sz w:val="16"/>
                <w:szCs w:val="20"/>
                <w:lang w:eastAsia="de-CH"/>
              </w:rPr>
            </w:pPr>
          </w:p>
        </w:tc>
        <w:tc>
          <w:tcPr>
            <w:tcW w:w="571" w:type="pct"/>
            <w:tcBorders>
              <w:top w:val="nil"/>
              <w:left w:val="nil"/>
              <w:bottom w:val="nil"/>
              <w:right w:val="nil"/>
            </w:tcBorders>
            <w:shd w:val="clear" w:color="auto" w:fill="auto"/>
            <w:noWrap/>
            <w:vAlign w:val="bottom"/>
            <w:hideMark/>
          </w:tcPr>
          <w:p w14:paraId="2CF9E185" w14:textId="77777777" w:rsidR="00EF495F" w:rsidRPr="00EF495F" w:rsidRDefault="00EF495F" w:rsidP="00EF495F">
            <w:pPr>
              <w:spacing w:after="0" w:line="240" w:lineRule="auto"/>
              <w:rPr>
                <w:rFonts w:ascii="Calibri" w:eastAsia="Times New Roman" w:hAnsi="Calibri" w:cs="Times New Roman"/>
                <w:color w:val="000000"/>
                <w:sz w:val="16"/>
                <w:lang w:eastAsia="de-CH"/>
              </w:rPr>
            </w:pPr>
            <w:r w:rsidRPr="00EF495F">
              <w:rPr>
                <w:rFonts w:ascii="Calibri" w:eastAsia="Times New Roman" w:hAnsi="Calibri" w:cs="Times New Roman"/>
                <w:color w:val="000000"/>
                <w:sz w:val="16"/>
                <w:lang w:eastAsia="de-CH"/>
              </w:rPr>
              <w:t>6</w:t>
            </w:r>
          </w:p>
        </w:tc>
        <w:tc>
          <w:tcPr>
            <w:tcW w:w="497" w:type="pct"/>
            <w:tcBorders>
              <w:top w:val="nil"/>
              <w:left w:val="nil"/>
              <w:bottom w:val="nil"/>
              <w:right w:val="nil"/>
            </w:tcBorders>
            <w:shd w:val="clear" w:color="auto" w:fill="auto"/>
            <w:noWrap/>
            <w:vAlign w:val="bottom"/>
            <w:hideMark/>
          </w:tcPr>
          <w:p w14:paraId="094D6624" w14:textId="77777777" w:rsidR="00EF495F" w:rsidRPr="00EF495F" w:rsidRDefault="00EF495F" w:rsidP="00EF495F">
            <w:pPr>
              <w:spacing w:after="0" w:line="240" w:lineRule="auto"/>
              <w:rPr>
                <w:rFonts w:ascii="Calibri" w:eastAsia="Times New Roman" w:hAnsi="Calibri" w:cs="Times New Roman"/>
                <w:color w:val="000000"/>
                <w:sz w:val="16"/>
                <w:lang w:eastAsia="de-CH"/>
              </w:rPr>
            </w:pPr>
            <w:r w:rsidRPr="00EF495F">
              <w:rPr>
                <w:rFonts w:ascii="Calibri" w:eastAsia="Times New Roman" w:hAnsi="Calibri" w:cs="Times New Roman"/>
                <w:color w:val="000000"/>
                <w:sz w:val="16"/>
                <w:lang w:eastAsia="de-CH"/>
              </w:rPr>
              <w:t>28.5714%</w:t>
            </w:r>
          </w:p>
        </w:tc>
      </w:tr>
      <w:tr w:rsidR="00EF495F" w:rsidRPr="00EF495F" w14:paraId="07956A2D" w14:textId="77777777" w:rsidTr="00EF495F">
        <w:trPr>
          <w:divId w:val="1427459110"/>
          <w:trHeight w:val="300"/>
        </w:trPr>
        <w:tc>
          <w:tcPr>
            <w:tcW w:w="254" w:type="pct"/>
            <w:tcBorders>
              <w:top w:val="nil"/>
              <w:left w:val="nil"/>
              <w:bottom w:val="nil"/>
              <w:right w:val="nil"/>
            </w:tcBorders>
            <w:shd w:val="clear" w:color="auto" w:fill="auto"/>
            <w:noWrap/>
            <w:vAlign w:val="bottom"/>
            <w:hideMark/>
          </w:tcPr>
          <w:p w14:paraId="29F9628C" w14:textId="77777777" w:rsidR="00EF495F" w:rsidRPr="00EF495F" w:rsidRDefault="00EF495F" w:rsidP="00EF495F">
            <w:pPr>
              <w:spacing w:after="0" w:line="240" w:lineRule="auto"/>
              <w:jc w:val="right"/>
              <w:rPr>
                <w:rFonts w:ascii="Calibri" w:eastAsia="Times New Roman" w:hAnsi="Calibri" w:cs="Times New Roman"/>
                <w:color w:val="000000"/>
                <w:sz w:val="16"/>
                <w:lang w:eastAsia="de-CH"/>
              </w:rPr>
            </w:pPr>
          </w:p>
        </w:tc>
        <w:tc>
          <w:tcPr>
            <w:tcW w:w="1896" w:type="pct"/>
            <w:tcBorders>
              <w:top w:val="nil"/>
              <w:left w:val="nil"/>
              <w:bottom w:val="nil"/>
              <w:right w:val="nil"/>
            </w:tcBorders>
            <w:shd w:val="clear" w:color="auto" w:fill="auto"/>
            <w:noWrap/>
            <w:vAlign w:val="bottom"/>
            <w:hideMark/>
          </w:tcPr>
          <w:p w14:paraId="5F466182" w14:textId="77777777" w:rsidR="00EF495F" w:rsidRPr="00EF495F" w:rsidRDefault="00EF495F" w:rsidP="00EF495F">
            <w:pPr>
              <w:spacing w:after="0" w:line="240" w:lineRule="auto"/>
              <w:rPr>
                <w:rFonts w:ascii="Times New Roman" w:eastAsia="Times New Roman" w:hAnsi="Times New Roman" w:cs="Times New Roman"/>
                <w:sz w:val="16"/>
                <w:szCs w:val="20"/>
                <w:lang w:eastAsia="de-CH"/>
              </w:rPr>
            </w:pPr>
          </w:p>
        </w:tc>
        <w:tc>
          <w:tcPr>
            <w:tcW w:w="347" w:type="pct"/>
            <w:tcBorders>
              <w:top w:val="single" w:sz="4" w:space="0" w:color="3F3F3F"/>
              <w:left w:val="single" w:sz="4" w:space="0" w:color="3F3F3F"/>
              <w:bottom w:val="single" w:sz="4" w:space="0" w:color="3F3F3F"/>
              <w:right w:val="single" w:sz="4" w:space="0" w:color="3F3F3F"/>
            </w:tcBorders>
            <w:shd w:val="clear" w:color="000000" w:fill="F2F2F2"/>
            <w:noWrap/>
            <w:vAlign w:val="bottom"/>
            <w:hideMark/>
          </w:tcPr>
          <w:p w14:paraId="2A17B176" w14:textId="77777777" w:rsidR="00EF495F" w:rsidRPr="00EF495F" w:rsidRDefault="00EF495F" w:rsidP="00EF495F">
            <w:pPr>
              <w:spacing w:after="0" w:line="240" w:lineRule="auto"/>
              <w:jc w:val="right"/>
              <w:rPr>
                <w:rFonts w:ascii="Calibri" w:eastAsia="Times New Roman" w:hAnsi="Calibri" w:cs="Times New Roman"/>
                <w:b/>
                <w:bCs/>
                <w:color w:val="3F3F3F"/>
                <w:sz w:val="16"/>
                <w:lang w:eastAsia="de-CH"/>
              </w:rPr>
            </w:pPr>
            <w:r w:rsidRPr="00EF495F">
              <w:rPr>
                <w:rFonts w:ascii="Calibri" w:eastAsia="Times New Roman" w:hAnsi="Calibri" w:cs="Times New Roman"/>
                <w:b/>
                <w:bCs/>
                <w:color w:val="3F3F3F"/>
                <w:sz w:val="16"/>
                <w:lang w:eastAsia="de-CH"/>
              </w:rPr>
              <w:t>5</w:t>
            </w:r>
          </w:p>
        </w:tc>
        <w:tc>
          <w:tcPr>
            <w:tcW w:w="254" w:type="pct"/>
            <w:tcBorders>
              <w:top w:val="nil"/>
              <w:left w:val="nil"/>
              <w:bottom w:val="nil"/>
              <w:right w:val="nil"/>
            </w:tcBorders>
            <w:shd w:val="clear" w:color="auto" w:fill="auto"/>
            <w:noWrap/>
            <w:vAlign w:val="bottom"/>
            <w:hideMark/>
          </w:tcPr>
          <w:p w14:paraId="69FFD1A8" w14:textId="77777777" w:rsidR="00EF495F" w:rsidRPr="00EF495F" w:rsidRDefault="00EF495F" w:rsidP="00EF495F">
            <w:pPr>
              <w:spacing w:after="0" w:line="240" w:lineRule="auto"/>
              <w:jc w:val="right"/>
              <w:rPr>
                <w:rFonts w:ascii="Calibri" w:eastAsia="Times New Roman" w:hAnsi="Calibri" w:cs="Times New Roman"/>
                <w:b/>
                <w:bCs/>
                <w:color w:val="3F3F3F"/>
                <w:sz w:val="16"/>
                <w:lang w:eastAsia="de-CH"/>
              </w:rPr>
            </w:pPr>
          </w:p>
        </w:tc>
        <w:tc>
          <w:tcPr>
            <w:tcW w:w="254" w:type="pct"/>
            <w:tcBorders>
              <w:top w:val="single" w:sz="4" w:space="0" w:color="3F3F3F"/>
              <w:left w:val="single" w:sz="4" w:space="0" w:color="3F3F3F"/>
              <w:bottom w:val="single" w:sz="4" w:space="0" w:color="3F3F3F"/>
              <w:right w:val="single" w:sz="4" w:space="0" w:color="3F3F3F"/>
            </w:tcBorders>
            <w:shd w:val="clear" w:color="000000" w:fill="F2F2F2"/>
            <w:noWrap/>
            <w:vAlign w:val="bottom"/>
            <w:hideMark/>
          </w:tcPr>
          <w:p w14:paraId="161B196A" w14:textId="77777777" w:rsidR="00EF495F" w:rsidRPr="00EF495F" w:rsidRDefault="00EF495F" w:rsidP="00EF495F">
            <w:pPr>
              <w:spacing w:after="0" w:line="240" w:lineRule="auto"/>
              <w:jc w:val="right"/>
              <w:rPr>
                <w:rFonts w:ascii="Calibri" w:eastAsia="Times New Roman" w:hAnsi="Calibri" w:cs="Times New Roman"/>
                <w:b/>
                <w:bCs/>
                <w:color w:val="3F3F3F"/>
                <w:sz w:val="16"/>
                <w:lang w:eastAsia="de-CH"/>
              </w:rPr>
            </w:pPr>
            <w:r w:rsidRPr="00EF495F">
              <w:rPr>
                <w:rFonts w:ascii="Calibri" w:eastAsia="Times New Roman" w:hAnsi="Calibri" w:cs="Times New Roman"/>
                <w:b/>
                <w:bCs/>
                <w:color w:val="3F3F3F"/>
                <w:sz w:val="16"/>
                <w:lang w:eastAsia="de-CH"/>
              </w:rPr>
              <w:t>7</w:t>
            </w:r>
          </w:p>
        </w:tc>
        <w:tc>
          <w:tcPr>
            <w:tcW w:w="254" w:type="pct"/>
            <w:tcBorders>
              <w:top w:val="nil"/>
              <w:left w:val="nil"/>
              <w:bottom w:val="nil"/>
              <w:right w:val="nil"/>
            </w:tcBorders>
            <w:shd w:val="clear" w:color="auto" w:fill="auto"/>
            <w:noWrap/>
            <w:vAlign w:val="bottom"/>
            <w:hideMark/>
          </w:tcPr>
          <w:p w14:paraId="28AAA2E5" w14:textId="77777777" w:rsidR="00EF495F" w:rsidRPr="00EF495F" w:rsidRDefault="00EF495F" w:rsidP="00EF495F">
            <w:pPr>
              <w:spacing w:after="0" w:line="240" w:lineRule="auto"/>
              <w:jc w:val="right"/>
              <w:rPr>
                <w:rFonts w:ascii="Calibri" w:eastAsia="Times New Roman" w:hAnsi="Calibri" w:cs="Times New Roman"/>
                <w:b/>
                <w:bCs/>
                <w:color w:val="3F3F3F"/>
                <w:sz w:val="16"/>
                <w:lang w:eastAsia="de-CH"/>
              </w:rPr>
            </w:pPr>
          </w:p>
        </w:tc>
        <w:tc>
          <w:tcPr>
            <w:tcW w:w="254" w:type="pct"/>
            <w:tcBorders>
              <w:top w:val="nil"/>
              <w:left w:val="nil"/>
              <w:bottom w:val="nil"/>
              <w:right w:val="nil"/>
            </w:tcBorders>
            <w:shd w:val="clear" w:color="auto" w:fill="auto"/>
            <w:noWrap/>
            <w:vAlign w:val="bottom"/>
            <w:hideMark/>
          </w:tcPr>
          <w:p w14:paraId="3537E530" w14:textId="77777777" w:rsidR="00EF495F" w:rsidRPr="00EF495F" w:rsidRDefault="00EF495F" w:rsidP="00EF495F">
            <w:pPr>
              <w:spacing w:after="0" w:line="240" w:lineRule="auto"/>
              <w:rPr>
                <w:rFonts w:ascii="Times New Roman" w:eastAsia="Times New Roman" w:hAnsi="Times New Roman" w:cs="Times New Roman"/>
                <w:sz w:val="16"/>
                <w:szCs w:val="20"/>
                <w:lang w:eastAsia="de-CH"/>
              </w:rPr>
            </w:pPr>
          </w:p>
        </w:tc>
        <w:tc>
          <w:tcPr>
            <w:tcW w:w="254" w:type="pct"/>
            <w:tcBorders>
              <w:top w:val="nil"/>
              <w:left w:val="nil"/>
              <w:bottom w:val="nil"/>
              <w:right w:val="nil"/>
            </w:tcBorders>
            <w:shd w:val="clear" w:color="auto" w:fill="auto"/>
            <w:noWrap/>
            <w:vAlign w:val="bottom"/>
            <w:hideMark/>
          </w:tcPr>
          <w:p w14:paraId="3C602C8B" w14:textId="77777777" w:rsidR="00EF495F" w:rsidRPr="00EF495F" w:rsidRDefault="00EF495F" w:rsidP="00EF495F">
            <w:pPr>
              <w:spacing w:after="0" w:line="240" w:lineRule="auto"/>
              <w:rPr>
                <w:rFonts w:ascii="Times New Roman" w:eastAsia="Times New Roman" w:hAnsi="Times New Roman" w:cs="Times New Roman"/>
                <w:sz w:val="16"/>
                <w:szCs w:val="20"/>
                <w:lang w:eastAsia="de-CH"/>
              </w:rPr>
            </w:pPr>
          </w:p>
        </w:tc>
        <w:tc>
          <w:tcPr>
            <w:tcW w:w="167" w:type="pct"/>
            <w:tcBorders>
              <w:top w:val="nil"/>
              <w:left w:val="nil"/>
              <w:bottom w:val="nil"/>
              <w:right w:val="nil"/>
            </w:tcBorders>
            <w:shd w:val="clear" w:color="auto" w:fill="auto"/>
            <w:noWrap/>
            <w:vAlign w:val="bottom"/>
            <w:hideMark/>
          </w:tcPr>
          <w:p w14:paraId="50999C9F" w14:textId="77777777" w:rsidR="00EF495F" w:rsidRPr="00EF495F" w:rsidRDefault="00EF495F" w:rsidP="00EF495F">
            <w:pPr>
              <w:spacing w:after="0" w:line="240" w:lineRule="auto"/>
              <w:rPr>
                <w:rFonts w:ascii="Times New Roman" w:eastAsia="Times New Roman" w:hAnsi="Times New Roman" w:cs="Times New Roman"/>
                <w:sz w:val="16"/>
                <w:szCs w:val="20"/>
                <w:lang w:eastAsia="de-CH"/>
              </w:rPr>
            </w:pPr>
          </w:p>
        </w:tc>
        <w:tc>
          <w:tcPr>
            <w:tcW w:w="571" w:type="pct"/>
            <w:tcBorders>
              <w:top w:val="nil"/>
              <w:left w:val="nil"/>
              <w:bottom w:val="nil"/>
              <w:right w:val="nil"/>
            </w:tcBorders>
            <w:shd w:val="clear" w:color="auto" w:fill="auto"/>
            <w:noWrap/>
            <w:vAlign w:val="bottom"/>
            <w:hideMark/>
          </w:tcPr>
          <w:p w14:paraId="301A6E95" w14:textId="77777777" w:rsidR="00EF495F" w:rsidRPr="00EF495F" w:rsidRDefault="00EF495F" w:rsidP="00EF495F">
            <w:pPr>
              <w:spacing w:after="0" w:line="240" w:lineRule="auto"/>
              <w:rPr>
                <w:rFonts w:ascii="Times New Roman" w:eastAsia="Times New Roman" w:hAnsi="Times New Roman" w:cs="Times New Roman"/>
                <w:sz w:val="16"/>
                <w:szCs w:val="20"/>
                <w:lang w:eastAsia="de-CH"/>
              </w:rPr>
            </w:pPr>
          </w:p>
        </w:tc>
        <w:tc>
          <w:tcPr>
            <w:tcW w:w="497" w:type="pct"/>
            <w:tcBorders>
              <w:top w:val="nil"/>
              <w:left w:val="nil"/>
              <w:bottom w:val="nil"/>
              <w:right w:val="nil"/>
            </w:tcBorders>
            <w:shd w:val="clear" w:color="auto" w:fill="auto"/>
            <w:noWrap/>
            <w:vAlign w:val="bottom"/>
            <w:hideMark/>
          </w:tcPr>
          <w:p w14:paraId="01111669" w14:textId="77777777" w:rsidR="00EF495F" w:rsidRPr="00EF495F" w:rsidRDefault="00EF495F" w:rsidP="00EF495F">
            <w:pPr>
              <w:spacing w:after="0" w:line="240" w:lineRule="auto"/>
              <w:rPr>
                <w:rFonts w:ascii="Times New Roman" w:eastAsia="Times New Roman" w:hAnsi="Times New Roman" w:cs="Times New Roman"/>
                <w:sz w:val="16"/>
                <w:szCs w:val="20"/>
                <w:lang w:eastAsia="de-CH"/>
              </w:rPr>
            </w:pPr>
          </w:p>
        </w:tc>
      </w:tr>
      <w:tr w:rsidR="00EF495F" w:rsidRPr="00EF495F" w14:paraId="381DFF32" w14:textId="77777777" w:rsidTr="00EF495F">
        <w:trPr>
          <w:divId w:val="1427459110"/>
          <w:trHeight w:val="300"/>
        </w:trPr>
        <w:tc>
          <w:tcPr>
            <w:tcW w:w="254" w:type="pct"/>
            <w:tcBorders>
              <w:top w:val="nil"/>
              <w:left w:val="nil"/>
              <w:bottom w:val="nil"/>
              <w:right w:val="nil"/>
            </w:tcBorders>
            <w:shd w:val="clear" w:color="auto" w:fill="auto"/>
            <w:noWrap/>
            <w:vAlign w:val="bottom"/>
            <w:hideMark/>
          </w:tcPr>
          <w:p w14:paraId="0A170463" w14:textId="77777777" w:rsidR="00EF495F" w:rsidRPr="00EF495F" w:rsidRDefault="00EF495F" w:rsidP="00EF495F">
            <w:pPr>
              <w:spacing w:after="0" w:line="240" w:lineRule="auto"/>
              <w:jc w:val="right"/>
              <w:rPr>
                <w:rFonts w:ascii="Calibri" w:eastAsia="Times New Roman" w:hAnsi="Calibri" w:cs="Times New Roman"/>
                <w:i/>
                <w:iCs/>
                <w:color w:val="7F7F7F"/>
                <w:sz w:val="16"/>
                <w:lang w:eastAsia="de-CH"/>
              </w:rPr>
            </w:pPr>
            <w:r w:rsidRPr="00EF495F">
              <w:rPr>
                <w:rFonts w:ascii="Calibri" w:eastAsia="Times New Roman" w:hAnsi="Calibri" w:cs="Times New Roman"/>
                <w:i/>
                <w:iCs/>
                <w:color w:val="7F7F7F"/>
                <w:sz w:val="16"/>
                <w:lang w:eastAsia="de-CH"/>
              </w:rPr>
              <w:t>6</w:t>
            </w:r>
          </w:p>
        </w:tc>
        <w:tc>
          <w:tcPr>
            <w:tcW w:w="1896" w:type="pct"/>
            <w:tcBorders>
              <w:top w:val="single" w:sz="4" w:space="0" w:color="7F7F7F"/>
              <w:left w:val="single" w:sz="4" w:space="0" w:color="7F7F7F"/>
              <w:bottom w:val="single" w:sz="4" w:space="0" w:color="7F7F7F"/>
              <w:right w:val="single" w:sz="4" w:space="0" w:color="7F7F7F"/>
            </w:tcBorders>
            <w:shd w:val="clear" w:color="000000" w:fill="F2F2F2"/>
            <w:noWrap/>
            <w:vAlign w:val="bottom"/>
            <w:hideMark/>
          </w:tcPr>
          <w:p w14:paraId="3010063F" w14:textId="77777777" w:rsidR="00EF495F" w:rsidRPr="00EF495F" w:rsidRDefault="00EF495F" w:rsidP="00EF495F">
            <w:pPr>
              <w:spacing w:after="0" w:line="240" w:lineRule="auto"/>
              <w:rPr>
                <w:rFonts w:ascii="Calibri" w:eastAsia="Times New Roman" w:hAnsi="Calibri" w:cs="Times New Roman"/>
                <w:b/>
                <w:bCs/>
                <w:color w:val="FA7D00"/>
                <w:sz w:val="16"/>
                <w:lang w:eastAsia="de-CH"/>
              </w:rPr>
            </w:pPr>
            <w:r w:rsidRPr="00EF495F">
              <w:rPr>
                <w:rFonts w:ascii="Calibri" w:eastAsia="Times New Roman" w:hAnsi="Calibri" w:cs="Times New Roman"/>
                <w:b/>
                <w:bCs/>
                <w:color w:val="FA7D00"/>
                <w:sz w:val="16"/>
                <w:lang w:eastAsia="de-CH"/>
              </w:rPr>
              <w:t>Änderbarkeit</w:t>
            </w:r>
          </w:p>
        </w:tc>
        <w:tc>
          <w:tcPr>
            <w:tcW w:w="347" w:type="pct"/>
            <w:tcBorders>
              <w:top w:val="nil"/>
              <w:left w:val="nil"/>
              <w:bottom w:val="nil"/>
              <w:right w:val="nil"/>
            </w:tcBorders>
            <w:shd w:val="clear" w:color="auto" w:fill="auto"/>
            <w:noWrap/>
            <w:vAlign w:val="bottom"/>
            <w:hideMark/>
          </w:tcPr>
          <w:p w14:paraId="71CC6A86" w14:textId="77777777" w:rsidR="00EF495F" w:rsidRPr="00EF495F" w:rsidRDefault="00EF495F" w:rsidP="00EF495F">
            <w:pPr>
              <w:spacing w:after="0" w:line="240" w:lineRule="auto"/>
              <w:rPr>
                <w:rFonts w:ascii="Calibri" w:eastAsia="Times New Roman" w:hAnsi="Calibri" w:cs="Times New Roman"/>
                <w:b/>
                <w:bCs/>
                <w:color w:val="FA7D00"/>
                <w:sz w:val="16"/>
                <w:lang w:eastAsia="de-CH"/>
              </w:rPr>
            </w:pPr>
          </w:p>
        </w:tc>
        <w:tc>
          <w:tcPr>
            <w:tcW w:w="254" w:type="pct"/>
            <w:tcBorders>
              <w:top w:val="single" w:sz="4" w:space="0" w:color="3F3F3F"/>
              <w:left w:val="single" w:sz="4" w:space="0" w:color="3F3F3F"/>
              <w:bottom w:val="single" w:sz="4" w:space="0" w:color="3F3F3F"/>
              <w:right w:val="single" w:sz="4" w:space="0" w:color="3F3F3F"/>
            </w:tcBorders>
            <w:shd w:val="clear" w:color="000000" w:fill="F2F2F2"/>
            <w:noWrap/>
            <w:vAlign w:val="bottom"/>
            <w:hideMark/>
          </w:tcPr>
          <w:p w14:paraId="4A1F91C0" w14:textId="77777777" w:rsidR="00EF495F" w:rsidRPr="00EF495F" w:rsidRDefault="00EF495F" w:rsidP="00EF495F">
            <w:pPr>
              <w:spacing w:after="0" w:line="240" w:lineRule="auto"/>
              <w:jc w:val="right"/>
              <w:rPr>
                <w:rFonts w:ascii="Calibri" w:eastAsia="Times New Roman" w:hAnsi="Calibri" w:cs="Times New Roman"/>
                <w:b/>
                <w:bCs/>
                <w:color w:val="3F3F3F"/>
                <w:sz w:val="16"/>
                <w:lang w:eastAsia="de-CH"/>
              </w:rPr>
            </w:pPr>
            <w:r w:rsidRPr="00EF495F">
              <w:rPr>
                <w:rFonts w:ascii="Calibri" w:eastAsia="Times New Roman" w:hAnsi="Calibri" w:cs="Times New Roman"/>
                <w:b/>
                <w:bCs/>
                <w:color w:val="3F3F3F"/>
                <w:sz w:val="16"/>
                <w:lang w:eastAsia="de-CH"/>
              </w:rPr>
              <w:t>5</w:t>
            </w:r>
          </w:p>
        </w:tc>
        <w:tc>
          <w:tcPr>
            <w:tcW w:w="254" w:type="pct"/>
            <w:tcBorders>
              <w:top w:val="nil"/>
              <w:left w:val="nil"/>
              <w:bottom w:val="nil"/>
              <w:right w:val="nil"/>
            </w:tcBorders>
            <w:shd w:val="clear" w:color="auto" w:fill="auto"/>
            <w:noWrap/>
            <w:vAlign w:val="bottom"/>
            <w:hideMark/>
          </w:tcPr>
          <w:p w14:paraId="382746BF" w14:textId="77777777" w:rsidR="00EF495F" w:rsidRPr="00EF495F" w:rsidRDefault="00EF495F" w:rsidP="00EF495F">
            <w:pPr>
              <w:spacing w:after="0" w:line="240" w:lineRule="auto"/>
              <w:jc w:val="right"/>
              <w:rPr>
                <w:rFonts w:ascii="Calibri" w:eastAsia="Times New Roman" w:hAnsi="Calibri" w:cs="Times New Roman"/>
                <w:b/>
                <w:bCs/>
                <w:color w:val="3F3F3F"/>
                <w:sz w:val="16"/>
                <w:lang w:eastAsia="de-CH"/>
              </w:rPr>
            </w:pPr>
          </w:p>
        </w:tc>
        <w:tc>
          <w:tcPr>
            <w:tcW w:w="254" w:type="pct"/>
            <w:tcBorders>
              <w:top w:val="nil"/>
              <w:left w:val="nil"/>
              <w:bottom w:val="nil"/>
              <w:right w:val="nil"/>
            </w:tcBorders>
            <w:shd w:val="clear" w:color="auto" w:fill="auto"/>
            <w:noWrap/>
            <w:vAlign w:val="bottom"/>
            <w:hideMark/>
          </w:tcPr>
          <w:p w14:paraId="55D1D89D" w14:textId="77777777" w:rsidR="00EF495F" w:rsidRPr="00EF495F" w:rsidRDefault="00EF495F" w:rsidP="00EF495F">
            <w:pPr>
              <w:spacing w:after="0" w:line="240" w:lineRule="auto"/>
              <w:rPr>
                <w:rFonts w:ascii="Times New Roman" w:eastAsia="Times New Roman" w:hAnsi="Times New Roman" w:cs="Times New Roman"/>
                <w:sz w:val="16"/>
                <w:szCs w:val="20"/>
                <w:lang w:eastAsia="de-CH"/>
              </w:rPr>
            </w:pPr>
          </w:p>
        </w:tc>
        <w:tc>
          <w:tcPr>
            <w:tcW w:w="254" w:type="pct"/>
            <w:tcBorders>
              <w:top w:val="nil"/>
              <w:left w:val="nil"/>
              <w:bottom w:val="nil"/>
              <w:right w:val="nil"/>
            </w:tcBorders>
            <w:shd w:val="clear" w:color="auto" w:fill="auto"/>
            <w:noWrap/>
            <w:vAlign w:val="bottom"/>
            <w:hideMark/>
          </w:tcPr>
          <w:p w14:paraId="6E6FE6F5" w14:textId="77777777" w:rsidR="00EF495F" w:rsidRPr="00EF495F" w:rsidRDefault="00EF495F" w:rsidP="00EF495F">
            <w:pPr>
              <w:spacing w:after="0" w:line="240" w:lineRule="auto"/>
              <w:rPr>
                <w:rFonts w:ascii="Times New Roman" w:eastAsia="Times New Roman" w:hAnsi="Times New Roman" w:cs="Times New Roman"/>
                <w:sz w:val="16"/>
                <w:szCs w:val="20"/>
                <w:lang w:eastAsia="de-CH"/>
              </w:rPr>
            </w:pPr>
          </w:p>
        </w:tc>
        <w:tc>
          <w:tcPr>
            <w:tcW w:w="254" w:type="pct"/>
            <w:tcBorders>
              <w:top w:val="nil"/>
              <w:left w:val="nil"/>
              <w:bottom w:val="nil"/>
              <w:right w:val="nil"/>
            </w:tcBorders>
            <w:shd w:val="clear" w:color="auto" w:fill="auto"/>
            <w:noWrap/>
            <w:vAlign w:val="bottom"/>
            <w:hideMark/>
          </w:tcPr>
          <w:p w14:paraId="55FC42BC" w14:textId="77777777" w:rsidR="00EF495F" w:rsidRPr="00EF495F" w:rsidRDefault="00EF495F" w:rsidP="00EF495F">
            <w:pPr>
              <w:spacing w:after="0" w:line="240" w:lineRule="auto"/>
              <w:rPr>
                <w:rFonts w:ascii="Times New Roman" w:eastAsia="Times New Roman" w:hAnsi="Times New Roman" w:cs="Times New Roman"/>
                <w:sz w:val="16"/>
                <w:szCs w:val="20"/>
                <w:lang w:eastAsia="de-CH"/>
              </w:rPr>
            </w:pPr>
          </w:p>
        </w:tc>
        <w:tc>
          <w:tcPr>
            <w:tcW w:w="167" w:type="pct"/>
            <w:tcBorders>
              <w:top w:val="nil"/>
              <w:left w:val="nil"/>
              <w:bottom w:val="nil"/>
              <w:right w:val="nil"/>
            </w:tcBorders>
            <w:shd w:val="clear" w:color="auto" w:fill="auto"/>
            <w:noWrap/>
            <w:vAlign w:val="bottom"/>
            <w:hideMark/>
          </w:tcPr>
          <w:p w14:paraId="4998F858" w14:textId="77777777" w:rsidR="00EF495F" w:rsidRPr="00EF495F" w:rsidRDefault="00EF495F" w:rsidP="00EF495F">
            <w:pPr>
              <w:spacing w:after="0" w:line="240" w:lineRule="auto"/>
              <w:rPr>
                <w:rFonts w:ascii="Times New Roman" w:eastAsia="Times New Roman" w:hAnsi="Times New Roman" w:cs="Times New Roman"/>
                <w:sz w:val="16"/>
                <w:szCs w:val="20"/>
                <w:lang w:eastAsia="de-CH"/>
              </w:rPr>
            </w:pPr>
          </w:p>
        </w:tc>
        <w:tc>
          <w:tcPr>
            <w:tcW w:w="571" w:type="pct"/>
            <w:tcBorders>
              <w:top w:val="nil"/>
              <w:left w:val="nil"/>
              <w:bottom w:val="nil"/>
              <w:right w:val="nil"/>
            </w:tcBorders>
            <w:shd w:val="clear" w:color="auto" w:fill="auto"/>
            <w:noWrap/>
            <w:vAlign w:val="bottom"/>
            <w:hideMark/>
          </w:tcPr>
          <w:p w14:paraId="0C7C1DD7" w14:textId="77777777" w:rsidR="00EF495F" w:rsidRPr="00EF495F" w:rsidRDefault="00EF495F" w:rsidP="00EF495F">
            <w:pPr>
              <w:spacing w:after="0" w:line="240" w:lineRule="auto"/>
              <w:rPr>
                <w:rFonts w:ascii="Calibri" w:eastAsia="Times New Roman" w:hAnsi="Calibri" w:cs="Times New Roman"/>
                <w:color w:val="000000"/>
                <w:sz w:val="16"/>
                <w:lang w:eastAsia="de-CH"/>
              </w:rPr>
            </w:pPr>
            <w:r w:rsidRPr="00EF495F">
              <w:rPr>
                <w:rFonts w:ascii="Calibri" w:eastAsia="Times New Roman" w:hAnsi="Calibri" w:cs="Times New Roman"/>
                <w:color w:val="000000"/>
                <w:sz w:val="16"/>
                <w:lang w:eastAsia="de-CH"/>
              </w:rPr>
              <w:t>3</w:t>
            </w:r>
          </w:p>
        </w:tc>
        <w:tc>
          <w:tcPr>
            <w:tcW w:w="497" w:type="pct"/>
            <w:tcBorders>
              <w:top w:val="nil"/>
              <w:left w:val="nil"/>
              <w:bottom w:val="nil"/>
              <w:right w:val="nil"/>
            </w:tcBorders>
            <w:shd w:val="clear" w:color="auto" w:fill="auto"/>
            <w:noWrap/>
            <w:vAlign w:val="bottom"/>
            <w:hideMark/>
          </w:tcPr>
          <w:p w14:paraId="10917ABB" w14:textId="77777777" w:rsidR="00EF495F" w:rsidRPr="00EF495F" w:rsidRDefault="00EF495F" w:rsidP="00EF495F">
            <w:pPr>
              <w:spacing w:after="0" w:line="240" w:lineRule="auto"/>
              <w:rPr>
                <w:rFonts w:ascii="Calibri" w:eastAsia="Times New Roman" w:hAnsi="Calibri" w:cs="Times New Roman"/>
                <w:color w:val="000000"/>
                <w:sz w:val="16"/>
                <w:lang w:eastAsia="de-CH"/>
              </w:rPr>
            </w:pPr>
            <w:r w:rsidRPr="00EF495F">
              <w:rPr>
                <w:rFonts w:ascii="Calibri" w:eastAsia="Times New Roman" w:hAnsi="Calibri" w:cs="Times New Roman"/>
                <w:color w:val="000000"/>
                <w:sz w:val="16"/>
                <w:lang w:eastAsia="de-CH"/>
              </w:rPr>
              <w:t>14.2857%</w:t>
            </w:r>
          </w:p>
        </w:tc>
      </w:tr>
      <w:tr w:rsidR="00EF495F" w:rsidRPr="00EF495F" w14:paraId="1B75D56F" w14:textId="77777777" w:rsidTr="00EF495F">
        <w:trPr>
          <w:divId w:val="1427459110"/>
          <w:trHeight w:val="300"/>
        </w:trPr>
        <w:tc>
          <w:tcPr>
            <w:tcW w:w="254" w:type="pct"/>
            <w:tcBorders>
              <w:top w:val="nil"/>
              <w:left w:val="nil"/>
              <w:bottom w:val="nil"/>
              <w:right w:val="nil"/>
            </w:tcBorders>
            <w:shd w:val="clear" w:color="auto" w:fill="auto"/>
            <w:noWrap/>
            <w:vAlign w:val="bottom"/>
            <w:hideMark/>
          </w:tcPr>
          <w:p w14:paraId="71D401E5" w14:textId="77777777" w:rsidR="00EF495F" w:rsidRPr="00EF495F" w:rsidRDefault="00EF495F" w:rsidP="00EF495F">
            <w:pPr>
              <w:spacing w:after="0" w:line="240" w:lineRule="auto"/>
              <w:jc w:val="right"/>
              <w:rPr>
                <w:rFonts w:ascii="Calibri" w:eastAsia="Times New Roman" w:hAnsi="Calibri" w:cs="Times New Roman"/>
                <w:color w:val="000000"/>
                <w:sz w:val="16"/>
                <w:lang w:eastAsia="de-CH"/>
              </w:rPr>
            </w:pPr>
          </w:p>
        </w:tc>
        <w:tc>
          <w:tcPr>
            <w:tcW w:w="1896" w:type="pct"/>
            <w:tcBorders>
              <w:top w:val="nil"/>
              <w:left w:val="nil"/>
              <w:bottom w:val="nil"/>
              <w:right w:val="nil"/>
            </w:tcBorders>
            <w:shd w:val="clear" w:color="auto" w:fill="auto"/>
            <w:noWrap/>
            <w:vAlign w:val="bottom"/>
            <w:hideMark/>
          </w:tcPr>
          <w:p w14:paraId="6D599B22" w14:textId="77777777" w:rsidR="00EF495F" w:rsidRPr="00EF495F" w:rsidRDefault="00EF495F" w:rsidP="00EF495F">
            <w:pPr>
              <w:spacing w:after="0" w:line="240" w:lineRule="auto"/>
              <w:rPr>
                <w:rFonts w:ascii="Times New Roman" w:eastAsia="Times New Roman" w:hAnsi="Times New Roman" w:cs="Times New Roman"/>
                <w:sz w:val="16"/>
                <w:szCs w:val="20"/>
                <w:lang w:eastAsia="de-CH"/>
              </w:rPr>
            </w:pPr>
          </w:p>
        </w:tc>
        <w:tc>
          <w:tcPr>
            <w:tcW w:w="347" w:type="pct"/>
            <w:tcBorders>
              <w:top w:val="single" w:sz="4" w:space="0" w:color="3F3F3F"/>
              <w:left w:val="single" w:sz="4" w:space="0" w:color="3F3F3F"/>
              <w:bottom w:val="single" w:sz="4" w:space="0" w:color="3F3F3F"/>
              <w:right w:val="single" w:sz="4" w:space="0" w:color="3F3F3F"/>
            </w:tcBorders>
            <w:shd w:val="clear" w:color="000000" w:fill="F2F2F2"/>
            <w:noWrap/>
            <w:vAlign w:val="bottom"/>
            <w:hideMark/>
          </w:tcPr>
          <w:p w14:paraId="21A16BC1" w14:textId="77777777" w:rsidR="00EF495F" w:rsidRPr="00EF495F" w:rsidRDefault="00EF495F" w:rsidP="00EF495F">
            <w:pPr>
              <w:spacing w:after="0" w:line="240" w:lineRule="auto"/>
              <w:jc w:val="right"/>
              <w:rPr>
                <w:rFonts w:ascii="Calibri" w:eastAsia="Times New Roman" w:hAnsi="Calibri" w:cs="Times New Roman"/>
                <w:b/>
                <w:bCs/>
                <w:color w:val="3F3F3F"/>
                <w:sz w:val="16"/>
                <w:lang w:eastAsia="de-CH"/>
              </w:rPr>
            </w:pPr>
            <w:r w:rsidRPr="00EF495F">
              <w:rPr>
                <w:rFonts w:ascii="Calibri" w:eastAsia="Times New Roman" w:hAnsi="Calibri" w:cs="Times New Roman"/>
                <w:b/>
                <w:bCs/>
                <w:color w:val="3F3F3F"/>
                <w:sz w:val="16"/>
                <w:lang w:eastAsia="de-CH"/>
              </w:rPr>
              <w:t>6</w:t>
            </w:r>
          </w:p>
        </w:tc>
        <w:tc>
          <w:tcPr>
            <w:tcW w:w="254" w:type="pct"/>
            <w:tcBorders>
              <w:top w:val="nil"/>
              <w:left w:val="nil"/>
              <w:bottom w:val="nil"/>
              <w:right w:val="nil"/>
            </w:tcBorders>
            <w:shd w:val="clear" w:color="auto" w:fill="auto"/>
            <w:noWrap/>
            <w:vAlign w:val="bottom"/>
            <w:hideMark/>
          </w:tcPr>
          <w:p w14:paraId="48AF7D17" w14:textId="77777777" w:rsidR="00EF495F" w:rsidRPr="00EF495F" w:rsidRDefault="00EF495F" w:rsidP="00EF495F">
            <w:pPr>
              <w:spacing w:after="0" w:line="240" w:lineRule="auto"/>
              <w:jc w:val="right"/>
              <w:rPr>
                <w:rFonts w:ascii="Calibri" w:eastAsia="Times New Roman" w:hAnsi="Calibri" w:cs="Times New Roman"/>
                <w:b/>
                <w:bCs/>
                <w:color w:val="3F3F3F"/>
                <w:sz w:val="16"/>
                <w:lang w:eastAsia="de-CH"/>
              </w:rPr>
            </w:pPr>
          </w:p>
        </w:tc>
        <w:tc>
          <w:tcPr>
            <w:tcW w:w="254" w:type="pct"/>
            <w:tcBorders>
              <w:top w:val="nil"/>
              <w:left w:val="nil"/>
              <w:bottom w:val="nil"/>
              <w:right w:val="nil"/>
            </w:tcBorders>
            <w:shd w:val="clear" w:color="auto" w:fill="auto"/>
            <w:noWrap/>
            <w:vAlign w:val="bottom"/>
            <w:hideMark/>
          </w:tcPr>
          <w:p w14:paraId="0F5EBB1E" w14:textId="77777777" w:rsidR="00EF495F" w:rsidRPr="00EF495F" w:rsidRDefault="00EF495F" w:rsidP="00EF495F">
            <w:pPr>
              <w:spacing w:after="0" w:line="240" w:lineRule="auto"/>
              <w:rPr>
                <w:rFonts w:ascii="Times New Roman" w:eastAsia="Times New Roman" w:hAnsi="Times New Roman" w:cs="Times New Roman"/>
                <w:sz w:val="16"/>
                <w:szCs w:val="20"/>
                <w:lang w:eastAsia="de-CH"/>
              </w:rPr>
            </w:pPr>
          </w:p>
        </w:tc>
        <w:tc>
          <w:tcPr>
            <w:tcW w:w="254" w:type="pct"/>
            <w:tcBorders>
              <w:top w:val="nil"/>
              <w:left w:val="nil"/>
              <w:bottom w:val="nil"/>
              <w:right w:val="nil"/>
            </w:tcBorders>
            <w:shd w:val="clear" w:color="auto" w:fill="auto"/>
            <w:noWrap/>
            <w:vAlign w:val="bottom"/>
            <w:hideMark/>
          </w:tcPr>
          <w:p w14:paraId="403D269F" w14:textId="77777777" w:rsidR="00EF495F" w:rsidRPr="00EF495F" w:rsidRDefault="00EF495F" w:rsidP="00EF495F">
            <w:pPr>
              <w:spacing w:after="0" w:line="240" w:lineRule="auto"/>
              <w:rPr>
                <w:rFonts w:ascii="Times New Roman" w:eastAsia="Times New Roman" w:hAnsi="Times New Roman" w:cs="Times New Roman"/>
                <w:sz w:val="16"/>
                <w:szCs w:val="20"/>
                <w:lang w:eastAsia="de-CH"/>
              </w:rPr>
            </w:pPr>
          </w:p>
        </w:tc>
        <w:tc>
          <w:tcPr>
            <w:tcW w:w="254" w:type="pct"/>
            <w:tcBorders>
              <w:top w:val="nil"/>
              <w:left w:val="nil"/>
              <w:bottom w:val="nil"/>
              <w:right w:val="nil"/>
            </w:tcBorders>
            <w:shd w:val="clear" w:color="auto" w:fill="auto"/>
            <w:noWrap/>
            <w:vAlign w:val="bottom"/>
            <w:hideMark/>
          </w:tcPr>
          <w:p w14:paraId="04FF687F" w14:textId="77777777" w:rsidR="00EF495F" w:rsidRPr="00EF495F" w:rsidRDefault="00EF495F" w:rsidP="00EF495F">
            <w:pPr>
              <w:spacing w:after="0" w:line="240" w:lineRule="auto"/>
              <w:rPr>
                <w:rFonts w:ascii="Times New Roman" w:eastAsia="Times New Roman" w:hAnsi="Times New Roman" w:cs="Times New Roman"/>
                <w:sz w:val="16"/>
                <w:szCs w:val="20"/>
                <w:lang w:eastAsia="de-CH"/>
              </w:rPr>
            </w:pPr>
          </w:p>
        </w:tc>
        <w:tc>
          <w:tcPr>
            <w:tcW w:w="254" w:type="pct"/>
            <w:tcBorders>
              <w:top w:val="nil"/>
              <w:left w:val="nil"/>
              <w:bottom w:val="nil"/>
              <w:right w:val="nil"/>
            </w:tcBorders>
            <w:shd w:val="clear" w:color="auto" w:fill="auto"/>
            <w:noWrap/>
            <w:vAlign w:val="bottom"/>
            <w:hideMark/>
          </w:tcPr>
          <w:p w14:paraId="55589598" w14:textId="77777777" w:rsidR="00EF495F" w:rsidRPr="00EF495F" w:rsidRDefault="00EF495F" w:rsidP="00EF495F">
            <w:pPr>
              <w:spacing w:after="0" w:line="240" w:lineRule="auto"/>
              <w:rPr>
                <w:rFonts w:ascii="Times New Roman" w:eastAsia="Times New Roman" w:hAnsi="Times New Roman" w:cs="Times New Roman"/>
                <w:sz w:val="16"/>
                <w:szCs w:val="20"/>
                <w:lang w:eastAsia="de-CH"/>
              </w:rPr>
            </w:pPr>
          </w:p>
        </w:tc>
        <w:tc>
          <w:tcPr>
            <w:tcW w:w="167" w:type="pct"/>
            <w:tcBorders>
              <w:top w:val="nil"/>
              <w:left w:val="nil"/>
              <w:bottom w:val="nil"/>
              <w:right w:val="nil"/>
            </w:tcBorders>
            <w:shd w:val="clear" w:color="auto" w:fill="auto"/>
            <w:noWrap/>
            <w:vAlign w:val="bottom"/>
            <w:hideMark/>
          </w:tcPr>
          <w:p w14:paraId="426FD0AB" w14:textId="77777777" w:rsidR="00EF495F" w:rsidRPr="00EF495F" w:rsidRDefault="00EF495F" w:rsidP="00EF495F">
            <w:pPr>
              <w:spacing w:after="0" w:line="240" w:lineRule="auto"/>
              <w:rPr>
                <w:rFonts w:ascii="Times New Roman" w:eastAsia="Times New Roman" w:hAnsi="Times New Roman" w:cs="Times New Roman"/>
                <w:sz w:val="16"/>
                <w:szCs w:val="20"/>
                <w:lang w:eastAsia="de-CH"/>
              </w:rPr>
            </w:pPr>
          </w:p>
        </w:tc>
        <w:tc>
          <w:tcPr>
            <w:tcW w:w="571" w:type="pct"/>
            <w:tcBorders>
              <w:top w:val="nil"/>
              <w:left w:val="nil"/>
              <w:bottom w:val="nil"/>
              <w:right w:val="nil"/>
            </w:tcBorders>
            <w:shd w:val="clear" w:color="auto" w:fill="auto"/>
            <w:noWrap/>
            <w:vAlign w:val="bottom"/>
            <w:hideMark/>
          </w:tcPr>
          <w:p w14:paraId="56A511E7" w14:textId="77777777" w:rsidR="00EF495F" w:rsidRPr="00EF495F" w:rsidRDefault="00EF495F" w:rsidP="00EF495F">
            <w:pPr>
              <w:spacing w:after="0" w:line="240" w:lineRule="auto"/>
              <w:rPr>
                <w:rFonts w:ascii="Times New Roman" w:eastAsia="Times New Roman" w:hAnsi="Times New Roman" w:cs="Times New Roman"/>
                <w:sz w:val="16"/>
                <w:szCs w:val="20"/>
                <w:lang w:eastAsia="de-CH"/>
              </w:rPr>
            </w:pPr>
          </w:p>
        </w:tc>
        <w:tc>
          <w:tcPr>
            <w:tcW w:w="497" w:type="pct"/>
            <w:tcBorders>
              <w:top w:val="nil"/>
              <w:left w:val="nil"/>
              <w:bottom w:val="nil"/>
              <w:right w:val="nil"/>
            </w:tcBorders>
            <w:shd w:val="clear" w:color="auto" w:fill="auto"/>
            <w:noWrap/>
            <w:vAlign w:val="bottom"/>
            <w:hideMark/>
          </w:tcPr>
          <w:p w14:paraId="15ACA655" w14:textId="77777777" w:rsidR="00EF495F" w:rsidRPr="00EF495F" w:rsidRDefault="00EF495F" w:rsidP="00EF495F">
            <w:pPr>
              <w:spacing w:after="0" w:line="240" w:lineRule="auto"/>
              <w:rPr>
                <w:rFonts w:ascii="Times New Roman" w:eastAsia="Times New Roman" w:hAnsi="Times New Roman" w:cs="Times New Roman"/>
                <w:sz w:val="16"/>
                <w:szCs w:val="20"/>
                <w:lang w:eastAsia="de-CH"/>
              </w:rPr>
            </w:pPr>
          </w:p>
        </w:tc>
      </w:tr>
      <w:tr w:rsidR="00EF495F" w:rsidRPr="00EF495F" w14:paraId="5E80AF67" w14:textId="77777777" w:rsidTr="00EF495F">
        <w:trPr>
          <w:divId w:val="1427459110"/>
          <w:trHeight w:val="300"/>
        </w:trPr>
        <w:tc>
          <w:tcPr>
            <w:tcW w:w="254" w:type="pct"/>
            <w:tcBorders>
              <w:top w:val="nil"/>
              <w:left w:val="nil"/>
              <w:bottom w:val="nil"/>
              <w:right w:val="nil"/>
            </w:tcBorders>
            <w:shd w:val="clear" w:color="auto" w:fill="auto"/>
            <w:noWrap/>
            <w:vAlign w:val="bottom"/>
            <w:hideMark/>
          </w:tcPr>
          <w:p w14:paraId="1289D2E7" w14:textId="77777777" w:rsidR="00EF495F" w:rsidRPr="00EF495F" w:rsidRDefault="00EF495F" w:rsidP="00EF495F">
            <w:pPr>
              <w:spacing w:after="0" w:line="240" w:lineRule="auto"/>
              <w:jc w:val="right"/>
              <w:rPr>
                <w:rFonts w:ascii="Calibri" w:eastAsia="Times New Roman" w:hAnsi="Calibri" w:cs="Times New Roman"/>
                <w:i/>
                <w:iCs/>
                <w:color w:val="7F7F7F"/>
                <w:sz w:val="16"/>
                <w:lang w:eastAsia="de-CH"/>
              </w:rPr>
            </w:pPr>
            <w:r w:rsidRPr="00EF495F">
              <w:rPr>
                <w:rFonts w:ascii="Calibri" w:eastAsia="Times New Roman" w:hAnsi="Calibri" w:cs="Times New Roman"/>
                <w:i/>
                <w:iCs/>
                <w:color w:val="7F7F7F"/>
                <w:sz w:val="16"/>
                <w:lang w:eastAsia="de-CH"/>
              </w:rPr>
              <w:t>7</w:t>
            </w:r>
          </w:p>
        </w:tc>
        <w:tc>
          <w:tcPr>
            <w:tcW w:w="1896" w:type="pct"/>
            <w:tcBorders>
              <w:top w:val="single" w:sz="4" w:space="0" w:color="7F7F7F"/>
              <w:left w:val="single" w:sz="4" w:space="0" w:color="7F7F7F"/>
              <w:bottom w:val="single" w:sz="4" w:space="0" w:color="7F7F7F"/>
              <w:right w:val="single" w:sz="4" w:space="0" w:color="7F7F7F"/>
            </w:tcBorders>
            <w:shd w:val="clear" w:color="000000" w:fill="F2F2F2"/>
            <w:noWrap/>
            <w:vAlign w:val="bottom"/>
            <w:hideMark/>
          </w:tcPr>
          <w:p w14:paraId="4C6C97A6" w14:textId="77777777" w:rsidR="00EF495F" w:rsidRPr="00EF495F" w:rsidRDefault="00EF495F" w:rsidP="00EF495F">
            <w:pPr>
              <w:spacing w:after="0" w:line="240" w:lineRule="auto"/>
              <w:rPr>
                <w:rFonts w:ascii="Calibri" w:eastAsia="Times New Roman" w:hAnsi="Calibri" w:cs="Times New Roman"/>
                <w:b/>
                <w:bCs/>
                <w:color w:val="FA7D00"/>
                <w:sz w:val="16"/>
                <w:lang w:eastAsia="de-CH"/>
              </w:rPr>
            </w:pPr>
            <w:r w:rsidRPr="00EF495F">
              <w:rPr>
                <w:rFonts w:ascii="Calibri" w:eastAsia="Times New Roman" w:hAnsi="Calibri" w:cs="Times New Roman"/>
                <w:b/>
                <w:bCs/>
                <w:color w:val="FA7D00"/>
                <w:sz w:val="16"/>
                <w:lang w:eastAsia="de-CH"/>
              </w:rPr>
              <w:t>Flexibilität</w:t>
            </w:r>
          </w:p>
        </w:tc>
        <w:tc>
          <w:tcPr>
            <w:tcW w:w="347" w:type="pct"/>
            <w:tcBorders>
              <w:top w:val="nil"/>
              <w:left w:val="nil"/>
              <w:bottom w:val="nil"/>
              <w:right w:val="nil"/>
            </w:tcBorders>
            <w:shd w:val="clear" w:color="auto" w:fill="auto"/>
            <w:noWrap/>
            <w:vAlign w:val="bottom"/>
            <w:hideMark/>
          </w:tcPr>
          <w:p w14:paraId="7D0289D3" w14:textId="77777777" w:rsidR="00EF495F" w:rsidRPr="00EF495F" w:rsidRDefault="00EF495F" w:rsidP="00EF495F">
            <w:pPr>
              <w:spacing w:after="0" w:line="240" w:lineRule="auto"/>
              <w:rPr>
                <w:rFonts w:ascii="Calibri" w:eastAsia="Times New Roman" w:hAnsi="Calibri" w:cs="Times New Roman"/>
                <w:b/>
                <w:bCs/>
                <w:color w:val="FA7D00"/>
                <w:sz w:val="16"/>
                <w:lang w:eastAsia="de-CH"/>
              </w:rPr>
            </w:pPr>
          </w:p>
        </w:tc>
        <w:tc>
          <w:tcPr>
            <w:tcW w:w="254" w:type="pct"/>
            <w:tcBorders>
              <w:top w:val="nil"/>
              <w:left w:val="nil"/>
              <w:bottom w:val="nil"/>
              <w:right w:val="nil"/>
            </w:tcBorders>
            <w:shd w:val="clear" w:color="auto" w:fill="auto"/>
            <w:noWrap/>
            <w:vAlign w:val="bottom"/>
            <w:hideMark/>
          </w:tcPr>
          <w:p w14:paraId="656E71A4" w14:textId="77777777" w:rsidR="00EF495F" w:rsidRPr="00EF495F" w:rsidRDefault="00EF495F" w:rsidP="00EF495F">
            <w:pPr>
              <w:spacing w:after="0" w:line="240" w:lineRule="auto"/>
              <w:rPr>
                <w:rFonts w:ascii="Times New Roman" w:eastAsia="Times New Roman" w:hAnsi="Times New Roman" w:cs="Times New Roman"/>
                <w:sz w:val="16"/>
                <w:szCs w:val="20"/>
                <w:lang w:eastAsia="de-CH"/>
              </w:rPr>
            </w:pPr>
          </w:p>
        </w:tc>
        <w:tc>
          <w:tcPr>
            <w:tcW w:w="254" w:type="pct"/>
            <w:tcBorders>
              <w:top w:val="nil"/>
              <w:left w:val="nil"/>
              <w:bottom w:val="nil"/>
              <w:right w:val="nil"/>
            </w:tcBorders>
            <w:shd w:val="clear" w:color="auto" w:fill="auto"/>
            <w:noWrap/>
            <w:vAlign w:val="bottom"/>
            <w:hideMark/>
          </w:tcPr>
          <w:p w14:paraId="590A8282" w14:textId="77777777" w:rsidR="00EF495F" w:rsidRPr="00EF495F" w:rsidRDefault="00EF495F" w:rsidP="00EF495F">
            <w:pPr>
              <w:spacing w:after="0" w:line="240" w:lineRule="auto"/>
              <w:rPr>
                <w:rFonts w:ascii="Times New Roman" w:eastAsia="Times New Roman" w:hAnsi="Times New Roman" w:cs="Times New Roman"/>
                <w:sz w:val="16"/>
                <w:szCs w:val="20"/>
                <w:lang w:eastAsia="de-CH"/>
              </w:rPr>
            </w:pPr>
          </w:p>
        </w:tc>
        <w:tc>
          <w:tcPr>
            <w:tcW w:w="254" w:type="pct"/>
            <w:tcBorders>
              <w:top w:val="nil"/>
              <w:left w:val="nil"/>
              <w:bottom w:val="nil"/>
              <w:right w:val="nil"/>
            </w:tcBorders>
            <w:shd w:val="clear" w:color="auto" w:fill="auto"/>
            <w:noWrap/>
            <w:vAlign w:val="bottom"/>
            <w:hideMark/>
          </w:tcPr>
          <w:p w14:paraId="033D9E94" w14:textId="77777777" w:rsidR="00EF495F" w:rsidRPr="00EF495F" w:rsidRDefault="00EF495F" w:rsidP="00EF495F">
            <w:pPr>
              <w:spacing w:after="0" w:line="240" w:lineRule="auto"/>
              <w:rPr>
                <w:rFonts w:ascii="Times New Roman" w:eastAsia="Times New Roman" w:hAnsi="Times New Roman" w:cs="Times New Roman"/>
                <w:sz w:val="16"/>
                <w:szCs w:val="20"/>
                <w:lang w:eastAsia="de-CH"/>
              </w:rPr>
            </w:pPr>
          </w:p>
        </w:tc>
        <w:tc>
          <w:tcPr>
            <w:tcW w:w="254" w:type="pct"/>
            <w:tcBorders>
              <w:top w:val="nil"/>
              <w:left w:val="nil"/>
              <w:bottom w:val="nil"/>
              <w:right w:val="nil"/>
            </w:tcBorders>
            <w:shd w:val="clear" w:color="auto" w:fill="auto"/>
            <w:noWrap/>
            <w:vAlign w:val="bottom"/>
            <w:hideMark/>
          </w:tcPr>
          <w:p w14:paraId="6DF95613" w14:textId="77777777" w:rsidR="00EF495F" w:rsidRPr="00EF495F" w:rsidRDefault="00EF495F" w:rsidP="00EF495F">
            <w:pPr>
              <w:spacing w:after="0" w:line="240" w:lineRule="auto"/>
              <w:rPr>
                <w:rFonts w:ascii="Times New Roman" w:eastAsia="Times New Roman" w:hAnsi="Times New Roman" w:cs="Times New Roman"/>
                <w:sz w:val="16"/>
                <w:szCs w:val="20"/>
                <w:lang w:eastAsia="de-CH"/>
              </w:rPr>
            </w:pPr>
          </w:p>
        </w:tc>
        <w:tc>
          <w:tcPr>
            <w:tcW w:w="254" w:type="pct"/>
            <w:tcBorders>
              <w:top w:val="nil"/>
              <w:left w:val="nil"/>
              <w:bottom w:val="nil"/>
              <w:right w:val="nil"/>
            </w:tcBorders>
            <w:shd w:val="clear" w:color="auto" w:fill="auto"/>
            <w:noWrap/>
            <w:vAlign w:val="bottom"/>
            <w:hideMark/>
          </w:tcPr>
          <w:p w14:paraId="11680D98" w14:textId="77777777" w:rsidR="00EF495F" w:rsidRPr="00EF495F" w:rsidRDefault="00EF495F" w:rsidP="00EF495F">
            <w:pPr>
              <w:spacing w:after="0" w:line="240" w:lineRule="auto"/>
              <w:rPr>
                <w:rFonts w:ascii="Times New Roman" w:eastAsia="Times New Roman" w:hAnsi="Times New Roman" w:cs="Times New Roman"/>
                <w:sz w:val="16"/>
                <w:szCs w:val="20"/>
                <w:lang w:eastAsia="de-CH"/>
              </w:rPr>
            </w:pPr>
          </w:p>
        </w:tc>
        <w:tc>
          <w:tcPr>
            <w:tcW w:w="167" w:type="pct"/>
            <w:tcBorders>
              <w:top w:val="nil"/>
              <w:left w:val="nil"/>
              <w:bottom w:val="nil"/>
              <w:right w:val="nil"/>
            </w:tcBorders>
            <w:shd w:val="clear" w:color="auto" w:fill="auto"/>
            <w:noWrap/>
            <w:vAlign w:val="bottom"/>
            <w:hideMark/>
          </w:tcPr>
          <w:p w14:paraId="5FDE3FFB" w14:textId="77777777" w:rsidR="00EF495F" w:rsidRPr="00EF495F" w:rsidRDefault="00EF495F" w:rsidP="00EF495F">
            <w:pPr>
              <w:spacing w:after="0" w:line="240" w:lineRule="auto"/>
              <w:rPr>
                <w:rFonts w:ascii="Times New Roman" w:eastAsia="Times New Roman" w:hAnsi="Times New Roman" w:cs="Times New Roman"/>
                <w:sz w:val="16"/>
                <w:szCs w:val="20"/>
                <w:lang w:eastAsia="de-CH"/>
              </w:rPr>
            </w:pPr>
          </w:p>
        </w:tc>
        <w:tc>
          <w:tcPr>
            <w:tcW w:w="571" w:type="pct"/>
            <w:tcBorders>
              <w:top w:val="nil"/>
              <w:left w:val="nil"/>
              <w:bottom w:val="nil"/>
              <w:right w:val="nil"/>
            </w:tcBorders>
            <w:shd w:val="clear" w:color="auto" w:fill="auto"/>
            <w:noWrap/>
            <w:vAlign w:val="bottom"/>
            <w:hideMark/>
          </w:tcPr>
          <w:p w14:paraId="6C497020" w14:textId="77777777" w:rsidR="00EF495F" w:rsidRPr="00EF495F" w:rsidRDefault="00EF495F" w:rsidP="00EF495F">
            <w:pPr>
              <w:spacing w:after="0" w:line="240" w:lineRule="auto"/>
              <w:rPr>
                <w:rFonts w:ascii="Calibri" w:eastAsia="Times New Roman" w:hAnsi="Calibri" w:cs="Times New Roman"/>
                <w:color w:val="000000"/>
                <w:sz w:val="16"/>
                <w:lang w:eastAsia="de-CH"/>
              </w:rPr>
            </w:pPr>
            <w:r w:rsidRPr="00EF495F">
              <w:rPr>
                <w:rFonts w:ascii="Calibri" w:eastAsia="Times New Roman" w:hAnsi="Calibri" w:cs="Times New Roman"/>
                <w:color w:val="000000"/>
                <w:sz w:val="16"/>
                <w:lang w:eastAsia="de-CH"/>
              </w:rPr>
              <w:t>2</w:t>
            </w:r>
          </w:p>
        </w:tc>
        <w:tc>
          <w:tcPr>
            <w:tcW w:w="497" w:type="pct"/>
            <w:tcBorders>
              <w:top w:val="nil"/>
              <w:left w:val="nil"/>
              <w:bottom w:val="nil"/>
              <w:right w:val="nil"/>
            </w:tcBorders>
            <w:shd w:val="clear" w:color="auto" w:fill="auto"/>
            <w:noWrap/>
            <w:vAlign w:val="bottom"/>
            <w:hideMark/>
          </w:tcPr>
          <w:p w14:paraId="585F63B3" w14:textId="77777777" w:rsidR="00EF495F" w:rsidRPr="00EF495F" w:rsidRDefault="00EF495F" w:rsidP="00EF495F">
            <w:pPr>
              <w:spacing w:after="0" w:line="240" w:lineRule="auto"/>
              <w:rPr>
                <w:rFonts w:ascii="Calibri" w:eastAsia="Times New Roman" w:hAnsi="Calibri" w:cs="Times New Roman"/>
                <w:color w:val="000000"/>
                <w:sz w:val="16"/>
                <w:lang w:eastAsia="de-CH"/>
              </w:rPr>
            </w:pPr>
            <w:r w:rsidRPr="00EF495F">
              <w:rPr>
                <w:rFonts w:ascii="Calibri" w:eastAsia="Times New Roman" w:hAnsi="Calibri" w:cs="Times New Roman"/>
                <w:color w:val="000000"/>
                <w:sz w:val="16"/>
                <w:lang w:eastAsia="de-CH"/>
              </w:rPr>
              <w:t>9.5238%</w:t>
            </w:r>
          </w:p>
        </w:tc>
      </w:tr>
      <w:tr w:rsidR="00EF495F" w:rsidRPr="00EF495F" w14:paraId="1DD6C500" w14:textId="77777777" w:rsidTr="00EF495F">
        <w:trPr>
          <w:divId w:val="1427459110"/>
          <w:trHeight w:val="300"/>
        </w:trPr>
        <w:tc>
          <w:tcPr>
            <w:tcW w:w="254" w:type="pct"/>
            <w:tcBorders>
              <w:top w:val="nil"/>
              <w:left w:val="nil"/>
              <w:bottom w:val="nil"/>
              <w:right w:val="nil"/>
            </w:tcBorders>
            <w:shd w:val="clear" w:color="auto" w:fill="auto"/>
            <w:noWrap/>
            <w:vAlign w:val="bottom"/>
            <w:hideMark/>
          </w:tcPr>
          <w:p w14:paraId="09D5F968" w14:textId="77777777" w:rsidR="00EF495F" w:rsidRPr="00EF495F" w:rsidRDefault="00EF495F" w:rsidP="00EF495F">
            <w:pPr>
              <w:spacing w:after="0" w:line="240" w:lineRule="auto"/>
              <w:jc w:val="right"/>
              <w:rPr>
                <w:rFonts w:ascii="Calibri" w:eastAsia="Times New Roman" w:hAnsi="Calibri" w:cs="Times New Roman"/>
                <w:color w:val="000000"/>
                <w:sz w:val="16"/>
                <w:lang w:eastAsia="de-CH"/>
              </w:rPr>
            </w:pPr>
          </w:p>
        </w:tc>
        <w:tc>
          <w:tcPr>
            <w:tcW w:w="1896" w:type="pct"/>
            <w:tcBorders>
              <w:top w:val="nil"/>
              <w:left w:val="nil"/>
              <w:bottom w:val="nil"/>
              <w:right w:val="nil"/>
            </w:tcBorders>
            <w:shd w:val="clear" w:color="auto" w:fill="auto"/>
            <w:noWrap/>
            <w:vAlign w:val="bottom"/>
            <w:hideMark/>
          </w:tcPr>
          <w:p w14:paraId="70CDCF57" w14:textId="77777777" w:rsidR="00EF495F" w:rsidRPr="00EF495F" w:rsidRDefault="00EF495F" w:rsidP="00EF495F">
            <w:pPr>
              <w:spacing w:after="0" w:line="240" w:lineRule="auto"/>
              <w:rPr>
                <w:rFonts w:ascii="Times New Roman" w:eastAsia="Times New Roman" w:hAnsi="Times New Roman" w:cs="Times New Roman"/>
                <w:sz w:val="16"/>
                <w:szCs w:val="20"/>
                <w:lang w:eastAsia="de-CH"/>
              </w:rPr>
            </w:pPr>
          </w:p>
        </w:tc>
        <w:tc>
          <w:tcPr>
            <w:tcW w:w="347" w:type="pct"/>
            <w:tcBorders>
              <w:top w:val="nil"/>
              <w:left w:val="nil"/>
              <w:bottom w:val="nil"/>
              <w:right w:val="nil"/>
            </w:tcBorders>
            <w:shd w:val="clear" w:color="auto" w:fill="auto"/>
            <w:noWrap/>
            <w:vAlign w:val="bottom"/>
            <w:hideMark/>
          </w:tcPr>
          <w:p w14:paraId="22981E2A" w14:textId="77777777" w:rsidR="00EF495F" w:rsidRPr="00EF495F" w:rsidRDefault="00EF495F" w:rsidP="00EF495F">
            <w:pPr>
              <w:spacing w:after="0" w:line="240" w:lineRule="auto"/>
              <w:rPr>
                <w:rFonts w:ascii="Times New Roman" w:eastAsia="Times New Roman" w:hAnsi="Times New Roman" w:cs="Times New Roman"/>
                <w:sz w:val="16"/>
                <w:szCs w:val="20"/>
                <w:lang w:eastAsia="de-CH"/>
              </w:rPr>
            </w:pPr>
          </w:p>
        </w:tc>
        <w:tc>
          <w:tcPr>
            <w:tcW w:w="254" w:type="pct"/>
            <w:tcBorders>
              <w:top w:val="nil"/>
              <w:left w:val="nil"/>
              <w:bottom w:val="nil"/>
              <w:right w:val="nil"/>
            </w:tcBorders>
            <w:shd w:val="clear" w:color="auto" w:fill="auto"/>
            <w:noWrap/>
            <w:vAlign w:val="bottom"/>
            <w:hideMark/>
          </w:tcPr>
          <w:p w14:paraId="40C9F7EA" w14:textId="77777777" w:rsidR="00EF495F" w:rsidRPr="00EF495F" w:rsidRDefault="00EF495F" w:rsidP="00EF495F">
            <w:pPr>
              <w:spacing w:after="0" w:line="240" w:lineRule="auto"/>
              <w:rPr>
                <w:rFonts w:ascii="Times New Roman" w:eastAsia="Times New Roman" w:hAnsi="Times New Roman" w:cs="Times New Roman"/>
                <w:sz w:val="16"/>
                <w:szCs w:val="20"/>
                <w:lang w:eastAsia="de-CH"/>
              </w:rPr>
            </w:pPr>
          </w:p>
        </w:tc>
        <w:tc>
          <w:tcPr>
            <w:tcW w:w="254" w:type="pct"/>
            <w:tcBorders>
              <w:top w:val="nil"/>
              <w:left w:val="nil"/>
              <w:bottom w:val="nil"/>
              <w:right w:val="nil"/>
            </w:tcBorders>
            <w:shd w:val="clear" w:color="auto" w:fill="auto"/>
            <w:noWrap/>
            <w:vAlign w:val="bottom"/>
            <w:hideMark/>
          </w:tcPr>
          <w:p w14:paraId="1F38B0DD" w14:textId="77777777" w:rsidR="00EF495F" w:rsidRPr="00EF495F" w:rsidRDefault="00EF495F" w:rsidP="00EF495F">
            <w:pPr>
              <w:spacing w:after="0" w:line="240" w:lineRule="auto"/>
              <w:rPr>
                <w:rFonts w:ascii="Times New Roman" w:eastAsia="Times New Roman" w:hAnsi="Times New Roman" w:cs="Times New Roman"/>
                <w:sz w:val="16"/>
                <w:szCs w:val="20"/>
                <w:lang w:eastAsia="de-CH"/>
              </w:rPr>
            </w:pPr>
          </w:p>
        </w:tc>
        <w:tc>
          <w:tcPr>
            <w:tcW w:w="254" w:type="pct"/>
            <w:tcBorders>
              <w:top w:val="nil"/>
              <w:left w:val="nil"/>
              <w:bottom w:val="nil"/>
              <w:right w:val="nil"/>
            </w:tcBorders>
            <w:shd w:val="clear" w:color="auto" w:fill="auto"/>
            <w:noWrap/>
            <w:vAlign w:val="bottom"/>
            <w:hideMark/>
          </w:tcPr>
          <w:p w14:paraId="5CE5D47E" w14:textId="77777777" w:rsidR="00EF495F" w:rsidRPr="00EF495F" w:rsidRDefault="00EF495F" w:rsidP="00EF495F">
            <w:pPr>
              <w:spacing w:after="0" w:line="240" w:lineRule="auto"/>
              <w:rPr>
                <w:rFonts w:ascii="Times New Roman" w:eastAsia="Times New Roman" w:hAnsi="Times New Roman" w:cs="Times New Roman"/>
                <w:sz w:val="16"/>
                <w:szCs w:val="20"/>
                <w:lang w:eastAsia="de-CH"/>
              </w:rPr>
            </w:pPr>
          </w:p>
        </w:tc>
        <w:tc>
          <w:tcPr>
            <w:tcW w:w="254" w:type="pct"/>
            <w:tcBorders>
              <w:top w:val="nil"/>
              <w:left w:val="nil"/>
              <w:bottom w:val="nil"/>
              <w:right w:val="nil"/>
            </w:tcBorders>
            <w:shd w:val="clear" w:color="auto" w:fill="auto"/>
            <w:noWrap/>
            <w:vAlign w:val="bottom"/>
            <w:hideMark/>
          </w:tcPr>
          <w:p w14:paraId="7815C72D" w14:textId="77777777" w:rsidR="00EF495F" w:rsidRPr="00EF495F" w:rsidRDefault="00EF495F" w:rsidP="00EF495F">
            <w:pPr>
              <w:spacing w:after="0" w:line="240" w:lineRule="auto"/>
              <w:rPr>
                <w:rFonts w:ascii="Times New Roman" w:eastAsia="Times New Roman" w:hAnsi="Times New Roman" w:cs="Times New Roman"/>
                <w:sz w:val="16"/>
                <w:szCs w:val="20"/>
                <w:lang w:eastAsia="de-CH"/>
              </w:rPr>
            </w:pPr>
          </w:p>
        </w:tc>
        <w:tc>
          <w:tcPr>
            <w:tcW w:w="254" w:type="pct"/>
            <w:tcBorders>
              <w:top w:val="nil"/>
              <w:left w:val="nil"/>
              <w:bottom w:val="nil"/>
              <w:right w:val="nil"/>
            </w:tcBorders>
            <w:shd w:val="clear" w:color="auto" w:fill="auto"/>
            <w:noWrap/>
            <w:vAlign w:val="bottom"/>
            <w:hideMark/>
          </w:tcPr>
          <w:p w14:paraId="76870EA4" w14:textId="77777777" w:rsidR="00EF495F" w:rsidRPr="00EF495F" w:rsidRDefault="00EF495F" w:rsidP="00EF495F">
            <w:pPr>
              <w:spacing w:after="0" w:line="240" w:lineRule="auto"/>
              <w:rPr>
                <w:rFonts w:ascii="Times New Roman" w:eastAsia="Times New Roman" w:hAnsi="Times New Roman" w:cs="Times New Roman"/>
                <w:sz w:val="16"/>
                <w:szCs w:val="20"/>
                <w:lang w:eastAsia="de-CH"/>
              </w:rPr>
            </w:pPr>
          </w:p>
        </w:tc>
        <w:tc>
          <w:tcPr>
            <w:tcW w:w="167" w:type="pct"/>
            <w:tcBorders>
              <w:top w:val="nil"/>
              <w:left w:val="nil"/>
              <w:bottom w:val="nil"/>
              <w:right w:val="nil"/>
            </w:tcBorders>
            <w:shd w:val="clear" w:color="auto" w:fill="auto"/>
            <w:noWrap/>
            <w:vAlign w:val="bottom"/>
            <w:hideMark/>
          </w:tcPr>
          <w:p w14:paraId="3649AF2D" w14:textId="77777777" w:rsidR="00EF495F" w:rsidRPr="00EF495F" w:rsidRDefault="00EF495F" w:rsidP="00EF495F">
            <w:pPr>
              <w:spacing w:after="0" w:line="240" w:lineRule="auto"/>
              <w:rPr>
                <w:rFonts w:ascii="Times New Roman" w:eastAsia="Times New Roman" w:hAnsi="Times New Roman" w:cs="Times New Roman"/>
                <w:sz w:val="16"/>
                <w:szCs w:val="20"/>
                <w:lang w:eastAsia="de-CH"/>
              </w:rPr>
            </w:pPr>
          </w:p>
        </w:tc>
        <w:tc>
          <w:tcPr>
            <w:tcW w:w="571" w:type="pct"/>
            <w:tcBorders>
              <w:top w:val="nil"/>
              <w:left w:val="nil"/>
              <w:bottom w:val="nil"/>
              <w:right w:val="nil"/>
            </w:tcBorders>
            <w:shd w:val="clear" w:color="auto" w:fill="auto"/>
            <w:noWrap/>
            <w:vAlign w:val="bottom"/>
            <w:hideMark/>
          </w:tcPr>
          <w:p w14:paraId="43D22617" w14:textId="77777777" w:rsidR="00EF495F" w:rsidRPr="00EF495F" w:rsidRDefault="00EF495F" w:rsidP="00EF495F">
            <w:pPr>
              <w:spacing w:after="0" w:line="240" w:lineRule="auto"/>
              <w:rPr>
                <w:rFonts w:ascii="Times New Roman" w:eastAsia="Times New Roman" w:hAnsi="Times New Roman" w:cs="Times New Roman"/>
                <w:sz w:val="16"/>
                <w:szCs w:val="20"/>
                <w:lang w:eastAsia="de-CH"/>
              </w:rPr>
            </w:pPr>
          </w:p>
        </w:tc>
        <w:tc>
          <w:tcPr>
            <w:tcW w:w="497" w:type="pct"/>
            <w:tcBorders>
              <w:top w:val="nil"/>
              <w:left w:val="nil"/>
              <w:bottom w:val="nil"/>
              <w:right w:val="nil"/>
            </w:tcBorders>
            <w:shd w:val="clear" w:color="auto" w:fill="auto"/>
            <w:noWrap/>
            <w:vAlign w:val="bottom"/>
            <w:hideMark/>
          </w:tcPr>
          <w:p w14:paraId="700C2AE7" w14:textId="77777777" w:rsidR="00EF495F" w:rsidRPr="00EF495F" w:rsidRDefault="00EF495F" w:rsidP="00EF495F">
            <w:pPr>
              <w:spacing w:after="0" w:line="240" w:lineRule="auto"/>
              <w:rPr>
                <w:rFonts w:ascii="Times New Roman" w:eastAsia="Times New Roman" w:hAnsi="Times New Roman" w:cs="Times New Roman"/>
                <w:sz w:val="16"/>
                <w:szCs w:val="20"/>
                <w:lang w:eastAsia="de-CH"/>
              </w:rPr>
            </w:pPr>
          </w:p>
        </w:tc>
      </w:tr>
      <w:tr w:rsidR="00EF495F" w:rsidRPr="00EF495F" w14:paraId="45557766" w14:textId="77777777" w:rsidTr="00EF495F">
        <w:trPr>
          <w:divId w:val="1427459110"/>
          <w:trHeight w:val="300"/>
        </w:trPr>
        <w:tc>
          <w:tcPr>
            <w:tcW w:w="254" w:type="pct"/>
            <w:tcBorders>
              <w:top w:val="nil"/>
              <w:left w:val="nil"/>
              <w:bottom w:val="nil"/>
              <w:right w:val="nil"/>
            </w:tcBorders>
            <w:shd w:val="clear" w:color="auto" w:fill="auto"/>
            <w:noWrap/>
            <w:vAlign w:val="bottom"/>
            <w:hideMark/>
          </w:tcPr>
          <w:p w14:paraId="535045D3" w14:textId="77777777" w:rsidR="00EF495F" w:rsidRPr="00EF495F" w:rsidRDefault="00EF495F" w:rsidP="00EF495F">
            <w:pPr>
              <w:spacing w:after="0" w:line="240" w:lineRule="auto"/>
              <w:rPr>
                <w:rFonts w:ascii="Times New Roman" w:eastAsia="Times New Roman" w:hAnsi="Times New Roman" w:cs="Times New Roman"/>
                <w:sz w:val="16"/>
                <w:szCs w:val="20"/>
                <w:lang w:eastAsia="de-CH"/>
              </w:rPr>
            </w:pPr>
          </w:p>
        </w:tc>
        <w:tc>
          <w:tcPr>
            <w:tcW w:w="1896" w:type="pct"/>
            <w:tcBorders>
              <w:top w:val="nil"/>
              <w:left w:val="nil"/>
              <w:bottom w:val="nil"/>
              <w:right w:val="nil"/>
            </w:tcBorders>
            <w:shd w:val="clear" w:color="auto" w:fill="auto"/>
            <w:noWrap/>
            <w:vAlign w:val="bottom"/>
            <w:hideMark/>
          </w:tcPr>
          <w:p w14:paraId="49938BAA" w14:textId="77777777" w:rsidR="00EF495F" w:rsidRPr="00EF495F" w:rsidRDefault="00EF495F" w:rsidP="00EF495F">
            <w:pPr>
              <w:spacing w:after="0" w:line="240" w:lineRule="auto"/>
              <w:rPr>
                <w:rFonts w:ascii="Calibri" w:eastAsia="Times New Roman" w:hAnsi="Calibri" w:cs="Times New Roman"/>
                <w:color w:val="000000"/>
                <w:sz w:val="16"/>
                <w:lang w:eastAsia="de-CH"/>
              </w:rPr>
            </w:pPr>
            <w:r w:rsidRPr="00EF495F">
              <w:rPr>
                <w:rFonts w:ascii="Calibri" w:eastAsia="Times New Roman" w:hAnsi="Calibri" w:cs="Times New Roman"/>
                <w:color w:val="000000"/>
                <w:sz w:val="16"/>
                <w:lang w:eastAsia="de-CH"/>
              </w:rPr>
              <w:t>Totale Nennungen</w:t>
            </w:r>
          </w:p>
        </w:tc>
        <w:tc>
          <w:tcPr>
            <w:tcW w:w="347" w:type="pct"/>
            <w:tcBorders>
              <w:top w:val="nil"/>
              <w:left w:val="nil"/>
              <w:bottom w:val="nil"/>
              <w:right w:val="nil"/>
            </w:tcBorders>
            <w:shd w:val="clear" w:color="auto" w:fill="auto"/>
            <w:noWrap/>
            <w:vAlign w:val="bottom"/>
            <w:hideMark/>
          </w:tcPr>
          <w:p w14:paraId="3C61D4B2" w14:textId="77777777" w:rsidR="00EF495F" w:rsidRPr="00EF495F" w:rsidRDefault="00EF495F" w:rsidP="00EF495F">
            <w:pPr>
              <w:spacing w:after="0" w:line="240" w:lineRule="auto"/>
              <w:jc w:val="right"/>
              <w:rPr>
                <w:rFonts w:ascii="Calibri" w:eastAsia="Times New Roman" w:hAnsi="Calibri" w:cs="Times New Roman"/>
                <w:color w:val="000000"/>
                <w:sz w:val="16"/>
                <w:lang w:eastAsia="de-CH"/>
              </w:rPr>
            </w:pPr>
            <w:r w:rsidRPr="00EF495F">
              <w:rPr>
                <w:rFonts w:ascii="Calibri" w:eastAsia="Times New Roman" w:hAnsi="Calibri" w:cs="Times New Roman"/>
                <w:color w:val="000000"/>
                <w:sz w:val="16"/>
                <w:lang w:eastAsia="de-CH"/>
              </w:rPr>
              <w:t>21</w:t>
            </w:r>
          </w:p>
        </w:tc>
        <w:tc>
          <w:tcPr>
            <w:tcW w:w="254" w:type="pct"/>
            <w:tcBorders>
              <w:top w:val="nil"/>
              <w:left w:val="nil"/>
              <w:bottom w:val="nil"/>
              <w:right w:val="nil"/>
            </w:tcBorders>
            <w:shd w:val="clear" w:color="auto" w:fill="auto"/>
            <w:noWrap/>
            <w:vAlign w:val="bottom"/>
            <w:hideMark/>
          </w:tcPr>
          <w:p w14:paraId="102985A3" w14:textId="77777777" w:rsidR="00EF495F" w:rsidRPr="00EF495F" w:rsidRDefault="00EF495F" w:rsidP="00EF495F">
            <w:pPr>
              <w:spacing w:after="0" w:line="240" w:lineRule="auto"/>
              <w:jc w:val="right"/>
              <w:rPr>
                <w:rFonts w:ascii="Calibri" w:eastAsia="Times New Roman" w:hAnsi="Calibri" w:cs="Times New Roman"/>
                <w:color w:val="000000"/>
                <w:sz w:val="16"/>
                <w:lang w:eastAsia="de-CH"/>
              </w:rPr>
            </w:pPr>
          </w:p>
        </w:tc>
        <w:tc>
          <w:tcPr>
            <w:tcW w:w="254" w:type="pct"/>
            <w:tcBorders>
              <w:top w:val="nil"/>
              <w:left w:val="nil"/>
              <w:bottom w:val="nil"/>
              <w:right w:val="nil"/>
            </w:tcBorders>
            <w:shd w:val="clear" w:color="auto" w:fill="auto"/>
            <w:noWrap/>
            <w:vAlign w:val="bottom"/>
            <w:hideMark/>
          </w:tcPr>
          <w:p w14:paraId="23F870F1" w14:textId="77777777" w:rsidR="00EF495F" w:rsidRPr="00EF495F" w:rsidRDefault="00EF495F" w:rsidP="00EF495F">
            <w:pPr>
              <w:spacing w:after="0" w:line="240" w:lineRule="auto"/>
              <w:rPr>
                <w:rFonts w:ascii="Times New Roman" w:eastAsia="Times New Roman" w:hAnsi="Times New Roman" w:cs="Times New Roman"/>
                <w:sz w:val="16"/>
                <w:szCs w:val="20"/>
                <w:lang w:eastAsia="de-CH"/>
              </w:rPr>
            </w:pPr>
          </w:p>
        </w:tc>
        <w:tc>
          <w:tcPr>
            <w:tcW w:w="254" w:type="pct"/>
            <w:tcBorders>
              <w:top w:val="nil"/>
              <w:left w:val="nil"/>
              <w:bottom w:val="nil"/>
              <w:right w:val="nil"/>
            </w:tcBorders>
            <w:shd w:val="clear" w:color="auto" w:fill="auto"/>
            <w:noWrap/>
            <w:vAlign w:val="bottom"/>
            <w:hideMark/>
          </w:tcPr>
          <w:p w14:paraId="0D11A645" w14:textId="77777777" w:rsidR="00EF495F" w:rsidRPr="00EF495F" w:rsidRDefault="00EF495F" w:rsidP="00EF495F">
            <w:pPr>
              <w:spacing w:after="0" w:line="240" w:lineRule="auto"/>
              <w:rPr>
                <w:rFonts w:ascii="Times New Roman" w:eastAsia="Times New Roman" w:hAnsi="Times New Roman" w:cs="Times New Roman"/>
                <w:sz w:val="16"/>
                <w:szCs w:val="20"/>
                <w:lang w:eastAsia="de-CH"/>
              </w:rPr>
            </w:pPr>
          </w:p>
        </w:tc>
        <w:tc>
          <w:tcPr>
            <w:tcW w:w="254" w:type="pct"/>
            <w:tcBorders>
              <w:top w:val="nil"/>
              <w:left w:val="nil"/>
              <w:bottom w:val="nil"/>
              <w:right w:val="nil"/>
            </w:tcBorders>
            <w:shd w:val="clear" w:color="auto" w:fill="auto"/>
            <w:noWrap/>
            <w:vAlign w:val="bottom"/>
            <w:hideMark/>
          </w:tcPr>
          <w:p w14:paraId="79245AF0" w14:textId="77777777" w:rsidR="00EF495F" w:rsidRPr="00EF495F" w:rsidRDefault="00EF495F" w:rsidP="00EF495F">
            <w:pPr>
              <w:spacing w:after="0" w:line="240" w:lineRule="auto"/>
              <w:rPr>
                <w:rFonts w:ascii="Times New Roman" w:eastAsia="Times New Roman" w:hAnsi="Times New Roman" w:cs="Times New Roman"/>
                <w:sz w:val="16"/>
                <w:szCs w:val="20"/>
                <w:lang w:eastAsia="de-CH"/>
              </w:rPr>
            </w:pPr>
          </w:p>
        </w:tc>
        <w:tc>
          <w:tcPr>
            <w:tcW w:w="254" w:type="pct"/>
            <w:tcBorders>
              <w:top w:val="nil"/>
              <w:left w:val="nil"/>
              <w:bottom w:val="nil"/>
              <w:right w:val="nil"/>
            </w:tcBorders>
            <w:shd w:val="clear" w:color="auto" w:fill="auto"/>
            <w:noWrap/>
            <w:vAlign w:val="bottom"/>
            <w:hideMark/>
          </w:tcPr>
          <w:p w14:paraId="02C19A09" w14:textId="77777777" w:rsidR="00EF495F" w:rsidRPr="00EF495F" w:rsidRDefault="00EF495F" w:rsidP="00EF495F">
            <w:pPr>
              <w:spacing w:after="0" w:line="240" w:lineRule="auto"/>
              <w:rPr>
                <w:rFonts w:ascii="Times New Roman" w:eastAsia="Times New Roman" w:hAnsi="Times New Roman" w:cs="Times New Roman"/>
                <w:sz w:val="16"/>
                <w:szCs w:val="20"/>
                <w:lang w:eastAsia="de-CH"/>
              </w:rPr>
            </w:pPr>
          </w:p>
        </w:tc>
        <w:tc>
          <w:tcPr>
            <w:tcW w:w="167" w:type="pct"/>
            <w:tcBorders>
              <w:top w:val="nil"/>
              <w:left w:val="nil"/>
              <w:bottom w:val="nil"/>
              <w:right w:val="nil"/>
            </w:tcBorders>
            <w:shd w:val="clear" w:color="auto" w:fill="auto"/>
            <w:noWrap/>
            <w:vAlign w:val="bottom"/>
            <w:hideMark/>
          </w:tcPr>
          <w:p w14:paraId="583EEDA9" w14:textId="77777777" w:rsidR="00EF495F" w:rsidRPr="00EF495F" w:rsidRDefault="00EF495F" w:rsidP="00EF495F">
            <w:pPr>
              <w:spacing w:after="0" w:line="240" w:lineRule="auto"/>
              <w:rPr>
                <w:rFonts w:ascii="Times New Roman" w:eastAsia="Times New Roman" w:hAnsi="Times New Roman" w:cs="Times New Roman"/>
                <w:sz w:val="16"/>
                <w:szCs w:val="20"/>
                <w:lang w:eastAsia="de-CH"/>
              </w:rPr>
            </w:pPr>
          </w:p>
        </w:tc>
        <w:tc>
          <w:tcPr>
            <w:tcW w:w="571" w:type="pct"/>
            <w:tcBorders>
              <w:top w:val="nil"/>
              <w:left w:val="nil"/>
              <w:bottom w:val="nil"/>
              <w:right w:val="nil"/>
            </w:tcBorders>
            <w:shd w:val="clear" w:color="auto" w:fill="auto"/>
            <w:noWrap/>
            <w:vAlign w:val="bottom"/>
            <w:hideMark/>
          </w:tcPr>
          <w:p w14:paraId="0130548D" w14:textId="77777777" w:rsidR="00EF495F" w:rsidRPr="00EF495F" w:rsidRDefault="00EF495F" w:rsidP="00EF495F">
            <w:pPr>
              <w:spacing w:after="0" w:line="240" w:lineRule="auto"/>
              <w:rPr>
                <w:rFonts w:ascii="Times New Roman" w:eastAsia="Times New Roman" w:hAnsi="Times New Roman" w:cs="Times New Roman"/>
                <w:sz w:val="16"/>
                <w:szCs w:val="20"/>
                <w:lang w:eastAsia="de-CH"/>
              </w:rPr>
            </w:pPr>
          </w:p>
        </w:tc>
        <w:tc>
          <w:tcPr>
            <w:tcW w:w="497" w:type="pct"/>
            <w:tcBorders>
              <w:top w:val="nil"/>
              <w:left w:val="nil"/>
              <w:bottom w:val="nil"/>
              <w:right w:val="nil"/>
            </w:tcBorders>
            <w:shd w:val="clear" w:color="auto" w:fill="auto"/>
            <w:noWrap/>
            <w:vAlign w:val="bottom"/>
            <w:hideMark/>
          </w:tcPr>
          <w:p w14:paraId="36285BC5" w14:textId="77777777" w:rsidR="00EF495F" w:rsidRPr="00EF495F" w:rsidRDefault="00EF495F" w:rsidP="00EF495F">
            <w:pPr>
              <w:spacing w:after="0" w:line="240" w:lineRule="auto"/>
              <w:rPr>
                <w:rFonts w:ascii="Times New Roman" w:eastAsia="Times New Roman" w:hAnsi="Times New Roman" w:cs="Times New Roman"/>
                <w:sz w:val="16"/>
                <w:szCs w:val="20"/>
                <w:lang w:eastAsia="de-CH"/>
              </w:rPr>
            </w:pPr>
          </w:p>
        </w:tc>
      </w:tr>
    </w:tbl>
    <w:p w14:paraId="239D57AA" w14:textId="4E75851C" w:rsidR="00503666" w:rsidRDefault="004F501A" w:rsidP="005C0C46">
      <w:r>
        <w:fldChar w:fldCharType="end"/>
      </w:r>
    </w:p>
    <w:p w14:paraId="6638CF20" w14:textId="77777777" w:rsidR="00503666" w:rsidRPr="005C0C46" w:rsidRDefault="00503666" w:rsidP="005C0C46"/>
    <w:p w14:paraId="14446172" w14:textId="796EB934" w:rsidR="00CE0DBB" w:rsidRPr="00CE0DBB" w:rsidRDefault="00CE0DBB" w:rsidP="00B97DF9"/>
    <w:sectPr w:rsidR="00CE0DBB" w:rsidRPr="00CE0DBB" w:rsidSect="000F46CC">
      <w:headerReference w:type="default" r:id="rId12"/>
      <w:pgSz w:w="11906" w:h="16838"/>
      <w:pgMar w:top="1417" w:right="1417" w:bottom="1134" w:left="1417" w:header="708" w:footer="708" w:gutter="0"/>
      <w:pgNumType w:start="0"/>
      <w:cols w:space="708"/>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20" w:author="Denis Bittante" w:date="2015-10-26T21:35:00Z" w:initials="DB">
    <w:p w14:paraId="4BF9AC4C" w14:textId="5AADC612" w:rsidR="00DD4C6E" w:rsidRDefault="00DD4C6E">
      <w:pPr>
        <w:pStyle w:val="Kommentartext"/>
      </w:pPr>
      <w:r>
        <w:rPr>
          <w:rStyle w:val="Kommentarzeichen"/>
        </w:rPr>
        <w:annotationRef/>
      </w:r>
      <w:r>
        <w:t xml:space="preserve">Lieber her zum Anhang verweisen Anhang </w:t>
      </w:r>
      <w:proofErr w:type="spellStart"/>
      <w:r>
        <w:t>xyz</w:t>
      </w:r>
      <w:proofErr w:type="spellEnd"/>
    </w:p>
  </w:comment>
  <w:comment w:id="24" w:author="Tobias Lanz" w:date="2015-09-13T18:20:00Z" w:initials="T.L.">
    <w:p w14:paraId="34AA33DE" w14:textId="76DB727B" w:rsidR="00F57F1C" w:rsidRDefault="00F57F1C">
      <w:pPr>
        <w:pStyle w:val="Kommentartext"/>
      </w:pPr>
      <w:r>
        <w:rPr>
          <w:rStyle w:val="Kommentarzeichen"/>
        </w:rPr>
        <w:annotationRef/>
      </w:r>
      <w:r>
        <w:t>Wir sollten nicht aus der Ich perspektive schreiben…</w:t>
      </w:r>
      <w:r>
        <w:br/>
        <w:t>Ich habe den Abschnitt umgeschrieben</w:t>
      </w:r>
    </w:p>
  </w:comment>
  <w:comment w:id="54" w:author="Tobias Lanz" w:date="2015-09-13T18:21:00Z" w:initials="T.L.">
    <w:p w14:paraId="13CBBD8B" w14:textId="04E52023" w:rsidR="00F57F1C" w:rsidRDefault="00F57F1C">
      <w:pPr>
        <w:pStyle w:val="Kommentartext"/>
      </w:pPr>
      <w:r>
        <w:rPr>
          <w:rStyle w:val="Kommentarzeichen"/>
        </w:rPr>
        <w:annotationRef/>
      </w:r>
      <w:r>
        <w:t>Muss oder Kann sind keine Kriterien, lediglich ein Attribut.</w:t>
      </w:r>
      <w:r>
        <w:br/>
      </w:r>
    </w:p>
  </w:comment>
  <w:comment w:id="68" w:author="Tobias Lanz" w:date="2015-09-11T11:36:00Z" w:initials="T.L.">
    <w:p w14:paraId="7545FA16" w14:textId="52BCD79E" w:rsidR="003C74E0" w:rsidRDefault="00F57F1C">
      <w:pPr>
        <w:pStyle w:val="Kommentartext"/>
      </w:pPr>
      <w:r>
        <w:rPr>
          <w:rStyle w:val="Kommentarzeichen"/>
        </w:rPr>
        <w:annotationRef/>
      </w:r>
      <w:r>
        <w:t>Ich verstehe nicht wie das hier gemeint ist. Kannst du/ihr mir das erklären?</w:t>
      </w:r>
    </w:p>
  </w:comment>
  <w:comment w:id="69" w:author="Denis Bittante" w:date="2015-10-26T22:14:00Z" w:initials="DB">
    <w:p w14:paraId="422FC46F" w14:textId="50A97EC3" w:rsidR="003C74E0" w:rsidRDefault="003C74E0">
      <w:pPr>
        <w:pStyle w:val="Kommentartext"/>
      </w:pPr>
      <w:r>
        <w:rPr>
          <w:rStyle w:val="Kommentarzeichen"/>
        </w:rPr>
        <w:annotationRef/>
      </w:r>
      <w:r>
        <w:t>Ich glaube hier geht es um das die Bedienbarkeit einer Applikation wie in MCI kennengelernt büsst die Usability ein sobald die Applikation nach etwa mehr als 7 findet sich der User schlechter statt. Ab diesem Zeitpunkt sollte man sich überlegen ob man die Menus gruppieren soll damit die Übersicht gewahrt wird.</w:t>
      </w:r>
    </w:p>
  </w:comment>
  <w:comment w:id="70" w:author="Denis Bittante" w:date="2015-09-10T23:06:00Z" w:initials="DB">
    <w:p w14:paraId="58D875DB" w14:textId="77777777" w:rsidR="00F57F1C" w:rsidRDefault="00F57F1C">
      <w:pPr>
        <w:pStyle w:val="Kommentartext"/>
      </w:pPr>
      <w:r>
        <w:rPr>
          <w:rStyle w:val="Kommentarzeichen"/>
        </w:rPr>
        <w:annotationRef/>
      </w:r>
      <w:r>
        <w:t xml:space="preserve">Wie wollen wir das Beweisen </w:t>
      </w:r>
      <w:proofErr w:type="spellStart"/>
      <w:r>
        <w:t>respektiv</w:t>
      </w:r>
      <w:proofErr w:type="spellEnd"/>
      <w:r>
        <w:t xml:space="preserve">, welche </w:t>
      </w:r>
      <w:proofErr w:type="spellStart"/>
      <w:r>
        <w:t>Gesezte</w:t>
      </w:r>
      <w:proofErr w:type="spellEnd"/>
      <w:r>
        <w:t xml:space="preserve"> müssten wir beachten ?</w:t>
      </w:r>
    </w:p>
  </w:comment>
  <w:comment w:id="77" w:author="Denis Bittante" w:date="2015-10-26T22:29:00Z" w:initials="DB">
    <w:p w14:paraId="5D2B9F33" w14:textId="4344D9D5" w:rsidR="006C2D3B" w:rsidRDefault="006C2D3B">
      <w:pPr>
        <w:pStyle w:val="Kommentartext"/>
      </w:pPr>
      <w:r>
        <w:rPr>
          <w:rStyle w:val="Kommentarzeichen"/>
        </w:rPr>
        <w:annotationRef/>
      </w:r>
      <w:r>
        <w:t xml:space="preserve">ACHTUNG wir schreiben hier explizit dass man eine Weblösung erwartet. </w:t>
      </w:r>
      <w:r>
        <w:t xml:space="preserve">(schiessen wir uns mit dem vielleicht selbst ins </w:t>
      </w:r>
      <w:r>
        <w:t>Bein?)</w:t>
      </w:r>
      <w:bookmarkStart w:id="78" w:name="_GoBack"/>
      <w:bookmarkEnd w:id="78"/>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4BF9AC4C" w15:done="0"/>
  <w15:commentEx w15:paraId="34AA33DE" w15:done="0"/>
  <w15:commentEx w15:paraId="13CBBD8B" w15:done="0"/>
  <w15:commentEx w15:paraId="7545FA16" w15:done="0"/>
  <w15:commentEx w15:paraId="422FC46F" w15:paraIdParent="7545FA16" w15:done="0"/>
  <w15:commentEx w15:paraId="58D875DB" w15:done="0"/>
  <w15:commentEx w15:paraId="5D2B9F33"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12B2B6B" w14:textId="77777777" w:rsidR="00171770" w:rsidRDefault="00171770" w:rsidP="00A30516">
      <w:pPr>
        <w:spacing w:after="0" w:line="240" w:lineRule="auto"/>
      </w:pPr>
      <w:r>
        <w:separator/>
      </w:r>
    </w:p>
  </w:endnote>
  <w:endnote w:type="continuationSeparator" w:id="0">
    <w:p w14:paraId="175B33E7" w14:textId="77777777" w:rsidR="00171770" w:rsidRDefault="00171770" w:rsidP="00A3051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Segoe UI Light">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Arial">
    <w:panose1 w:val="020B0604020202020204"/>
    <w:charset w:val="00"/>
    <w:family w:val="swiss"/>
    <w:pitch w:val="variable"/>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70500AB" w14:textId="77777777" w:rsidR="00171770" w:rsidRDefault="00171770" w:rsidP="00A30516">
      <w:pPr>
        <w:spacing w:after="0" w:line="240" w:lineRule="auto"/>
      </w:pPr>
      <w:r>
        <w:separator/>
      </w:r>
    </w:p>
  </w:footnote>
  <w:footnote w:type="continuationSeparator" w:id="0">
    <w:p w14:paraId="43B810E6" w14:textId="77777777" w:rsidR="00171770" w:rsidRDefault="00171770" w:rsidP="00A30516">
      <w:pPr>
        <w:spacing w:after="0" w:line="240" w:lineRule="auto"/>
      </w:pPr>
      <w:r>
        <w:continuationSeparator/>
      </w:r>
    </w:p>
  </w:footnote>
  <w:footnote w:id="1">
    <w:p w14:paraId="0A49ED1F" w14:textId="4BFE686B" w:rsidR="00F57F1C" w:rsidRDefault="00F57F1C">
      <w:pPr>
        <w:pStyle w:val="Funotentext"/>
      </w:pPr>
      <w:r>
        <w:rPr>
          <w:rStyle w:val="Funotenzeichen"/>
        </w:rPr>
        <w:footnoteRef/>
      </w:r>
      <w:r w:rsidRPr="00F812E7">
        <w:t>http://www.nachhaltigleben.ch/themen/bio-lebensmittel/urban-gardening-schweiz-wo-es-in-basel-bern-und-zuerich-gruent-3289</w:t>
      </w:r>
    </w:p>
  </w:footnote>
  <w:footnote w:id="2">
    <w:p w14:paraId="364E8FCD" w14:textId="2C80A5BC" w:rsidR="00F57F1C" w:rsidRDefault="00F57F1C">
      <w:pPr>
        <w:pStyle w:val="Funotentext"/>
      </w:pPr>
      <w:r>
        <w:rPr>
          <w:rStyle w:val="Funotenzeichen"/>
        </w:rPr>
        <w:footnoteRef/>
      </w:r>
      <w:r>
        <w:t xml:space="preserve"> </w:t>
      </w:r>
      <w:r w:rsidRPr="00FA03E2">
        <w:t>http://mygarden.gardena.com/uk/</w:t>
      </w:r>
    </w:p>
  </w:footnote>
  <w:footnote w:id="3">
    <w:p w14:paraId="4671371D" w14:textId="77777777" w:rsidR="00F57F1C" w:rsidRDefault="00F57F1C" w:rsidP="003C6514">
      <w:pPr>
        <w:pStyle w:val="Funotentext"/>
      </w:pPr>
      <w:r>
        <w:rPr>
          <w:rStyle w:val="Funotenzeichen"/>
        </w:rPr>
        <w:footnoteRef/>
      </w:r>
      <w:r>
        <w:t xml:space="preserve"> </w:t>
      </w:r>
      <w:r w:rsidRPr="00FA03E2">
        <w:t>http://www.smallblueprinter.com/garden/planner.html</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4F2285C" w14:textId="77777777" w:rsidR="00F57F1C" w:rsidRPr="00955781" w:rsidRDefault="00F57F1C" w:rsidP="00A30516">
    <w:pPr>
      <w:pStyle w:val="Kopfzeile"/>
      <w:pBdr>
        <w:bottom w:val="single" w:sz="4" w:space="1" w:color="BFBFBF" w:themeColor="background1" w:themeShade="BF"/>
      </w:pBdr>
      <w:shd w:val="clear" w:color="auto" w:fill="FFFFFF" w:themeFill="background1"/>
      <w:jc w:val="right"/>
      <w:rPr>
        <w:rFonts w:ascii="Segoe UI" w:hAnsi="Segoe UI" w:cs="Segoe UI"/>
        <w:caps/>
        <w:color w:val="F0A22E" w:themeColor="accent1"/>
      </w:rPr>
    </w:pPr>
    <w:sdt>
      <w:sdtPr>
        <w:rPr>
          <w:rFonts w:ascii="Segoe UI" w:hAnsi="Segoe UI" w:cs="Segoe UI"/>
          <w:caps/>
          <w:color w:val="F0A22E" w:themeColor="accent1"/>
        </w:rPr>
        <w:alias w:val="Titel"/>
        <w:tag w:val=""/>
        <w:id w:val="-1954942076"/>
        <w:dataBinding w:prefixMappings="xmlns:ns0='http://purl.org/dc/elements/1.1/' xmlns:ns1='http://schemas.openxmlformats.org/package/2006/metadata/core-properties' " w:xpath="/ns1:coreProperties[1]/ns0:title[1]" w:storeItemID="{6C3C8BC8-F283-45AE-878A-BAB7291924A1}"/>
        <w:text/>
      </w:sdtPr>
      <w:sdtContent>
        <w:r>
          <w:rPr>
            <w:rFonts w:ascii="Segoe UI" w:hAnsi="Segoe UI" w:cs="Segoe UI"/>
            <w:caps/>
            <w:color w:val="F0A22E" w:themeColor="accent1"/>
          </w:rPr>
          <w:t>Lastenheft / Projektauftrag</w:t>
        </w:r>
      </w:sdtContent>
    </w:sdt>
  </w:p>
  <w:p w14:paraId="39032E8F" w14:textId="77777777" w:rsidR="00F57F1C" w:rsidRDefault="00F57F1C">
    <w:pPr>
      <w:pStyle w:val="Kopfzeil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0"/>
    <w:multiLevelType w:val="singleLevel"/>
    <w:tmpl w:val="DB96C0E0"/>
    <w:lvl w:ilvl="0">
      <w:start w:val="1"/>
      <w:numFmt w:val="bullet"/>
      <w:pStyle w:val="Aufzhlungszeichen5"/>
      <w:lvlText w:val=""/>
      <w:lvlJc w:val="left"/>
      <w:pPr>
        <w:ind w:left="1584" w:hanging="360"/>
      </w:pPr>
      <w:rPr>
        <w:rFonts w:ascii="Wingdings" w:hAnsi="Wingdings" w:cs="Wingdings" w:hint="default"/>
      </w:rPr>
    </w:lvl>
  </w:abstractNum>
  <w:abstractNum w:abstractNumId="1" w15:restartNumberingAfterBreak="0">
    <w:nsid w:val="FFFFFF81"/>
    <w:multiLevelType w:val="singleLevel"/>
    <w:tmpl w:val="E806DD90"/>
    <w:lvl w:ilvl="0">
      <w:start w:val="1"/>
      <w:numFmt w:val="bullet"/>
      <w:pStyle w:val="Aufzhlungszeichen4"/>
      <w:lvlText w:val=""/>
      <w:lvlJc w:val="left"/>
      <w:pPr>
        <w:ind w:left="1440" w:hanging="360"/>
      </w:pPr>
      <w:rPr>
        <w:rFonts w:ascii="Wingdings" w:hAnsi="Wingdings" w:cs="Wingdings" w:hint="default"/>
      </w:rPr>
    </w:lvl>
  </w:abstractNum>
  <w:abstractNum w:abstractNumId="2" w15:restartNumberingAfterBreak="0">
    <w:nsid w:val="FFFFFF82"/>
    <w:multiLevelType w:val="singleLevel"/>
    <w:tmpl w:val="016CFCA8"/>
    <w:lvl w:ilvl="0">
      <w:start w:val="1"/>
      <w:numFmt w:val="bullet"/>
      <w:pStyle w:val="Aufzhlungszeichen3"/>
      <w:lvlText w:val=""/>
      <w:lvlJc w:val="left"/>
      <w:pPr>
        <w:ind w:left="864" w:hanging="360"/>
      </w:pPr>
      <w:rPr>
        <w:rFonts w:ascii="Wingdings" w:hAnsi="Wingdings" w:cs="Wingdings" w:hint="default"/>
      </w:rPr>
    </w:lvl>
  </w:abstractNum>
  <w:abstractNum w:abstractNumId="3" w15:restartNumberingAfterBreak="0">
    <w:nsid w:val="FFFFFF83"/>
    <w:multiLevelType w:val="singleLevel"/>
    <w:tmpl w:val="9356F1FA"/>
    <w:lvl w:ilvl="0">
      <w:start w:val="1"/>
      <w:numFmt w:val="bullet"/>
      <w:pStyle w:val="Aufzhlungszeichen2"/>
      <w:lvlText w:val=""/>
      <w:lvlJc w:val="left"/>
      <w:pPr>
        <w:ind w:left="720" w:hanging="360"/>
      </w:pPr>
      <w:rPr>
        <w:rFonts w:ascii="Wingdings 2" w:hAnsi="Wingdings 2" w:hint="default"/>
      </w:rPr>
    </w:lvl>
  </w:abstractNum>
  <w:abstractNum w:abstractNumId="4" w15:restartNumberingAfterBreak="0">
    <w:nsid w:val="015E2CD5"/>
    <w:multiLevelType w:val="hybridMultilevel"/>
    <w:tmpl w:val="582AA80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5" w15:restartNumberingAfterBreak="0">
    <w:nsid w:val="07B6028B"/>
    <w:multiLevelType w:val="hybridMultilevel"/>
    <w:tmpl w:val="6ECE4B98"/>
    <w:lvl w:ilvl="0" w:tplc="FB881EB6">
      <w:start w:val="1"/>
      <w:numFmt w:val="decimal"/>
      <w:lvlText w:val="%1."/>
      <w:lvlJc w:val="left"/>
      <w:pPr>
        <w:ind w:left="394" w:hanging="360"/>
      </w:pPr>
      <w:rPr>
        <w:rFonts w:hint="default"/>
      </w:rPr>
    </w:lvl>
    <w:lvl w:ilvl="1" w:tplc="08070019" w:tentative="1">
      <w:start w:val="1"/>
      <w:numFmt w:val="lowerLetter"/>
      <w:lvlText w:val="%2."/>
      <w:lvlJc w:val="left"/>
      <w:pPr>
        <w:ind w:left="1114" w:hanging="360"/>
      </w:pPr>
    </w:lvl>
    <w:lvl w:ilvl="2" w:tplc="0807001B" w:tentative="1">
      <w:start w:val="1"/>
      <w:numFmt w:val="lowerRoman"/>
      <w:lvlText w:val="%3."/>
      <w:lvlJc w:val="right"/>
      <w:pPr>
        <w:ind w:left="1834" w:hanging="180"/>
      </w:pPr>
    </w:lvl>
    <w:lvl w:ilvl="3" w:tplc="0807000F" w:tentative="1">
      <w:start w:val="1"/>
      <w:numFmt w:val="decimal"/>
      <w:lvlText w:val="%4."/>
      <w:lvlJc w:val="left"/>
      <w:pPr>
        <w:ind w:left="2554" w:hanging="360"/>
      </w:pPr>
    </w:lvl>
    <w:lvl w:ilvl="4" w:tplc="08070019" w:tentative="1">
      <w:start w:val="1"/>
      <w:numFmt w:val="lowerLetter"/>
      <w:lvlText w:val="%5."/>
      <w:lvlJc w:val="left"/>
      <w:pPr>
        <w:ind w:left="3274" w:hanging="360"/>
      </w:pPr>
    </w:lvl>
    <w:lvl w:ilvl="5" w:tplc="0807001B" w:tentative="1">
      <w:start w:val="1"/>
      <w:numFmt w:val="lowerRoman"/>
      <w:lvlText w:val="%6."/>
      <w:lvlJc w:val="right"/>
      <w:pPr>
        <w:ind w:left="3994" w:hanging="180"/>
      </w:pPr>
    </w:lvl>
    <w:lvl w:ilvl="6" w:tplc="0807000F" w:tentative="1">
      <w:start w:val="1"/>
      <w:numFmt w:val="decimal"/>
      <w:lvlText w:val="%7."/>
      <w:lvlJc w:val="left"/>
      <w:pPr>
        <w:ind w:left="4714" w:hanging="360"/>
      </w:pPr>
    </w:lvl>
    <w:lvl w:ilvl="7" w:tplc="08070019" w:tentative="1">
      <w:start w:val="1"/>
      <w:numFmt w:val="lowerLetter"/>
      <w:lvlText w:val="%8."/>
      <w:lvlJc w:val="left"/>
      <w:pPr>
        <w:ind w:left="5434" w:hanging="360"/>
      </w:pPr>
    </w:lvl>
    <w:lvl w:ilvl="8" w:tplc="0807001B" w:tentative="1">
      <w:start w:val="1"/>
      <w:numFmt w:val="lowerRoman"/>
      <w:lvlText w:val="%9."/>
      <w:lvlJc w:val="right"/>
      <w:pPr>
        <w:ind w:left="6154" w:hanging="180"/>
      </w:pPr>
    </w:lvl>
  </w:abstractNum>
  <w:abstractNum w:abstractNumId="6" w15:restartNumberingAfterBreak="0">
    <w:nsid w:val="0AD8396F"/>
    <w:multiLevelType w:val="hybridMultilevel"/>
    <w:tmpl w:val="714AA79E"/>
    <w:lvl w:ilvl="0" w:tplc="D3C6C964">
      <w:start w:val="1"/>
      <w:numFmt w:val="decimal"/>
      <w:pStyle w:val="NoIntendNFR"/>
      <w:lvlText w:val="NFR-%1"/>
      <w:lvlJc w:val="left"/>
      <w:pPr>
        <w:ind w:left="72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7" w15:restartNumberingAfterBreak="0">
    <w:nsid w:val="12590A54"/>
    <w:multiLevelType w:val="multilevel"/>
    <w:tmpl w:val="FCA0146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576"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8" w15:restartNumberingAfterBreak="0">
    <w:nsid w:val="1B6F205A"/>
    <w:multiLevelType w:val="multilevel"/>
    <w:tmpl w:val="9CA4ABB8"/>
    <w:styleLink w:val="Jahresbericht"/>
    <w:lvl w:ilvl="0">
      <w:start w:val="1"/>
      <w:numFmt w:val="decimal"/>
      <w:lvlText w:val="%1."/>
      <w:lvlJc w:val="left"/>
      <w:pPr>
        <w:ind w:left="360" w:hanging="360"/>
      </w:pPr>
      <w:rPr>
        <w:rFonts w:hint="default"/>
      </w:rPr>
    </w:lvl>
    <w:lvl w:ilvl="1">
      <w:start w:val="1"/>
      <w:numFmt w:val="decimal"/>
      <w:suff w:val="space"/>
      <w:lvlText w:val="%1.%2"/>
      <w:lvlJc w:val="left"/>
      <w:pPr>
        <w:ind w:left="360" w:hanging="360"/>
      </w:pPr>
      <w:rPr>
        <w:rFonts w:hint="default"/>
      </w:rPr>
    </w:lvl>
    <w:lvl w:ilvl="2">
      <w:start w:val="1"/>
      <w:numFmt w:val="lowerLetter"/>
      <w:lvlText w:val="%3."/>
      <w:lvlJc w:val="left"/>
      <w:pPr>
        <w:ind w:left="720" w:hanging="360"/>
      </w:pPr>
      <w:rPr>
        <w:rFonts w:hint="default"/>
      </w:rPr>
    </w:lvl>
    <w:lvl w:ilvl="3">
      <w:start w:val="1"/>
      <w:numFmt w:val="lowerRoman"/>
      <w:lvlText w:val="%4."/>
      <w:lvlJc w:val="left"/>
      <w:pPr>
        <w:ind w:left="108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9" w15:restartNumberingAfterBreak="0">
    <w:nsid w:val="1BDE50E2"/>
    <w:multiLevelType w:val="hybridMultilevel"/>
    <w:tmpl w:val="6ECE4B98"/>
    <w:lvl w:ilvl="0" w:tplc="FB881EB6">
      <w:start w:val="1"/>
      <w:numFmt w:val="decimal"/>
      <w:lvlText w:val="%1."/>
      <w:lvlJc w:val="left"/>
      <w:pPr>
        <w:ind w:left="394" w:hanging="360"/>
      </w:pPr>
      <w:rPr>
        <w:rFonts w:hint="default"/>
      </w:rPr>
    </w:lvl>
    <w:lvl w:ilvl="1" w:tplc="08070019" w:tentative="1">
      <w:start w:val="1"/>
      <w:numFmt w:val="lowerLetter"/>
      <w:lvlText w:val="%2."/>
      <w:lvlJc w:val="left"/>
      <w:pPr>
        <w:ind w:left="1114" w:hanging="360"/>
      </w:pPr>
    </w:lvl>
    <w:lvl w:ilvl="2" w:tplc="0807001B" w:tentative="1">
      <w:start w:val="1"/>
      <w:numFmt w:val="lowerRoman"/>
      <w:lvlText w:val="%3."/>
      <w:lvlJc w:val="right"/>
      <w:pPr>
        <w:ind w:left="1834" w:hanging="180"/>
      </w:pPr>
    </w:lvl>
    <w:lvl w:ilvl="3" w:tplc="0807000F" w:tentative="1">
      <w:start w:val="1"/>
      <w:numFmt w:val="decimal"/>
      <w:lvlText w:val="%4."/>
      <w:lvlJc w:val="left"/>
      <w:pPr>
        <w:ind w:left="2554" w:hanging="360"/>
      </w:pPr>
    </w:lvl>
    <w:lvl w:ilvl="4" w:tplc="08070019" w:tentative="1">
      <w:start w:val="1"/>
      <w:numFmt w:val="lowerLetter"/>
      <w:lvlText w:val="%5."/>
      <w:lvlJc w:val="left"/>
      <w:pPr>
        <w:ind w:left="3274" w:hanging="360"/>
      </w:pPr>
    </w:lvl>
    <w:lvl w:ilvl="5" w:tplc="0807001B" w:tentative="1">
      <w:start w:val="1"/>
      <w:numFmt w:val="lowerRoman"/>
      <w:lvlText w:val="%6."/>
      <w:lvlJc w:val="right"/>
      <w:pPr>
        <w:ind w:left="3994" w:hanging="180"/>
      </w:pPr>
    </w:lvl>
    <w:lvl w:ilvl="6" w:tplc="0807000F" w:tentative="1">
      <w:start w:val="1"/>
      <w:numFmt w:val="decimal"/>
      <w:lvlText w:val="%7."/>
      <w:lvlJc w:val="left"/>
      <w:pPr>
        <w:ind w:left="4714" w:hanging="360"/>
      </w:pPr>
    </w:lvl>
    <w:lvl w:ilvl="7" w:tplc="08070019" w:tentative="1">
      <w:start w:val="1"/>
      <w:numFmt w:val="lowerLetter"/>
      <w:lvlText w:val="%8."/>
      <w:lvlJc w:val="left"/>
      <w:pPr>
        <w:ind w:left="5434" w:hanging="360"/>
      </w:pPr>
    </w:lvl>
    <w:lvl w:ilvl="8" w:tplc="0807001B" w:tentative="1">
      <w:start w:val="1"/>
      <w:numFmt w:val="lowerRoman"/>
      <w:lvlText w:val="%9."/>
      <w:lvlJc w:val="right"/>
      <w:pPr>
        <w:ind w:left="6154" w:hanging="180"/>
      </w:pPr>
    </w:lvl>
  </w:abstractNum>
  <w:abstractNum w:abstractNumId="10" w15:restartNumberingAfterBreak="0">
    <w:nsid w:val="23621EBF"/>
    <w:multiLevelType w:val="hybridMultilevel"/>
    <w:tmpl w:val="6ECE4B98"/>
    <w:lvl w:ilvl="0" w:tplc="FB881EB6">
      <w:start w:val="1"/>
      <w:numFmt w:val="decimal"/>
      <w:lvlText w:val="%1."/>
      <w:lvlJc w:val="left"/>
      <w:pPr>
        <w:ind w:left="394" w:hanging="360"/>
      </w:pPr>
      <w:rPr>
        <w:rFonts w:hint="default"/>
      </w:rPr>
    </w:lvl>
    <w:lvl w:ilvl="1" w:tplc="08070019" w:tentative="1">
      <w:start w:val="1"/>
      <w:numFmt w:val="lowerLetter"/>
      <w:lvlText w:val="%2."/>
      <w:lvlJc w:val="left"/>
      <w:pPr>
        <w:ind w:left="1114" w:hanging="360"/>
      </w:pPr>
    </w:lvl>
    <w:lvl w:ilvl="2" w:tplc="0807001B" w:tentative="1">
      <w:start w:val="1"/>
      <w:numFmt w:val="lowerRoman"/>
      <w:lvlText w:val="%3."/>
      <w:lvlJc w:val="right"/>
      <w:pPr>
        <w:ind w:left="1834" w:hanging="180"/>
      </w:pPr>
    </w:lvl>
    <w:lvl w:ilvl="3" w:tplc="0807000F" w:tentative="1">
      <w:start w:val="1"/>
      <w:numFmt w:val="decimal"/>
      <w:lvlText w:val="%4."/>
      <w:lvlJc w:val="left"/>
      <w:pPr>
        <w:ind w:left="2554" w:hanging="360"/>
      </w:pPr>
    </w:lvl>
    <w:lvl w:ilvl="4" w:tplc="08070019" w:tentative="1">
      <w:start w:val="1"/>
      <w:numFmt w:val="lowerLetter"/>
      <w:lvlText w:val="%5."/>
      <w:lvlJc w:val="left"/>
      <w:pPr>
        <w:ind w:left="3274" w:hanging="360"/>
      </w:pPr>
    </w:lvl>
    <w:lvl w:ilvl="5" w:tplc="0807001B" w:tentative="1">
      <w:start w:val="1"/>
      <w:numFmt w:val="lowerRoman"/>
      <w:lvlText w:val="%6."/>
      <w:lvlJc w:val="right"/>
      <w:pPr>
        <w:ind w:left="3994" w:hanging="180"/>
      </w:pPr>
    </w:lvl>
    <w:lvl w:ilvl="6" w:tplc="0807000F" w:tentative="1">
      <w:start w:val="1"/>
      <w:numFmt w:val="decimal"/>
      <w:lvlText w:val="%7."/>
      <w:lvlJc w:val="left"/>
      <w:pPr>
        <w:ind w:left="4714" w:hanging="360"/>
      </w:pPr>
    </w:lvl>
    <w:lvl w:ilvl="7" w:tplc="08070019" w:tentative="1">
      <w:start w:val="1"/>
      <w:numFmt w:val="lowerLetter"/>
      <w:lvlText w:val="%8."/>
      <w:lvlJc w:val="left"/>
      <w:pPr>
        <w:ind w:left="5434" w:hanging="360"/>
      </w:pPr>
    </w:lvl>
    <w:lvl w:ilvl="8" w:tplc="0807001B" w:tentative="1">
      <w:start w:val="1"/>
      <w:numFmt w:val="lowerRoman"/>
      <w:lvlText w:val="%9."/>
      <w:lvlJc w:val="right"/>
      <w:pPr>
        <w:ind w:left="6154" w:hanging="180"/>
      </w:pPr>
    </w:lvl>
  </w:abstractNum>
  <w:abstractNum w:abstractNumId="11" w15:restartNumberingAfterBreak="0">
    <w:nsid w:val="2AB17A9B"/>
    <w:multiLevelType w:val="multilevel"/>
    <w:tmpl w:val="0409001D"/>
    <w:styleLink w:val="Galathea-Listentyp"/>
    <w:lvl w:ilvl="0">
      <w:start w:val="1"/>
      <w:numFmt w:val="bullet"/>
      <w:lvlText w:val=""/>
      <w:lvlJc w:val="left"/>
      <w:pPr>
        <w:ind w:left="360" w:hanging="360"/>
      </w:pPr>
      <w:rPr>
        <w:rFonts w:ascii="Wingdings 2" w:hAnsi="Wingdings 2" w:hint="default"/>
        <w:color w:val="A5644E" w:themeColor="accent2"/>
        <w:sz w:val="23"/>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15:restartNumberingAfterBreak="0">
    <w:nsid w:val="2C880799"/>
    <w:multiLevelType w:val="hybridMultilevel"/>
    <w:tmpl w:val="B7F49C8A"/>
    <w:lvl w:ilvl="0" w:tplc="557000B0">
      <w:start w:val="1"/>
      <w:numFmt w:val="bullet"/>
      <w:pStyle w:val="Aufzhlungszeichen"/>
      <w:lvlText w:val=""/>
      <w:lvlJc w:val="left"/>
      <w:pPr>
        <w:ind w:left="360" w:hanging="360"/>
      </w:pPr>
      <w:rPr>
        <w:rFonts w:ascii="Wingdings 2" w:hAnsi="Wingdings 2"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3" w15:restartNumberingAfterBreak="0">
    <w:nsid w:val="2CAC7879"/>
    <w:multiLevelType w:val="hybridMultilevel"/>
    <w:tmpl w:val="AE741C94"/>
    <w:lvl w:ilvl="0" w:tplc="EB8E6652">
      <w:start w:val="1"/>
      <w:numFmt w:val="decimal"/>
      <w:lvlText w:val="%1."/>
      <w:lvlJc w:val="left"/>
      <w:pPr>
        <w:ind w:left="394" w:hanging="360"/>
      </w:pPr>
      <w:rPr>
        <w:rFonts w:hint="default"/>
      </w:rPr>
    </w:lvl>
    <w:lvl w:ilvl="1" w:tplc="08070019" w:tentative="1">
      <w:start w:val="1"/>
      <w:numFmt w:val="lowerLetter"/>
      <w:lvlText w:val="%2."/>
      <w:lvlJc w:val="left"/>
      <w:pPr>
        <w:ind w:left="1114" w:hanging="360"/>
      </w:pPr>
    </w:lvl>
    <w:lvl w:ilvl="2" w:tplc="0807001B" w:tentative="1">
      <w:start w:val="1"/>
      <w:numFmt w:val="lowerRoman"/>
      <w:lvlText w:val="%3."/>
      <w:lvlJc w:val="right"/>
      <w:pPr>
        <w:ind w:left="1834" w:hanging="180"/>
      </w:pPr>
    </w:lvl>
    <w:lvl w:ilvl="3" w:tplc="0807000F" w:tentative="1">
      <w:start w:val="1"/>
      <w:numFmt w:val="decimal"/>
      <w:lvlText w:val="%4."/>
      <w:lvlJc w:val="left"/>
      <w:pPr>
        <w:ind w:left="2554" w:hanging="360"/>
      </w:pPr>
    </w:lvl>
    <w:lvl w:ilvl="4" w:tplc="08070019" w:tentative="1">
      <w:start w:val="1"/>
      <w:numFmt w:val="lowerLetter"/>
      <w:lvlText w:val="%5."/>
      <w:lvlJc w:val="left"/>
      <w:pPr>
        <w:ind w:left="3274" w:hanging="360"/>
      </w:pPr>
    </w:lvl>
    <w:lvl w:ilvl="5" w:tplc="0807001B" w:tentative="1">
      <w:start w:val="1"/>
      <w:numFmt w:val="lowerRoman"/>
      <w:lvlText w:val="%6."/>
      <w:lvlJc w:val="right"/>
      <w:pPr>
        <w:ind w:left="3994" w:hanging="180"/>
      </w:pPr>
    </w:lvl>
    <w:lvl w:ilvl="6" w:tplc="0807000F" w:tentative="1">
      <w:start w:val="1"/>
      <w:numFmt w:val="decimal"/>
      <w:lvlText w:val="%7."/>
      <w:lvlJc w:val="left"/>
      <w:pPr>
        <w:ind w:left="4714" w:hanging="360"/>
      </w:pPr>
    </w:lvl>
    <w:lvl w:ilvl="7" w:tplc="08070019" w:tentative="1">
      <w:start w:val="1"/>
      <w:numFmt w:val="lowerLetter"/>
      <w:lvlText w:val="%8."/>
      <w:lvlJc w:val="left"/>
      <w:pPr>
        <w:ind w:left="5434" w:hanging="360"/>
      </w:pPr>
    </w:lvl>
    <w:lvl w:ilvl="8" w:tplc="0807001B" w:tentative="1">
      <w:start w:val="1"/>
      <w:numFmt w:val="lowerRoman"/>
      <w:lvlText w:val="%9."/>
      <w:lvlJc w:val="right"/>
      <w:pPr>
        <w:ind w:left="6154" w:hanging="180"/>
      </w:pPr>
    </w:lvl>
  </w:abstractNum>
  <w:abstractNum w:abstractNumId="14" w15:restartNumberingAfterBreak="0">
    <w:nsid w:val="2F3B1DD3"/>
    <w:multiLevelType w:val="hybridMultilevel"/>
    <w:tmpl w:val="FE84B966"/>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5" w15:restartNumberingAfterBreak="0">
    <w:nsid w:val="31B10607"/>
    <w:multiLevelType w:val="hybridMultilevel"/>
    <w:tmpl w:val="6ECE4B98"/>
    <w:lvl w:ilvl="0" w:tplc="FB881EB6">
      <w:start w:val="1"/>
      <w:numFmt w:val="decimal"/>
      <w:lvlText w:val="%1."/>
      <w:lvlJc w:val="left"/>
      <w:pPr>
        <w:ind w:left="394" w:hanging="360"/>
      </w:pPr>
      <w:rPr>
        <w:rFonts w:hint="default"/>
      </w:rPr>
    </w:lvl>
    <w:lvl w:ilvl="1" w:tplc="08070019" w:tentative="1">
      <w:start w:val="1"/>
      <w:numFmt w:val="lowerLetter"/>
      <w:lvlText w:val="%2."/>
      <w:lvlJc w:val="left"/>
      <w:pPr>
        <w:ind w:left="1114" w:hanging="360"/>
      </w:pPr>
    </w:lvl>
    <w:lvl w:ilvl="2" w:tplc="0807001B" w:tentative="1">
      <w:start w:val="1"/>
      <w:numFmt w:val="lowerRoman"/>
      <w:lvlText w:val="%3."/>
      <w:lvlJc w:val="right"/>
      <w:pPr>
        <w:ind w:left="1834" w:hanging="180"/>
      </w:pPr>
    </w:lvl>
    <w:lvl w:ilvl="3" w:tplc="0807000F" w:tentative="1">
      <w:start w:val="1"/>
      <w:numFmt w:val="decimal"/>
      <w:lvlText w:val="%4."/>
      <w:lvlJc w:val="left"/>
      <w:pPr>
        <w:ind w:left="2554" w:hanging="360"/>
      </w:pPr>
    </w:lvl>
    <w:lvl w:ilvl="4" w:tplc="08070019" w:tentative="1">
      <w:start w:val="1"/>
      <w:numFmt w:val="lowerLetter"/>
      <w:lvlText w:val="%5."/>
      <w:lvlJc w:val="left"/>
      <w:pPr>
        <w:ind w:left="3274" w:hanging="360"/>
      </w:pPr>
    </w:lvl>
    <w:lvl w:ilvl="5" w:tplc="0807001B" w:tentative="1">
      <w:start w:val="1"/>
      <w:numFmt w:val="lowerRoman"/>
      <w:lvlText w:val="%6."/>
      <w:lvlJc w:val="right"/>
      <w:pPr>
        <w:ind w:left="3994" w:hanging="180"/>
      </w:pPr>
    </w:lvl>
    <w:lvl w:ilvl="6" w:tplc="0807000F" w:tentative="1">
      <w:start w:val="1"/>
      <w:numFmt w:val="decimal"/>
      <w:lvlText w:val="%7."/>
      <w:lvlJc w:val="left"/>
      <w:pPr>
        <w:ind w:left="4714" w:hanging="360"/>
      </w:pPr>
    </w:lvl>
    <w:lvl w:ilvl="7" w:tplc="08070019" w:tentative="1">
      <w:start w:val="1"/>
      <w:numFmt w:val="lowerLetter"/>
      <w:lvlText w:val="%8."/>
      <w:lvlJc w:val="left"/>
      <w:pPr>
        <w:ind w:left="5434" w:hanging="360"/>
      </w:pPr>
    </w:lvl>
    <w:lvl w:ilvl="8" w:tplc="0807001B" w:tentative="1">
      <w:start w:val="1"/>
      <w:numFmt w:val="lowerRoman"/>
      <w:lvlText w:val="%9."/>
      <w:lvlJc w:val="right"/>
      <w:pPr>
        <w:ind w:left="6154" w:hanging="180"/>
      </w:pPr>
    </w:lvl>
  </w:abstractNum>
  <w:abstractNum w:abstractNumId="16" w15:restartNumberingAfterBreak="0">
    <w:nsid w:val="367F6A45"/>
    <w:multiLevelType w:val="multilevel"/>
    <w:tmpl w:val="30FED030"/>
    <w:lvl w:ilvl="0">
      <w:start w:val="1"/>
      <w:numFmt w:val="decimal"/>
      <w:pStyle w:val="Listennummer"/>
      <w:lvlText w:val="%1."/>
      <w:lvlJc w:val="left"/>
      <w:pPr>
        <w:ind w:left="360" w:hanging="360"/>
      </w:pPr>
      <w:rPr>
        <w:rFonts w:hint="default"/>
      </w:rPr>
    </w:lvl>
    <w:lvl w:ilvl="1">
      <w:start w:val="1"/>
      <w:numFmt w:val="decimal"/>
      <w:pStyle w:val="Listennummer2"/>
      <w:lvlText w:val="%1.%2"/>
      <w:lvlJc w:val="left"/>
      <w:pPr>
        <w:tabs>
          <w:tab w:val="num" w:pos="432"/>
        </w:tabs>
        <w:ind w:left="432" w:hanging="432"/>
      </w:pPr>
      <w:rPr>
        <w:rFonts w:hint="default"/>
      </w:rPr>
    </w:lvl>
    <w:lvl w:ilvl="2">
      <w:start w:val="1"/>
      <w:numFmt w:val="lowerLetter"/>
      <w:pStyle w:val="Listennummer3"/>
      <w:lvlText w:val="%3."/>
      <w:lvlJc w:val="left"/>
      <w:pPr>
        <w:ind w:left="792" w:hanging="360"/>
      </w:pPr>
      <w:rPr>
        <w:rFonts w:hint="default"/>
      </w:rPr>
    </w:lvl>
    <w:lvl w:ilvl="3">
      <w:start w:val="1"/>
      <w:numFmt w:val="lowerRoman"/>
      <w:pStyle w:val="Listennummer4"/>
      <w:lvlText w:val="%4."/>
      <w:lvlJc w:val="left"/>
      <w:pPr>
        <w:ind w:left="1152" w:hanging="360"/>
      </w:pPr>
      <w:rPr>
        <w:rFonts w:hint="default"/>
      </w:rPr>
    </w:lvl>
    <w:lvl w:ilvl="4">
      <w:start w:val="1"/>
      <w:numFmt w:val="lowerLetter"/>
      <w:pStyle w:val="Listennummer5"/>
      <w:lvlText w:val="(%5)"/>
      <w:lvlJc w:val="left"/>
      <w:pPr>
        <w:ind w:left="1512" w:hanging="360"/>
      </w:pPr>
      <w:rPr>
        <w:rFonts w:hint="default"/>
      </w:rPr>
    </w:lvl>
    <w:lvl w:ilvl="5">
      <w:start w:val="1"/>
      <w:numFmt w:val="lowerRoman"/>
      <w:lvlText w:val="(%6)"/>
      <w:lvlJc w:val="left"/>
      <w:pPr>
        <w:ind w:left="1872" w:hanging="360"/>
      </w:pPr>
      <w:rPr>
        <w:rFonts w:hint="default"/>
      </w:rPr>
    </w:lvl>
    <w:lvl w:ilvl="6">
      <w:start w:val="1"/>
      <w:numFmt w:val="decimal"/>
      <w:lvlText w:val="%7."/>
      <w:lvlJc w:val="left"/>
      <w:pPr>
        <w:ind w:left="2232" w:hanging="360"/>
      </w:pPr>
      <w:rPr>
        <w:rFonts w:hint="default"/>
      </w:rPr>
    </w:lvl>
    <w:lvl w:ilvl="7">
      <w:start w:val="1"/>
      <w:numFmt w:val="lowerLetter"/>
      <w:lvlText w:val="%8."/>
      <w:lvlJc w:val="left"/>
      <w:pPr>
        <w:ind w:left="2592" w:hanging="360"/>
      </w:pPr>
      <w:rPr>
        <w:rFonts w:hint="default"/>
      </w:rPr>
    </w:lvl>
    <w:lvl w:ilvl="8">
      <w:start w:val="1"/>
      <w:numFmt w:val="lowerRoman"/>
      <w:lvlText w:val="%9."/>
      <w:lvlJc w:val="left"/>
      <w:pPr>
        <w:ind w:left="2952" w:hanging="360"/>
      </w:pPr>
      <w:rPr>
        <w:rFonts w:hint="default"/>
      </w:rPr>
    </w:lvl>
  </w:abstractNum>
  <w:abstractNum w:abstractNumId="17" w15:restartNumberingAfterBreak="0">
    <w:nsid w:val="3EBA266D"/>
    <w:multiLevelType w:val="hybridMultilevel"/>
    <w:tmpl w:val="0A909548"/>
    <w:lvl w:ilvl="0" w:tplc="6CA46D3C">
      <w:start w:val="1"/>
      <w:numFmt w:val="decimal"/>
      <w:lvlText w:val="%1."/>
      <w:lvlJc w:val="left"/>
      <w:pPr>
        <w:ind w:left="394" w:hanging="360"/>
      </w:pPr>
      <w:rPr>
        <w:rFonts w:hint="default"/>
      </w:rPr>
    </w:lvl>
    <w:lvl w:ilvl="1" w:tplc="08070019" w:tentative="1">
      <w:start w:val="1"/>
      <w:numFmt w:val="lowerLetter"/>
      <w:lvlText w:val="%2."/>
      <w:lvlJc w:val="left"/>
      <w:pPr>
        <w:ind w:left="1114" w:hanging="360"/>
      </w:pPr>
    </w:lvl>
    <w:lvl w:ilvl="2" w:tplc="0807001B" w:tentative="1">
      <w:start w:val="1"/>
      <w:numFmt w:val="lowerRoman"/>
      <w:lvlText w:val="%3."/>
      <w:lvlJc w:val="right"/>
      <w:pPr>
        <w:ind w:left="1834" w:hanging="180"/>
      </w:pPr>
    </w:lvl>
    <w:lvl w:ilvl="3" w:tplc="0807000F" w:tentative="1">
      <w:start w:val="1"/>
      <w:numFmt w:val="decimal"/>
      <w:lvlText w:val="%4."/>
      <w:lvlJc w:val="left"/>
      <w:pPr>
        <w:ind w:left="2554" w:hanging="360"/>
      </w:pPr>
    </w:lvl>
    <w:lvl w:ilvl="4" w:tplc="08070019" w:tentative="1">
      <w:start w:val="1"/>
      <w:numFmt w:val="lowerLetter"/>
      <w:lvlText w:val="%5."/>
      <w:lvlJc w:val="left"/>
      <w:pPr>
        <w:ind w:left="3274" w:hanging="360"/>
      </w:pPr>
    </w:lvl>
    <w:lvl w:ilvl="5" w:tplc="0807001B" w:tentative="1">
      <w:start w:val="1"/>
      <w:numFmt w:val="lowerRoman"/>
      <w:lvlText w:val="%6."/>
      <w:lvlJc w:val="right"/>
      <w:pPr>
        <w:ind w:left="3994" w:hanging="180"/>
      </w:pPr>
    </w:lvl>
    <w:lvl w:ilvl="6" w:tplc="0807000F" w:tentative="1">
      <w:start w:val="1"/>
      <w:numFmt w:val="decimal"/>
      <w:lvlText w:val="%7."/>
      <w:lvlJc w:val="left"/>
      <w:pPr>
        <w:ind w:left="4714" w:hanging="360"/>
      </w:pPr>
    </w:lvl>
    <w:lvl w:ilvl="7" w:tplc="08070019" w:tentative="1">
      <w:start w:val="1"/>
      <w:numFmt w:val="lowerLetter"/>
      <w:lvlText w:val="%8."/>
      <w:lvlJc w:val="left"/>
      <w:pPr>
        <w:ind w:left="5434" w:hanging="360"/>
      </w:pPr>
    </w:lvl>
    <w:lvl w:ilvl="8" w:tplc="0807001B" w:tentative="1">
      <w:start w:val="1"/>
      <w:numFmt w:val="lowerRoman"/>
      <w:lvlText w:val="%9."/>
      <w:lvlJc w:val="right"/>
      <w:pPr>
        <w:ind w:left="6154" w:hanging="180"/>
      </w:pPr>
    </w:lvl>
  </w:abstractNum>
  <w:abstractNum w:abstractNumId="18" w15:restartNumberingAfterBreak="0">
    <w:nsid w:val="3EC07B62"/>
    <w:multiLevelType w:val="hybridMultilevel"/>
    <w:tmpl w:val="6ECE4B98"/>
    <w:lvl w:ilvl="0" w:tplc="FB881EB6">
      <w:start w:val="1"/>
      <w:numFmt w:val="decimal"/>
      <w:lvlText w:val="%1."/>
      <w:lvlJc w:val="left"/>
      <w:pPr>
        <w:ind w:left="394" w:hanging="360"/>
      </w:pPr>
      <w:rPr>
        <w:rFonts w:hint="default"/>
      </w:rPr>
    </w:lvl>
    <w:lvl w:ilvl="1" w:tplc="08070019" w:tentative="1">
      <w:start w:val="1"/>
      <w:numFmt w:val="lowerLetter"/>
      <w:lvlText w:val="%2."/>
      <w:lvlJc w:val="left"/>
      <w:pPr>
        <w:ind w:left="1114" w:hanging="360"/>
      </w:pPr>
    </w:lvl>
    <w:lvl w:ilvl="2" w:tplc="0807001B" w:tentative="1">
      <w:start w:val="1"/>
      <w:numFmt w:val="lowerRoman"/>
      <w:lvlText w:val="%3."/>
      <w:lvlJc w:val="right"/>
      <w:pPr>
        <w:ind w:left="1834" w:hanging="180"/>
      </w:pPr>
    </w:lvl>
    <w:lvl w:ilvl="3" w:tplc="0807000F" w:tentative="1">
      <w:start w:val="1"/>
      <w:numFmt w:val="decimal"/>
      <w:lvlText w:val="%4."/>
      <w:lvlJc w:val="left"/>
      <w:pPr>
        <w:ind w:left="2554" w:hanging="360"/>
      </w:pPr>
    </w:lvl>
    <w:lvl w:ilvl="4" w:tplc="08070019" w:tentative="1">
      <w:start w:val="1"/>
      <w:numFmt w:val="lowerLetter"/>
      <w:lvlText w:val="%5."/>
      <w:lvlJc w:val="left"/>
      <w:pPr>
        <w:ind w:left="3274" w:hanging="360"/>
      </w:pPr>
    </w:lvl>
    <w:lvl w:ilvl="5" w:tplc="0807001B" w:tentative="1">
      <w:start w:val="1"/>
      <w:numFmt w:val="lowerRoman"/>
      <w:lvlText w:val="%6."/>
      <w:lvlJc w:val="right"/>
      <w:pPr>
        <w:ind w:left="3994" w:hanging="180"/>
      </w:pPr>
    </w:lvl>
    <w:lvl w:ilvl="6" w:tplc="0807000F" w:tentative="1">
      <w:start w:val="1"/>
      <w:numFmt w:val="decimal"/>
      <w:lvlText w:val="%7."/>
      <w:lvlJc w:val="left"/>
      <w:pPr>
        <w:ind w:left="4714" w:hanging="360"/>
      </w:pPr>
    </w:lvl>
    <w:lvl w:ilvl="7" w:tplc="08070019" w:tentative="1">
      <w:start w:val="1"/>
      <w:numFmt w:val="lowerLetter"/>
      <w:lvlText w:val="%8."/>
      <w:lvlJc w:val="left"/>
      <w:pPr>
        <w:ind w:left="5434" w:hanging="360"/>
      </w:pPr>
    </w:lvl>
    <w:lvl w:ilvl="8" w:tplc="0807001B" w:tentative="1">
      <w:start w:val="1"/>
      <w:numFmt w:val="lowerRoman"/>
      <w:lvlText w:val="%9."/>
      <w:lvlJc w:val="right"/>
      <w:pPr>
        <w:ind w:left="6154" w:hanging="180"/>
      </w:pPr>
    </w:lvl>
  </w:abstractNum>
  <w:abstractNum w:abstractNumId="19" w15:restartNumberingAfterBreak="0">
    <w:nsid w:val="41B21209"/>
    <w:multiLevelType w:val="hybridMultilevel"/>
    <w:tmpl w:val="26A27806"/>
    <w:lvl w:ilvl="0" w:tplc="0AD00F1E">
      <w:start w:val="1"/>
      <w:numFmt w:val="decimal"/>
      <w:pStyle w:val="NoIntendFR"/>
      <w:lvlText w:val="FR-%1"/>
      <w:lvlJc w:val="left"/>
      <w:pPr>
        <w:ind w:left="72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0" w15:restartNumberingAfterBreak="0">
    <w:nsid w:val="652F78F5"/>
    <w:multiLevelType w:val="hybridMultilevel"/>
    <w:tmpl w:val="34503BDA"/>
    <w:lvl w:ilvl="0" w:tplc="E374745E">
      <w:start w:val="1"/>
      <w:numFmt w:val="decimal"/>
      <w:lvlText w:val="FR-%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1" w15:restartNumberingAfterBreak="0">
    <w:nsid w:val="71A1094D"/>
    <w:multiLevelType w:val="multilevel"/>
    <w:tmpl w:val="08070025"/>
    <w:lvl w:ilvl="0">
      <w:start w:val="1"/>
      <w:numFmt w:val="decimal"/>
      <w:pStyle w:val="berschrift1"/>
      <w:lvlText w:val="%1"/>
      <w:lvlJc w:val="left"/>
      <w:pPr>
        <w:ind w:left="2984"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22" w15:restartNumberingAfterBreak="0">
    <w:nsid w:val="73710EAA"/>
    <w:multiLevelType w:val="hybridMultilevel"/>
    <w:tmpl w:val="6ECE4B98"/>
    <w:lvl w:ilvl="0" w:tplc="FB881EB6">
      <w:start w:val="1"/>
      <w:numFmt w:val="decimal"/>
      <w:lvlText w:val="%1."/>
      <w:lvlJc w:val="left"/>
      <w:pPr>
        <w:ind w:left="394" w:hanging="360"/>
      </w:pPr>
      <w:rPr>
        <w:rFonts w:hint="default"/>
      </w:rPr>
    </w:lvl>
    <w:lvl w:ilvl="1" w:tplc="08070019" w:tentative="1">
      <w:start w:val="1"/>
      <w:numFmt w:val="lowerLetter"/>
      <w:lvlText w:val="%2."/>
      <w:lvlJc w:val="left"/>
      <w:pPr>
        <w:ind w:left="1114" w:hanging="360"/>
      </w:pPr>
    </w:lvl>
    <w:lvl w:ilvl="2" w:tplc="0807001B" w:tentative="1">
      <w:start w:val="1"/>
      <w:numFmt w:val="lowerRoman"/>
      <w:lvlText w:val="%3."/>
      <w:lvlJc w:val="right"/>
      <w:pPr>
        <w:ind w:left="1834" w:hanging="180"/>
      </w:pPr>
    </w:lvl>
    <w:lvl w:ilvl="3" w:tplc="0807000F" w:tentative="1">
      <w:start w:val="1"/>
      <w:numFmt w:val="decimal"/>
      <w:lvlText w:val="%4."/>
      <w:lvlJc w:val="left"/>
      <w:pPr>
        <w:ind w:left="2554" w:hanging="360"/>
      </w:pPr>
    </w:lvl>
    <w:lvl w:ilvl="4" w:tplc="08070019" w:tentative="1">
      <w:start w:val="1"/>
      <w:numFmt w:val="lowerLetter"/>
      <w:lvlText w:val="%5."/>
      <w:lvlJc w:val="left"/>
      <w:pPr>
        <w:ind w:left="3274" w:hanging="360"/>
      </w:pPr>
    </w:lvl>
    <w:lvl w:ilvl="5" w:tplc="0807001B" w:tentative="1">
      <w:start w:val="1"/>
      <w:numFmt w:val="lowerRoman"/>
      <w:lvlText w:val="%6."/>
      <w:lvlJc w:val="right"/>
      <w:pPr>
        <w:ind w:left="3994" w:hanging="180"/>
      </w:pPr>
    </w:lvl>
    <w:lvl w:ilvl="6" w:tplc="0807000F" w:tentative="1">
      <w:start w:val="1"/>
      <w:numFmt w:val="decimal"/>
      <w:lvlText w:val="%7."/>
      <w:lvlJc w:val="left"/>
      <w:pPr>
        <w:ind w:left="4714" w:hanging="360"/>
      </w:pPr>
    </w:lvl>
    <w:lvl w:ilvl="7" w:tplc="08070019" w:tentative="1">
      <w:start w:val="1"/>
      <w:numFmt w:val="lowerLetter"/>
      <w:lvlText w:val="%8."/>
      <w:lvlJc w:val="left"/>
      <w:pPr>
        <w:ind w:left="5434" w:hanging="360"/>
      </w:pPr>
    </w:lvl>
    <w:lvl w:ilvl="8" w:tplc="0807001B" w:tentative="1">
      <w:start w:val="1"/>
      <w:numFmt w:val="lowerRoman"/>
      <w:lvlText w:val="%9."/>
      <w:lvlJc w:val="right"/>
      <w:pPr>
        <w:ind w:left="6154" w:hanging="180"/>
      </w:pPr>
    </w:lvl>
  </w:abstractNum>
  <w:abstractNum w:abstractNumId="23" w15:restartNumberingAfterBreak="0">
    <w:nsid w:val="74F35D51"/>
    <w:multiLevelType w:val="hybridMultilevel"/>
    <w:tmpl w:val="73BECD14"/>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4" w15:restartNumberingAfterBreak="0">
    <w:nsid w:val="75F620B2"/>
    <w:multiLevelType w:val="hybridMultilevel"/>
    <w:tmpl w:val="6ECE4B98"/>
    <w:lvl w:ilvl="0" w:tplc="FB881EB6">
      <w:start w:val="1"/>
      <w:numFmt w:val="decimal"/>
      <w:lvlText w:val="%1."/>
      <w:lvlJc w:val="left"/>
      <w:pPr>
        <w:ind w:left="394" w:hanging="360"/>
      </w:pPr>
      <w:rPr>
        <w:rFonts w:hint="default"/>
      </w:rPr>
    </w:lvl>
    <w:lvl w:ilvl="1" w:tplc="08070019" w:tentative="1">
      <w:start w:val="1"/>
      <w:numFmt w:val="lowerLetter"/>
      <w:lvlText w:val="%2."/>
      <w:lvlJc w:val="left"/>
      <w:pPr>
        <w:ind w:left="1114" w:hanging="360"/>
      </w:pPr>
    </w:lvl>
    <w:lvl w:ilvl="2" w:tplc="0807001B" w:tentative="1">
      <w:start w:val="1"/>
      <w:numFmt w:val="lowerRoman"/>
      <w:lvlText w:val="%3."/>
      <w:lvlJc w:val="right"/>
      <w:pPr>
        <w:ind w:left="1834" w:hanging="180"/>
      </w:pPr>
    </w:lvl>
    <w:lvl w:ilvl="3" w:tplc="0807000F" w:tentative="1">
      <w:start w:val="1"/>
      <w:numFmt w:val="decimal"/>
      <w:lvlText w:val="%4."/>
      <w:lvlJc w:val="left"/>
      <w:pPr>
        <w:ind w:left="2554" w:hanging="360"/>
      </w:pPr>
    </w:lvl>
    <w:lvl w:ilvl="4" w:tplc="08070019" w:tentative="1">
      <w:start w:val="1"/>
      <w:numFmt w:val="lowerLetter"/>
      <w:lvlText w:val="%5."/>
      <w:lvlJc w:val="left"/>
      <w:pPr>
        <w:ind w:left="3274" w:hanging="360"/>
      </w:pPr>
    </w:lvl>
    <w:lvl w:ilvl="5" w:tplc="0807001B" w:tentative="1">
      <w:start w:val="1"/>
      <w:numFmt w:val="lowerRoman"/>
      <w:lvlText w:val="%6."/>
      <w:lvlJc w:val="right"/>
      <w:pPr>
        <w:ind w:left="3994" w:hanging="180"/>
      </w:pPr>
    </w:lvl>
    <w:lvl w:ilvl="6" w:tplc="0807000F" w:tentative="1">
      <w:start w:val="1"/>
      <w:numFmt w:val="decimal"/>
      <w:lvlText w:val="%7."/>
      <w:lvlJc w:val="left"/>
      <w:pPr>
        <w:ind w:left="4714" w:hanging="360"/>
      </w:pPr>
    </w:lvl>
    <w:lvl w:ilvl="7" w:tplc="08070019" w:tentative="1">
      <w:start w:val="1"/>
      <w:numFmt w:val="lowerLetter"/>
      <w:lvlText w:val="%8."/>
      <w:lvlJc w:val="left"/>
      <w:pPr>
        <w:ind w:left="5434" w:hanging="360"/>
      </w:pPr>
    </w:lvl>
    <w:lvl w:ilvl="8" w:tplc="0807001B" w:tentative="1">
      <w:start w:val="1"/>
      <w:numFmt w:val="lowerRoman"/>
      <w:lvlText w:val="%9."/>
      <w:lvlJc w:val="right"/>
      <w:pPr>
        <w:ind w:left="6154" w:hanging="180"/>
      </w:pPr>
    </w:lvl>
  </w:abstractNum>
  <w:abstractNum w:abstractNumId="25" w15:restartNumberingAfterBreak="0">
    <w:nsid w:val="7AD51B5B"/>
    <w:multiLevelType w:val="hybridMultilevel"/>
    <w:tmpl w:val="6ECE4B98"/>
    <w:lvl w:ilvl="0" w:tplc="FB881EB6">
      <w:start w:val="1"/>
      <w:numFmt w:val="decimal"/>
      <w:lvlText w:val="%1."/>
      <w:lvlJc w:val="left"/>
      <w:pPr>
        <w:ind w:left="394" w:hanging="360"/>
      </w:pPr>
      <w:rPr>
        <w:rFonts w:hint="default"/>
      </w:rPr>
    </w:lvl>
    <w:lvl w:ilvl="1" w:tplc="08070019" w:tentative="1">
      <w:start w:val="1"/>
      <w:numFmt w:val="lowerLetter"/>
      <w:lvlText w:val="%2."/>
      <w:lvlJc w:val="left"/>
      <w:pPr>
        <w:ind w:left="1114" w:hanging="360"/>
      </w:pPr>
    </w:lvl>
    <w:lvl w:ilvl="2" w:tplc="0807001B" w:tentative="1">
      <w:start w:val="1"/>
      <w:numFmt w:val="lowerRoman"/>
      <w:lvlText w:val="%3."/>
      <w:lvlJc w:val="right"/>
      <w:pPr>
        <w:ind w:left="1834" w:hanging="180"/>
      </w:pPr>
    </w:lvl>
    <w:lvl w:ilvl="3" w:tplc="0807000F" w:tentative="1">
      <w:start w:val="1"/>
      <w:numFmt w:val="decimal"/>
      <w:lvlText w:val="%4."/>
      <w:lvlJc w:val="left"/>
      <w:pPr>
        <w:ind w:left="2554" w:hanging="360"/>
      </w:pPr>
    </w:lvl>
    <w:lvl w:ilvl="4" w:tplc="08070019" w:tentative="1">
      <w:start w:val="1"/>
      <w:numFmt w:val="lowerLetter"/>
      <w:lvlText w:val="%5."/>
      <w:lvlJc w:val="left"/>
      <w:pPr>
        <w:ind w:left="3274" w:hanging="360"/>
      </w:pPr>
    </w:lvl>
    <w:lvl w:ilvl="5" w:tplc="0807001B" w:tentative="1">
      <w:start w:val="1"/>
      <w:numFmt w:val="lowerRoman"/>
      <w:lvlText w:val="%6."/>
      <w:lvlJc w:val="right"/>
      <w:pPr>
        <w:ind w:left="3994" w:hanging="180"/>
      </w:pPr>
    </w:lvl>
    <w:lvl w:ilvl="6" w:tplc="0807000F" w:tentative="1">
      <w:start w:val="1"/>
      <w:numFmt w:val="decimal"/>
      <w:lvlText w:val="%7."/>
      <w:lvlJc w:val="left"/>
      <w:pPr>
        <w:ind w:left="4714" w:hanging="360"/>
      </w:pPr>
    </w:lvl>
    <w:lvl w:ilvl="7" w:tplc="08070019" w:tentative="1">
      <w:start w:val="1"/>
      <w:numFmt w:val="lowerLetter"/>
      <w:lvlText w:val="%8."/>
      <w:lvlJc w:val="left"/>
      <w:pPr>
        <w:ind w:left="5434" w:hanging="360"/>
      </w:pPr>
    </w:lvl>
    <w:lvl w:ilvl="8" w:tplc="0807001B" w:tentative="1">
      <w:start w:val="1"/>
      <w:numFmt w:val="lowerRoman"/>
      <w:lvlText w:val="%9."/>
      <w:lvlJc w:val="right"/>
      <w:pPr>
        <w:ind w:left="6154" w:hanging="180"/>
      </w:pPr>
    </w:lvl>
  </w:abstractNum>
  <w:abstractNum w:abstractNumId="26" w15:restartNumberingAfterBreak="0">
    <w:nsid w:val="7FB81665"/>
    <w:multiLevelType w:val="hybridMultilevel"/>
    <w:tmpl w:val="0EA63C78"/>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num w:numId="1">
    <w:abstractNumId w:val="21"/>
  </w:num>
  <w:num w:numId="2">
    <w:abstractNumId w:val="11"/>
  </w:num>
  <w:num w:numId="3">
    <w:abstractNumId w:val="12"/>
  </w:num>
  <w:num w:numId="4">
    <w:abstractNumId w:val="3"/>
  </w:num>
  <w:num w:numId="5">
    <w:abstractNumId w:val="2"/>
  </w:num>
  <w:num w:numId="6">
    <w:abstractNumId w:val="1"/>
  </w:num>
  <w:num w:numId="7">
    <w:abstractNumId w:val="0"/>
  </w:num>
  <w:num w:numId="8">
    <w:abstractNumId w:val="7"/>
  </w:num>
  <w:num w:numId="9">
    <w:abstractNumId w:val="8"/>
  </w:num>
  <w:num w:numId="10">
    <w:abstractNumId w:val="16"/>
  </w:num>
  <w:num w:numId="11">
    <w:abstractNumId w:val="19"/>
  </w:num>
  <w:num w:numId="12">
    <w:abstractNumId w:val="20"/>
  </w:num>
  <w:num w:numId="13">
    <w:abstractNumId w:val="6"/>
  </w:num>
  <w:num w:numId="14">
    <w:abstractNumId w:val="4"/>
  </w:num>
  <w:num w:numId="15">
    <w:abstractNumId w:val="23"/>
  </w:num>
  <w:num w:numId="16">
    <w:abstractNumId w:val="26"/>
  </w:num>
  <w:num w:numId="17">
    <w:abstractNumId w:val="17"/>
  </w:num>
  <w:num w:numId="18">
    <w:abstractNumId w:val="13"/>
  </w:num>
  <w:num w:numId="19">
    <w:abstractNumId w:val="5"/>
  </w:num>
  <w:num w:numId="20">
    <w:abstractNumId w:val="9"/>
  </w:num>
  <w:num w:numId="21">
    <w:abstractNumId w:val="14"/>
  </w:num>
  <w:num w:numId="22">
    <w:abstractNumId w:val="18"/>
  </w:num>
  <w:num w:numId="23">
    <w:abstractNumId w:val="22"/>
  </w:num>
  <w:num w:numId="24">
    <w:abstractNumId w:val="15"/>
  </w:num>
  <w:num w:numId="25">
    <w:abstractNumId w:val="24"/>
  </w:num>
  <w:num w:numId="26">
    <w:abstractNumId w:val="25"/>
  </w:num>
  <w:num w:numId="27">
    <w:abstractNumId w:val="10"/>
  </w:num>
  <w:numIdMacAtCleanup w:val="10"/>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Denis Bittante">
    <w15:presenceInfo w15:providerId="Windows Live" w15:userId="bd63f1d8c2b68f8d"/>
  </w15:person>
  <w15:person w15:author="Tobias Lanz">
    <w15:presenceInfo w15:providerId="None" w15:userId="Tobias Lanz"/>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200"/>
  <w:proofState w:spelling="clean" w:grammar="clean"/>
  <w:trackRevisions/>
  <w:defaultTabStop w:val="709"/>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F46CC"/>
    <w:rsid w:val="000057AF"/>
    <w:rsid w:val="00017A30"/>
    <w:rsid w:val="00030556"/>
    <w:rsid w:val="0003249D"/>
    <w:rsid w:val="00032E40"/>
    <w:rsid w:val="000332EB"/>
    <w:rsid w:val="00035CE5"/>
    <w:rsid w:val="000429BC"/>
    <w:rsid w:val="00045651"/>
    <w:rsid w:val="00045CF8"/>
    <w:rsid w:val="00061C91"/>
    <w:rsid w:val="00064856"/>
    <w:rsid w:val="000813AC"/>
    <w:rsid w:val="000860D9"/>
    <w:rsid w:val="00096ADB"/>
    <w:rsid w:val="000C1518"/>
    <w:rsid w:val="000F1056"/>
    <w:rsid w:val="000F46CC"/>
    <w:rsid w:val="00101356"/>
    <w:rsid w:val="0011019C"/>
    <w:rsid w:val="00115420"/>
    <w:rsid w:val="00137C52"/>
    <w:rsid w:val="001472DB"/>
    <w:rsid w:val="00163EFC"/>
    <w:rsid w:val="00164061"/>
    <w:rsid w:val="0016657B"/>
    <w:rsid w:val="00170824"/>
    <w:rsid w:val="00171770"/>
    <w:rsid w:val="00184E6A"/>
    <w:rsid w:val="0019053E"/>
    <w:rsid w:val="00195CCE"/>
    <w:rsid w:val="001B6267"/>
    <w:rsid w:val="001D060B"/>
    <w:rsid w:val="001E73E6"/>
    <w:rsid w:val="00204642"/>
    <w:rsid w:val="0022136C"/>
    <w:rsid w:val="00257EAC"/>
    <w:rsid w:val="00261DE9"/>
    <w:rsid w:val="00270EB3"/>
    <w:rsid w:val="00280105"/>
    <w:rsid w:val="002A764F"/>
    <w:rsid w:val="002B3019"/>
    <w:rsid w:val="002D2638"/>
    <w:rsid w:val="002D7E12"/>
    <w:rsid w:val="003079EC"/>
    <w:rsid w:val="003136FE"/>
    <w:rsid w:val="00314A19"/>
    <w:rsid w:val="00315785"/>
    <w:rsid w:val="00317AB5"/>
    <w:rsid w:val="00321701"/>
    <w:rsid w:val="00330ED0"/>
    <w:rsid w:val="0033103B"/>
    <w:rsid w:val="0035283B"/>
    <w:rsid w:val="00355198"/>
    <w:rsid w:val="00377644"/>
    <w:rsid w:val="00385561"/>
    <w:rsid w:val="00387A6E"/>
    <w:rsid w:val="00387CC4"/>
    <w:rsid w:val="00391AC2"/>
    <w:rsid w:val="00393336"/>
    <w:rsid w:val="003A43FE"/>
    <w:rsid w:val="003B60CE"/>
    <w:rsid w:val="003C6514"/>
    <w:rsid w:val="003C74E0"/>
    <w:rsid w:val="003D23A8"/>
    <w:rsid w:val="003D26F4"/>
    <w:rsid w:val="003D2742"/>
    <w:rsid w:val="003D3D27"/>
    <w:rsid w:val="00401A6B"/>
    <w:rsid w:val="004030A9"/>
    <w:rsid w:val="004174DC"/>
    <w:rsid w:val="004237E2"/>
    <w:rsid w:val="0043334E"/>
    <w:rsid w:val="00445089"/>
    <w:rsid w:val="004458FC"/>
    <w:rsid w:val="0046628F"/>
    <w:rsid w:val="00484E9E"/>
    <w:rsid w:val="00492897"/>
    <w:rsid w:val="004935E9"/>
    <w:rsid w:val="004A622E"/>
    <w:rsid w:val="004E1C58"/>
    <w:rsid w:val="004F501A"/>
    <w:rsid w:val="004F518B"/>
    <w:rsid w:val="00503666"/>
    <w:rsid w:val="005143D2"/>
    <w:rsid w:val="005157F9"/>
    <w:rsid w:val="005251E6"/>
    <w:rsid w:val="00527F33"/>
    <w:rsid w:val="00557CA0"/>
    <w:rsid w:val="005636B6"/>
    <w:rsid w:val="005637B0"/>
    <w:rsid w:val="00583DDE"/>
    <w:rsid w:val="005907D6"/>
    <w:rsid w:val="00593363"/>
    <w:rsid w:val="005949F3"/>
    <w:rsid w:val="005C0C46"/>
    <w:rsid w:val="005E0AA5"/>
    <w:rsid w:val="005E126F"/>
    <w:rsid w:val="005E1CB7"/>
    <w:rsid w:val="005E383B"/>
    <w:rsid w:val="005F13C2"/>
    <w:rsid w:val="005F442A"/>
    <w:rsid w:val="006061A6"/>
    <w:rsid w:val="0061415F"/>
    <w:rsid w:val="00616582"/>
    <w:rsid w:val="00630CF0"/>
    <w:rsid w:val="006343ED"/>
    <w:rsid w:val="0064605C"/>
    <w:rsid w:val="00650D52"/>
    <w:rsid w:val="00660928"/>
    <w:rsid w:val="00660CC0"/>
    <w:rsid w:val="00663F92"/>
    <w:rsid w:val="00686AF4"/>
    <w:rsid w:val="00690549"/>
    <w:rsid w:val="00696216"/>
    <w:rsid w:val="006A7A1D"/>
    <w:rsid w:val="006B0AE1"/>
    <w:rsid w:val="006C1BD3"/>
    <w:rsid w:val="006C2D3B"/>
    <w:rsid w:val="006D0D88"/>
    <w:rsid w:val="006F3D10"/>
    <w:rsid w:val="007046D2"/>
    <w:rsid w:val="00717440"/>
    <w:rsid w:val="00784CC9"/>
    <w:rsid w:val="00795ABF"/>
    <w:rsid w:val="007D05C6"/>
    <w:rsid w:val="007D5F68"/>
    <w:rsid w:val="007E471C"/>
    <w:rsid w:val="007E5BF4"/>
    <w:rsid w:val="007F25D8"/>
    <w:rsid w:val="007F2E04"/>
    <w:rsid w:val="008121AE"/>
    <w:rsid w:val="0082562D"/>
    <w:rsid w:val="0084719F"/>
    <w:rsid w:val="00876762"/>
    <w:rsid w:val="00880E36"/>
    <w:rsid w:val="00881974"/>
    <w:rsid w:val="00882D63"/>
    <w:rsid w:val="00883599"/>
    <w:rsid w:val="00890CB1"/>
    <w:rsid w:val="008937F0"/>
    <w:rsid w:val="008A1AE1"/>
    <w:rsid w:val="008A35E5"/>
    <w:rsid w:val="008A6EC2"/>
    <w:rsid w:val="008B0B58"/>
    <w:rsid w:val="008B3F9B"/>
    <w:rsid w:val="008B786E"/>
    <w:rsid w:val="008C5FFF"/>
    <w:rsid w:val="008E2BA0"/>
    <w:rsid w:val="008E5F4F"/>
    <w:rsid w:val="008F5835"/>
    <w:rsid w:val="008F68D2"/>
    <w:rsid w:val="00911EF5"/>
    <w:rsid w:val="00917CA2"/>
    <w:rsid w:val="009327F2"/>
    <w:rsid w:val="00942960"/>
    <w:rsid w:val="00955781"/>
    <w:rsid w:val="00967467"/>
    <w:rsid w:val="00970933"/>
    <w:rsid w:val="00974249"/>
    <w:rsid w:val="009747F0"/>
    <w:rsid w:val="00980BEA"/>
    <w:rsid w:val="009910C2"/>
    <w:rsid w:val="009B2BD5"/>
    <w:rsid w:val="009C27B9"/>
    <w:rsid w:val="009D4908"/>
    <w:rsid w:val="00A30516"/>
    <w:rsid w:val="00A359CD"/>
    <w:rsid w:val="00A40D00"/>
    <w:rsid w:val="00A422D7"/>
    <w:rsid w:val="00A423FC"/>
    <w:rsid w:val="00A42AAA"/>
    <w:rsid w:val="00A50820"/>
    <w:rsid w:val="00A62A9F"/>
    <w:rsid w:val="00A867CF"/>
    <w:rsid w:val="00A90CFE"/>
    <w:rsid w:val="00AB0897"/>
    <w:rsid w:val="00AB6857"/>
    <w:rsid w:val="00AD2791"/>
    <w:rsid w:val="00AD565E"/>
    <w:rsid w:val="00AF2EF5"/>
    <w:rsid w:val="00AF5668"/>
    <w:rsid w:val="00B07FC5"/>
    <w:rsid w:val="00B13DCA"/>
    <w:rsid w:val="00B162EF"/>
    <w:rsid w:val="00B22C5D"/>
    <w:rsid w:val="00B322BD"/>
    <w:rsid w:val="00B513E0"/>
    <w:rsid w:val="00B540F4"/>
    <w:rsid w:val="00B543CF"/>
    <w:rsid w:val="00B54769"/>
    <w:rsid w:val="00B561BE"/>
    <w:rsid w:val="00B61447"/>
    <w:rsid w:val="00B62DD1"/>
    <w:rsid w:val="00B640FD"/>
    <w:rsid w:val="00B75D8C"/>
    <w:rsid w:val="00B972FB"/>
    <w:rsid w:val="00B97DF9"/>
    <w:rsid w:val="00BA328F"/>
    <w:rsid w:val="00BC3036"/>
    <w:rsid w:val="00C343FB"/>
    <w:rsid w:val="00C42718"/>
    <w:rsid w:val="00C42D24"/>
    <w:rsid w:val="00C4559A"/>
    <w:rsid w:val="00C52CC6"/>
    <w:rsid w:val="00C547EE"/>
    <w:rsid w:val="00C74750"/>
    <w:rsid w:val="00C76D8D"/>
    <w:rsid w:val="00C808D7"/>
    <w:rsid w:val="00C83551"/>
    <w:rsid w:val="00C868DF"/>
    <w:rsid w:val="00CA27F6"/>
    <w:rsid w:val="00CB381F"/>
    <w:rsid w:val="00CC5C38"/>
    <w:rsid w:val="00CD5CCF"/>
    <w:rsid w:val="00CE0DBB"/>
    <w:rsid w:val="00CF1B1E"/>
    <w:rsid w:val="00CF1C12"/>
    <w:rsid w:val="00D02323"/>
    <w:rsid w:val="00D05402"/>
    <w:rsid w:val="00D15381"/>
    <w:rsid w:val="00D23E29"/>
    <w:rsid w:val="00D23F2F"/>
    <w:rsid w:val="00D32CCC"/>
    <w:rsid w:val="00D4610D"/>
    <w:rsid w:val="00D551AF"/>
    <w:rsid w:val="00D60EE0"/>
    <w:rsid w:val="00D615A9"/>
    <w:rsid w:val="00D633E4"/>
    <w:rsid w:val="00D76C2D"/>
    <w:rsid w:val="00D87265"/>
    <w:rsid w:val="00D934EE"/>
    <w:rsid w:val="00D97144"/>
    <w:rsid w:val="00DC097F"/>
    <w:rsid w:val="00DC655C"/>
    <w:rsid w:val="00DD4C6E"/>
    <w:rsid w:val="00DF0AEE"/>
    <w:rsid w:val="00E04025"/>
    <w:rsid w:val="00E12604"/>
    <w:rsid w:val="00E17681"/>
    <w:rsid w:val="00E31BD7"/>
    <w:rsid w:val="00E333D4"/>
    <w:rsid w:val="00E36E34"/>
    <w:rsid w:val="00E4190F"/>
    <w:rsid w:val="00E50CB4"/>
    <w:rsid w:val="00E579DC"/>
    <w:rsid w:val="00E6467F"/>
    <w:rsid w:val="00E64988"/>
    <w:rsid w:val="00E70369"/>
    <w:rsid w:val="00E7180C"/>
    <w:rsid w:val="00E74B11"/>
    <w:rsid w:val="00EC52E9"/>
    <w:rsid w:val="00ED2E95"/>
    <w:rsid w:val="00EE6B82"/>
    <w:rsid w:val="00EF495F"/>
    <w:rsid w:val="00F06E89"/>
    <w:rsid w:val="00F35BC4"/>
    <w:rsid w:val="00F5138A"/>
    <w:rsid w:val="00F57F1C"/>
    <w:rsid w:val="00F7448D"/>
    <w:rsid w:val="00F812E7"/>
    <w:rsid w:val="00FA03E2"/>
    <w:rsid w:val="00FB1662"/>
    <w:rsid w:val="00FD5616"/>
    <w:rsid w:val="00FD5E58"/>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A1C2178"/>
  <w15:docId w15:val="{9421195B-3EC4-47A6-8259-5B1E428857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de-CH"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1" w:unhideWhenUsed="1" w:qFormat="1"/>
    <w:lsdException w:name="heading 3" w:semiHidden="1" w:uiPriority="1" w:unhideWhenUsed="1" w:qFormat="1"/>
    <w:lsdException w:name="heading 4" w:semiHidden="1" w:uiPriority="18" w:unhideWhenUsed="1" w:qFormat="1"/>
    <w:lsdException w:name="heading 5" w:semiHidden="1" w:uiPriority="18" w:unhideWhenUsed="1" w:qFormat="1"/>
    <w:lsdException w:name="heading 6" w:semiHidden="1" w:uiPriority="18" w:unhideWhenUsed="1" w:qFormat="1"/>
    <w:lsdException w:name="heading 7" w:semiHidden="1" w:uiPriority="18" w:unhideWhenUsed="1" w:qFormat="1"/>
    <w:lsdException w:name="heading 8" w:semiHidden="1" w:uiPriority="18" w:unhideWhenUsed="1" w:qFormat="1"/>
    <w:lsdException w:name="heading 9" w:semiHidden="1" w:uiPriority="18"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qFormat="1"/>
    <w:lsdException w:name="toc 4" w:semiHidden="1" w:uiPriority="39" w:unhideWhenUsed="1" w:qFormat="1"/>
    <w:lsdException w:name="toc 5" w:semiHidden="1" w:uiPriority="39" w:unhideWhenUsed="1" w:qFormat="1"/>
    <w:lsdException w:name="toc 6" w:semiHidden="1" w:uiPriority="39" w:unhideWhenUsed="1" w:qFormat="1"/>
    <w:lsdException w:name="toc 7" w:semiHidden="1" w:uiPriority="39" w:unhideWhenUsed="1" w:qFormat="1"/>
    <w:lsdException w:name="toc 8" w:semiHidden="1" w:uiPriority="39" w:unhideWhenUsed="1" w:qFormat="1"/>
    <w:lsdException w:name="toc 9" w:semiHidden="1" w:uiPriority="39" w:unhideWhenUsed="1" w:qFormat="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 w:unhideWhenUsed="1" w:qFormat="1"/>
    <w:lsdException w:name="List Number" w:semiHidden="1" w:uiPriority="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qFormat="1"/>
    <w:lsdException w:name="List Bullet 3" w:semiHidden="1" w:unhideWhenUsed="1" w:qFormat="1"/>
    <w:lsdException w:name="List Bullet 4" w:semiHidden="1" w:unhideWhenUsed="1" w:qFormat="1"/>
    <w:lsdException w:name="List Bullet 5" w:semiHidden="1" w:unhideWhenUsed="1" w:qFormat="1"/>
    <w:lsdException w:name="List Number 2" w:semiHidden="1" w:uiPriority="1" w:unhideWhenUsed="1" w:qFormat="1"/>
    <w:lsdException w:name="List Number 3" w:semiHidden="1" w:uiPriority="18" w:unhideWhenUsed="1" w:qFormat="1"/>
    <w:lsdException w:name="List Number 4" w:semiHidden="1" w:uiPriority="18" w:unhideWhenUsed="1"/>
    <w:lsdException w:name="List Number 5" w:semiHidden="1" w:uiPriority="18" w:unhideWhenUsed="1"/>
    <w:lsdException w:name="Title" w:uiPriority="19"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9"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164061"/>
    <w:rPr>
      <w:rFonts w:ascii="Segoe UI Light" w:hAnsi="Segoe UI Light"/>
    </w:rPr>
  </w:style>
  <w:style w:type="paragraph" w:styleId="berschrift1">
    <w:name w:val="heading 1"/>
    <w:basedOn w:val="Standard"/>
    <w:next w:val="Standard"/>
    <w:link w:val="berschrift1Zchn"/>
    <w:uiPriority w:val="9"/>
    <w:qFormat/>
    <w:rsid w:val="00164061"/>
    <w:pPr>
      <w:keepNext/>
      <w:keepLines/>
      <w:numPr>
        <w:numId w:val="1"/>
      </w:numPr>
      <w:spacing w:before="480" w:after="0"/>
      <w:ind w:left="432"/>
      <w:outlineLvl w:val="0"/>
    </w:pPr>
    <w:rPr>
      <w:rFonts w:asciiTheme="majorHAnsi" w:eastAsiaTheme="majorEastAsia" w:hAnsiTheme="majorHAnsi" w:cstheme="majorBidi"/>
      <w:b/>
      <w:bCs/>
      <w:color w:val="808080" w:themeColor="background1" w:themeShade="80"/>
      <w:sz w:val="28"/>
      <w:szCs w:val="28"/>
    </w:rPr>
  </w:style>
  <w:style w:type="paragraph" w:styleId="berschrift2">
    <w:name w:val="heading 2"/>
    <w:basedOn w:val="Standard"/>
    <w:next w:val="Standard"/>
    <w:link w:val="berschrift2Zchn"/>
    <w:uiPriority w:val="1"/>
    <w:unhideWhenUsed/>
    <w:qFormat/>
    <w:rsid w:val="00164061"/>
    <w:pPr>
      <w:keepNext/>
      <w:keepLines/>
      <w:numPr>
        <w:ilvl w:val="1"/>
        <w:numId w:val="1"/>
      </w:numPr>
      <w:spacing w:before="200" w:after="0"/>
      <w:outlineLvl w:val="1"/>
    </w:pPr>
    <w:rPr>
      <w:rFonts w:asciiTheme="majorHAnsi" w:eastAsiaTheme="majorEastAsia" w:hAnsiTheme="majorHAnsi" w:cstheme="majorBidi"/>
      <w:b/>
      <w:bCs/>
      <w:color w:val="A6A6A6" w:themeColor="background1" w:themeShade="A6"/>
      <w:sz w:val="26"/>
      <w:szCs w:val="26"/>
    </w:rPr>
  </w:style>
  <w:style w:type="paragraph" w:styleId="berschrift3">
    <w:name w:val="heading 3"/>
    <w:basedOn w:val="Standard"/>
    <w:next w:val="Standard"/>
    <w:link w:val="berschrift3Zchn"/>
    <w:uiPriority w:val="1"/>
    <w:unhideWhenUsed/>
    <w:qFormat/>
    <w:rsid w:val="00CA27F6"/>
    <w:pPr>
      <w:keepNext/>
      <w:keepLines/>
      <w:numPr>
        <w:ilvl w:val="2"/>
        <w:numId w:val="1"/>
      </w:numPr>
      <w:spacing w:before="200" w:after="0"/>
      <w:outlineLvl w:val="2"/>
    </w:pPr>
    <w:rPr>
      <w:rFonts w:asciiTheme="majorHAnsi" w:eastAsiaTheme="majorEastAsia" w:hAnsiTheme="majorHAnsi" w:cstheme="majorBidi"/>
      <w:b/>
      <w:bCs/>
      <w:color w:val="BFBFBF" w:themeColor="background1" w:themeShade="BF"/>
    </w:rPr>
  </w:style>
  <w:style w:type="paragraph" w:styleId="berschrift4">
    <w:name w:val="heading 4"/>
    <w:basedOn w:val="Standard"/>
    <w:next w:val="Standard"/>
    <w:link w:val="berschrift4Zchn"/>
    <w:uiPriority w:val="18"/>
    <w:unhideWhenUsed/>
    <w:qFormat/>
    <w:rsid w:val="00CA27F6"/>
    <w:pPr>
      <w:keepNext/>
      <w:keepLines/>
      <w:numPr>
        <w:ilvl w:val="3"/>
        <w:numId w:val="1"/>
      </w:numPr>
      <w:spacing w:before="200" w:after="0"/>
      <w:outlineLvl w:val="3"/>
    </w:pPr>
    <w:rPr>
      <w:rFonts w:asciiTheme="majorHAnsi" w:eastAsiaTheme="majorEastAsia" w:hAnsiTheme="majorHAnsi" w:cstheme="majorBidi"/>
      <w:b/>
      <w:bCs/>
      <w:i/>
      <w:iCs/>
      <w:color w:val="BFBFBF" w:themeColor="background1" w:themeShade="BF"/>
    </w:rPr>
  </w:style>
  <w:style w:type="paragraph" w:styleId="berschrift5">
    <w:name w:val="heading 5"/>
    <w:basedOn w:val="Standard"/>
    <w:next w:val="Standard"/>
    <w:link w:val="berschrift5Zchn"/>
    <w:uiPriority w:val="18"/>
    <w:unhideWhenUsed/>
    <w:qFormat/>
    <w:rsid w:val="00CA27F6"/>
    <w:pPr>
      <w:keepNext/>
      <w:keepLines/>
      <w:numPr>
        <w:ilvl w:val="4"/>
        <w:numId w:val="1"/>
      </w:numPr>
      <w:spacing w:before="200" w:after="0"/>
      <w:outlineLvl w:val="4"/>
    </w:pPr>
    <w:rPr>
      <w:rFonts w:asciiTheme="majorHAnsi" w:eastAsiaTheme="majorEastAsia" w:hAnsiTheme="majorHAnsi" w:cstheme="majorBidi"/>
      <w:color w:val="A6A6A6" w:themeColor="background1" w:themeShade="A6"/>
    </w:rPr>
  </w:style>
  <w:style w:type="paragraph" w:styleId="berschrift6">
    <w:name w:val="heading 6"/>
    <w:basedOn w:val="Standard"/>
    <w:next w:val="Standard"/>
    <w:link w:val="berschrift6Zchn"/>
    <w:uiPriority w:val="18"/>
    <w:unhideWhenUsed/>
    <w:qFormat/>
    <w:rsid w:val="00CA27F6"/>
    <w:pPr>
      <w:keepNext/>
      <w:keepLines/>
      <w:numPr>
        <w:ilvl w:val="5"/>
        <w:numId w:val="1"/>
      </w:numPr>
      <w:spacing w:before="200" w:after="0"/>
      <w:outlineLvl w:val="5"/>
    </w:pPr>
    <w:rPr>
      <w:rFonts w:asciiTheme="majorHAnsi" w:eastAsiaTheme="majorEastAsia" w:hAnsiTheme="majorHAnsi" w:cstheme="majorBidi"/>
      <w:i/>
      <w:iCs/>
      <w:color w:val="A6A6A6" w:themeColor="background1" w:themeShade="A6"/>
    </w:rPr>
  </w:style>
  <w:style w:type="paragraph" w:styleId="berschrift7">
    <w:name w:val="heading 7"/>
    <w:basedOn w:val="Standard"/>
    <w:next w:val="Standard"/>
    <w:link w:val="berschrift7Zchn"/>
    <w:uiPriority w:val="18"/>
    <w:unhideWhenUsed/>
    <w:qFormat/>
    <w:rsid w:val="00A30516"/>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uiPriority w:val="18"/>
    <w:unhideWhenUsed/>
    <w:qFormat/>
    <w:rsid w:val="00A30516"/>
    <w:pPr>
      <w:keepNext/>
      <w:keepLines/>
      <w:numPr>
        <w:ilvl w:val="7"/>
        <w:numId w:val="1"/>
      </w:numPr>
      <w:spacing w:before="200" w:after="0"/>
      <w:outlineLvl w:val="7"/>
    </w:pPr>
    <w:rPr>
      <w:rFonts w:asciiTheme="majorHAnsi" w:eastAsiaTheme="majorEastAsia" w:hAnsiTheme="majorHAnsi" w:cstheme="majorBidi"/>
      <w:color w:val="F0A22E" w:themeColor="accent1"/>
      <w:sz w:val="20"/>
      <w:szCs w:val="20"/>
    </w:rPr>
  </w:style>
  <w:style w:type="paragraph" w:styleId="berschrift9">
    <w:name w:val="heading 9"/>
    <w:basedOn w:val="Standard"/>
    <w:next w:val="Standard"/>
    <w:link w:val="berschrift9Zchn"/>
    <w:uiPriority w:val="18"/>
    <w:semiHidden/>
    <w:unhideWhenUsed/>
    <w:qFormat/>
    <w:rsid w:val="00A30516"/>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einLeerraum">
    <w:name w:val="No Spacing"/>
    <w:link w:val="KeinLeerraumZchn"/>
    <w:uiPriority w:val="1"/>
    <w:qFormat/>
    <w:rsid w:val="00A30516"/>
    <w:pPr>
      <w:spacing w:after="0" w:line="240" w:lineRule="auto"/>
    </w:pPr>
  </w:style>
  <w:style w:type="character" w:customStyle="1" w:styleId="KeinLeerraumZchn">
    <w:name w:val="Kein Leerraum Zchn"/>
    <w:basedOn w:val="Absatz-Standardschriftart"/>
    <w:link w:val="KeinLeerraum"/>
    <w:uiPriority w:val="1"/>
    <w:rsid w:val="000F46CC"/>
  </w:style>
  <w:style w:type="paragraph" w:styleId="Kopfzeile">
    <w:name w:val="header"/>
    <w:basedOn w:val="Standard"/>
    <w:link w:val="KopfzeileZchn"/>
    <w:uiPriority w:val="99"/>
    <w:unhideWhenUsed/>
    <w:rsid w:val="00A30516"/>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A30516"/>
  </w:style>
  <w:style w:type="paragraph" w:styleId="Fuzeile">
    <w:name w:val="footer"/>
    <w:basedOn w:val="Standard"/>
    <w:link w:val="FuzeileZchn"/>
    <w:uiPriority w:val="99"/>
    <w:unhideWhenUsed/>
    <w:rsid w:val="00A30516"/>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A30516"/>
  </w:style>
  <w:style w:type="paragraph" w:customStyle="1" w:styleId="Kopfzeile-Vorwort">
    <w:name w:val="Kopfzeile - Vorwort"/>
    <w:basedOn w:val="Standard"/>
    <w:unhideWhenUsed/>
    <w:rsid w:val="00A30516"/>
    <w:pPr>
      <w:pBdr>
        <w:bottom w:val="single" w:sz="4" w:space="1" w:color="F0A22E" w:themeColor="accent1"/>
      </w:pBdr>
      <w:spacing w:after="0" w:line="240" w:lineRule="auto"/>
      <w:jc w:val="right"/>
    </w:pPr>
    <w:rPr>
      <w:rFonts w:eastAsia="Times New Roman" w:cs="Times New Roman"/>
      <w:b/>
      <w:color w:val="4E3B30" w:themeColor="text2"/>
      <w:kern w:val="24"/>
      <w:sz w:val="20"/>
      <w:szCs w:val="24"/>
      <w:lang w:eastAsia="de-CH"/>
      <w14:ligatures w14:val="standardContextual"/>
    </w:rPr>
  </w:style>
  <w:style w:type="character" w:customStyle="1" w:styleId="berschrift1Zchn">
    <w:name w:val="Überschrift 1 Zchn"/>
    <w:basedOn w:val="Absatz-Standardschriftart"/>
    <w:link w:val="berschrift1"/>
    <w:uiPriority w:val="9"/>
    <w:rsid w:val="00164061"/>
    <w:rPr>
      <w:rFonts w:asciiTheme="majorHAnsi" w:eastAsiaTheme="majorEastAsia" w:hAnsiTheme="majorHAnsi" w:cstheme="majorBidi"/>
      <w:b/>
      <w:bCs/>
      <w:color w:val="808080" w:themeColor="background1" w:themeShade="80"/>
      <w:sz w:val="28"/>
      <w:szCs w:val="28"/>
    </w:rPr>
  </w:style>
  <w:style w:type="character" w:customStyle="1" w:styleId="berschrift2Zchn">
    <w:name w:val="Überschrift 2 Zchn"/>
    <w:basedOn w:val="Absatz-Standardschriftart"/>
    <w:link w:val="berschrift2"/>
    <w:uiPriority w:val="1"/>
    <w:rsid w:val="00164061"/>
    <w:rPr>
      <w:rFonts w:asciiTheme="majorHAnsi" w:eastAsiaTheme="majorEastAsia" w:hAnsiTheme="majorHAnsi" w:cstheme="majorBidi"/>
      <w:b/>
      <w:bCs/>
      <w:color w:val="A6A6A6" w:themeColor="background1" w:themeShade="A6"/>
      <w:sz w:val="26"/>
      <w:szCs w:val="26"/>
    </w:rPr>
  </w:style>
  <w:style w:type="character" w:customStyle="1" w:styleId="berschrift3Zchn">
    <w:name w:val="Überschrift 3 Zchn"/>
    <w:basedOn w:val="Absatz-Standardschriftart"/>
    <w:link w:val="berschrift3"/>
    <w:uiPriority w:val="1"/>
    <w:rsid w:val="00CA27F6"/>
    <w:rPr>
      <w:rFonts w:asciiTheme="majorHAnsi" w:eastAsiaTheme="majorEastAsia" w:hAnsiTheme="majorHAnsi" w:cstheme="majorBidi"/>
      <w:b/>
      <w:bCs/>
      <w:color w:val="BFBFBF" w:themeColor="background1" w:themeShade="BF"/>
    </w:rPr>
  </w:style>
  <w:style w:type="character" w:customStyle="1" w:styleId="berschrift4Zchn">
    <w:name w:val="Überschrift 4 Zchn"/>
    <w:basedOn w:val="Absatz-Standardschriftart"/>
    <w:link w:val="berschrift4"/>
    <w:uiPriority w:val="18"/>
    <w:rsid w:val="00CA27F6"/>
    <w:rPr>
      <w:rFonts w:asciiTheme="majorHAnsi" w:eastAsiaTheme="majorEastAsia" w:hAnsiTheme="majorHAnsi" w:cstheme="majorBidi"/>
      <w:b/>
      <w:bCs/>
      <w:i/>
      <w:iCs/>
      <w:color w:val="BFBFBF" w:themeColor="background1" w:themeShade="BF"/>
    </w:rPr>
  </w:style>
  <w:style w:type="character" w:customStyle="1" w:styleId="berschrift5Zchn">
    <w:name w:val="Überschrift 5 Zchn"/>
    <w:basedOn w:val="Absatz-Standardschriftart"/>
    <w:link w:val="berschrift5"/>
    <w:uiPriority w:val="18"/>
    <w:rsid w:val="00CA27F6"/>
    <w:rPr>
      <w:rFonts w:asciiTheme="majorHAnsi" w:eastAsiaTheme="majorEastAsia" w:hAnsiTheme="majorHAnsi" w:cstheme="majorBidi"/>
      <w:color w:val="A6A6A6" w:themeColor="background1" w:themeShade="A6"/>
    </w:rPr>
  </w:style>
  <w:style w:type="character" w:customStyle="1" w:styleId="berschrift6Zchn">
    <w:name w:val="Überschrift 6 Zchn"/>
    <w:basedOn w:val="Absatz-Standardschriftart"/>
    <w:link w:val="berschrift6"/>
    <w:uiPriority w:val="18"/>
    <w:rsid w:val="00CA27F6"/>
    <w:rPr>
      <w:rFonts w:asciiTheme="majorHAnsi" w:eastAsiaTheme="majorEastAsia" w:hAnsiTheme="majorHAnsi" w:cstheme="majorBidi"/>
      <w:i/>
      <w:iCs/>
      <w:color w:val="A6A6A6" w:themeColor="background1" w:themeShade="A6"/>
    </w:rPr>
  </w:style>
  <w:style w:type="character" w:customStyle="1" w:styleId="berschrift7Zchn">
    <w:name w:val="Überschrift 7 Zchn"/>
    <w:basedOn w:val="Absatz-Standardschriftart"/>
    <w:link w:val="berschrift7"/>
    <w:uiPriority w:val="18"/>
    <w:rsid w:val="00A30516"/>
    <w:rPr>
      <w:rFonts w:asciiTheme="majorHAnsi" w:eastAsiaTheme="majorEastAsia" w:hAnsiTheme="majorHAnsi" w:cstheme="majorBidi"/>
      <w:i/>
      <w:iCs/>
      <w:color w:val="404040" w:themeColor="text1" w:themeTint="BF"/>
    </w:rPr>
  </w:style>
  <w:style w:type="character" w:customStyle="1" w:styleId="berschrift8Zchn">
    <w:name w:val="Überschrift 8 Zchn"/>
    <w:basedOn w:val="Absatz-Standardschriftart"/>
    <w:link w:val="berschrift8"/>
    <w:uiPriority w:val="18"/>
    <w:rsid w:val="00A30516"/>
    <w:rPr>
      <w:rFonts w:asciiTheme="majorHAnsi" w:eastAsiaTheme="majorEastAsia" w:hAnsiTheme="majorHAnsi" w:cstheme="majorBidi"/>
      <w:color w:val="F0A22E" w:themeColor="accent1"/>
      <w:sz w:val="20"/>
      <w:szCs w:val="20"/>
    </w:rPr>
  </w:style>
  <w:style w:type="character" w:customStyle="1" w:styleId="berschrift9Zchn">
    <w:name w:val="Überschrift 9 Zchn"/>
    <w:basedOn w:val="Absatz-Standardschriftart"/>
    <w:link w:val="berschrift9"/>
    <w:uiPriority w:val="18"/>
    <w:semiHidden/>
    <w:rsid w:val="00A30516"/>
    <w:rPr>
      <w:rFonts w:asciiTheme="majorHAnsi" w:eastAsiaTheme="majorEastAsia" w:hAnsiTheme="majorHAnsi" w:cstheme="majorBidi"/>
      <w:i/>
      <w:iCs/>
      <w:color w:val="404040" w:themeColor="text1" w:themeTint="BF"/>
      <w:sz w:val="20"/>
      <w:szCs w:val="20"/>
    </w:rPr>
  </w:style>
  <w:style w:type="paragraph" w:styleId="Beschriftung">
    <w:name w:val="caption"/>
    <w:basedOn w:val="Standard"/>
    <w:next w:val="Standard"/>
    <w:uiPriority w:val="35"/>
    <w:unhideWhenUsed/>
    <w:qFormat/>
    <w:rsid w:val="00A30516"/>
    <w:pPr>
      <w:spacing w:line="240" w:lineRule="auto"/>
    </w:pPr>
    <w:rPr>
      <w:b/>
      <w:bCs/>
      <w:color w:val="F0A22E" w:themeColor="accent1"/>
      <w:sz w:val="18"/>
      <w:szCs w:val="18"/>
    </w:rPr>
  </w:style>
  <w:style w:type="paragraph" w:styleId="Titel">
    <w:name w:val="Title"/>
    <w:basedOn w:val="Standard"/>
    <w:next w:val="Standard"/>
    <w:link w:val="TitelZchn"/>
    <w:uiPriority w:val="19"/>
    <w:qFormat/>
    <w:rsid w:val="00A30516"/>
    <w:pPr>
      <w:pBdr>
        <w:bottom w:val="single" w:sz="8" w:space="4" w:color="F0A22E" w:themeColor="accent1"/>
      </w:pBdr>
      <w:spacing w:after="300" w:line="240" w:lineRule="auto"/>
      <w:contextualSpacing/>
    </w:pPr>
    <w:rPr>
      <w:rFonts w:asciiTheme="majorHAnsi" w:eastAsiaTheme="majorEastAsia" w:hAnsiTheme="majorHAnsi" w:cstheme="majorBidi"/>
      <w:color w:val="3A2C24" w:themeColor="text2" w:themeShade="BF"/>
      <w:spacing w:val="5"/>
      <w:sz w:val="52"/>
      <w:szCs w:val="52"/>
    </w:rPr>
  </w:style>
  <w:style w:type="character" w:customStyle="1" w:styleId="TitelZchn">
    <w:name w:val="Titel Zchn"/>
    <w:basedOn w:val="Absatz-Standardschriftart"/>
    <w:link w:val="Titel"/>
    <w:uiPriority w:val="19"/>
    <w:rsid w:val="00A30516"/>
    <w:rPr>
      <w:rFonts w:asciiTheme="majorHAnsi" w:eastAsiaTheme="majorEastAsia" w:hAnsiTheme="majorHAnsi" w:cstheme="majorBidi"/>
      <w:color w:val="3A2C24" w:themeColor="text2" w:themeShade="BF"/>
      <w:spacing w:val="5"/>
      <w:sz w:val="52"/>
      <w:szCs w:val="52"/>
    </w:rPr>
  </w:style>
  <w:style w:type="paragraph" w:styleId="Untertitel">
    <w:name w:val="Subtitle"/>
    <w:basedOn w:val="Standard"/>
    <w:next w:val="Standard"/>
    <w:link w:val="UntertitelZchn"/>
    <w:uiPriority w:val="19"/>
    <w:qFormat/>
    <w:rsid w:val="00A30516"/>
    <w:pPr>
      <w:numPr>
        <w:ilvl w:val="1"/>
      </w:numPr>
    </w:pPr>
    <w:rPr>
      <w:rFonts w:asciiTheme="majorHAnsi" w:eastAsiaTheme="majorEastAsia" w:hAnsiTheme="majorHAnsi" w:cstheme="majorBidi"/>
      <w:i/>
      <w:iCs/>
      <w:color w:val="F0A22E" w:themeColor="accent1"/>
      <w:spacing w:val="15"/>
      <w:sz w:val="24"/>
      <w:szCs w:val="24"/>
    </w:rPr>
  </w:style>
  <w:style w:type="character" w:customStyle="1" w:styleId="UntertitelZchn">
    <w:name w:val="Untertitel Zchn"/>
    <w:basedOn w:val="Absatz-Standardschriftart"/>
    <w:link w:val="Untertitel"/>
    <w:uiPriority w:val="19"/>
    <w:rsid w:val="00A30516"/>
    <w:rPr>
      <w:rFonts w:asciiTheme="majorHAnsi" w:eastAsiaTheme="majorEastAsia" w:hAnsiTheme="majorHAnsi" w:cstheme="majorBidi"/>
      <w:i/>
      <w:iCs/>
      <w:color w:val="F0A22E" w:themeColor="accent1"/>
      <w:spacing w:val="15"/>
      <w:sz w:val="24"/>
      <w:szCs w:val="24"/>
    </w:rPr>
  </w:style>
  <w:style w:type="character" w:styleId="Fett">
    <w:name w:val="Strong"/>
    <w:basedOn w:val="Absatz-Standardschriftart"/>
    <w:uiPriority w:val="22"/>
    <w:qFormat/>
    <w:rsid w:val="00A30516"/>
    <w:rPr>
      <w:b/>
      <w:bCs/>
    </w:rPr>
  </w:style>
  <w:style w:type="character" w:styleId="Hervorhebung">
    <w:name w:val="Emphasis"/>
    <w:basedOn w:val="Absatz-Standardschriftart"/>
    <w:uiPriority w:val="20"/>
    <w:qFormat/>
    <w:rsid w:val="00A30516"/>
    <w:rPr>
      <w:i/>
      <w:iCs/>
    </w:rPr>
  </w:style>
  <w:style w:type="paragraph" w:styleId="Zitat">
    <w:name w:val="Quote"/>
    <w:basedOn w:val="Standard"/>
    <w:next w:val="Standard"/>
    <w:link w:val="ZitatZchn"/>
    <w:uiPriority w:val="29"/>
    <w:qFormat/>
    <w:rsid w:val="00A30516"/>
    <w:rPr>
      <w:i/>
      <w:iCs/>
      <w:color w:val="000000" w:themeColor="text1"/>
    </w:rPr>
  </w:style>
  <w:style w:type="character" w:customStyle="1" w:styleId="ZitatZchn">
    <w:name w:val="Zitat Zchn"/>
    <w:basedOn w:val="Absatz-Standardschriftart"/>
    <w:link w:val="Zitat"/>
    <w:uiPriority w:val="29"/>
    <w:rsid w:val="00A30516"/>
    <w:rPr>
      <w:i/>
      <w:iCs/>
      <w:color w:val="000000" w:themeColor="text1"/>
    </w:rPr>
  </w:style>
  <w:style w:type="paragraph" w:styleId="IntensivesZitat">
    <w:name w:val="Intense Quote"/>
    <w:basedOn w:val="Standard"/>
    <w:next w:val="Standard"/>
    <w:link w:val="IntensivesZitatZchn"/>
    <w:uiPriority w:val="30"/>
    <w:qFormat/>
    <w:rsid w:val="00A30516"/>
    <w:pPr>
      <w:pBdr>
        <w:bottom w:val="single" w:sz="4" w:space="4" w:color="F0A22E" w:themeColor="accent1"/>
      </w:pBdr>
      <w:spacing w:before="200" w:after="280"/>
      <w:ind w:left="936" w:right="936"/>
    </w:pPr>
    <w:rPr>
      <w:b/>
      <w:bCs/>
      <w:i/>
      <w:iCs/>
      <w:color w:val="F0A22E" w:themeColor="accent1"/>
    </w:rPr>
  </w:style>
  <w:style w:type="character" w:customStyle="1" w:styleId="IntensivesZitatZchn">
    <w:name w:val="Intensives Zitat Zchn"/>
    <w:basedOn w:val="Absatz-Standardschriftart"/>
    <w:link w:val="IntensivesZitat"/>
    <w:uiPriority w:val="30"/>
    <w:rsid w:val="00A30516"/>
    <w:rPr>
      <w:b/>
      <w:bCs/>
      <w:i/>
      <w:iCs/>
      <w:color w:val="F0A22E" w:themeColor="accent1"/>
    </w:rPr>
  </w:style>
  <w:style w:type="character" w:styleId="SchwacheHervorhebung">
    <w:name w:val="Subtle Emphasis"/>
    <w:basedOn w:val="Absatz-Standardschriftart"/>
    <w:uiPriority w:val="19"/>
    <w:qFormat/>
    <w:rsid w:val="00A30516"/>
    <w:rPr>
      <w:i/>
      <w:iCs/>
      <w:color w:val="808080" w:themeColor="text1" w:themeTint="7F"/>
    </w:rPr>
  </w:style>
  <w:style w:type="character" w:styleId="IntensiveHervorhebung">
    <w:name w:val="Intense Emphasis"/>
    <w:basedOn w:val="Absatz-Standardschriftart"/>
    <w:uiPriority w:val="21"/>
    <w:qFormat/>
    <w:rsid w:val="00A30516"/>
    <w:rPr>
      <w:b/>
      <w:bCs/>
      <w:i/>
      <w:iCs/>
      <w:color w:val="F0A22E" w:themeColor="accent1"/>
    </w:rPr>
  </w:style>
  <w:style w:type="character" w:styleId="SchwacherVerweis">
    <w:name w:val="Subtle Reference"/>
    <w:basedOn w:val="Absatz-Standardschriftart"/>
    <w:uiPriority w:val="31"/>
    <w:qFormat/>
    <w:rsid w:val="00A30516"/>
    <w:rPr>
      <w:smallCaps/>
      <w:color w:val="A5644E" w:themeColor="accent2"/>
      <w:u w:val="single"/>
    </w:rPr>
  </w:style>
  <w:style w:type="character" w:styleId="IntensiverVerweis">
    <w:name w:val="Intense Reference"/>
    <w:basedOn w:val="Absatz-Standardschriftart"/>
    <w:uiPriority w:val="32"/>
    <w:qFormat/>
    <w:rsid w:val="00A30516"/>
    <w:rPr>
      <w:b/>
      <w:bCs/>
      <w:smallCaps/>
      <w:color w:val="A5644E" w:themeColor="accent2"/>
      <w:spacing w:val="5"/>
      <w:u w:val="single"/>
    </w:rPr>
  </w:style>
  <w:style w:type="character" w:styleId="Buchtitel">
    <w:name w:val="Book Title"/>
    <w:basedOn w:val="Absatz-Standardschriftart"/>
    <w:uiPriority w:val="33"/>
    <w:qFormat/>
    <w:rsid w:val="00A30516"/>
    <w:rPr>
      <w:b/>
      <w:bCs/>
      <w:smallCaps/>
      <w:spacing w:val="5"/>
    </w:rPr>
  </w:style>
  <w:style w:type="paragraph" w:styleId="Inhaltsverzeichnisberschrift">
    <w:name w:val="TOC Heading"/>
    <w:basedOn w:val="Verzeichnis3"/>
    <w:next w:val="Standard"/>
    <w:uiPriority w:val="39"/>
    <w:unhideWhenUsed/>
    <w:qFormat/>
    <w:rsid w:val="00B543CF"/>
  </w:style>
  <w:style w:type="character" w:styleId="Platzhaltertext">
    <w:name w:val="Placeholder Text"/>
    <w:basedOn w:val="Absatz-Standardschriftart"/>
    <w:uiPriority w:val="99"/>
    <w:rsid w:val="00A30516"/>
    <w:rPr>
      <w:color w:val="808080"/>
    </w:rPr>
  </w:style>
  <w:style w:type="paragraph" w:styleId="Verzeichnis1">
    <w:name w:val="toc 1"/>
    <w:basedOn w:val="Standard"/>
    <w:next w:val="Standard"/>
    <w:autoRedefine/>
    <w:uiPriority w:val="39"/>
    <w:unhideWhenUsed/>
    <w:rsid w:val="006C2D3B"/>
    <w:pPr>
      <w:tabs>
        <w:tab w:val="left" w:pos="284"/>
        <w:tab w:val="left" w:pos="8647"/>
      </w:tabs>
      <w:spacing w:after="100" w:line="240" w:lineRule="auto"/>
      <w:pPrChange w:id="0" w:author="Denis Bittante" w:date="2015-10-26T22:25:00Z">
        <w:pPr>
          <w:tabs>
            <w:tab w:val="left" w:pos="284"/>
            <w:tab w:val="left" w:pos="8647"/>
          </w:tabs>
          <w:spacing w:after="100"/>
        </w:pPr>
      </w:pPrChange>
    </w:pPr>
    <w:rPr>
      <w:rPrChange w:id="0" w:author="Denis Bittante" w:date="2015-10-26T22:25:00Z">
        <w:rPr>
          <w:rFonts w:ascii="Segoe UI Light" w:eastAsiaTheme="minorEastAsia" w:hAnsi="Segoe UI Light" w:cstheme="minorBidi"/>
          <w:sz w:val="22"/>
          <w:szCs w:val="22"/>
          <w:lang w:val="de-CH" w:eastAsia="en-US" w:bidi="ar-SA"/>
        </w:rPr>
      </w:rPrChange>
    </w:rPr>
  </w:style>
  <w:style w:type="character" w:styleId="Hyperlink">
    <w:name w:val="Hyperlink"/>
    <w:basedOn w:val="Absatz-Standardschriftart"/>
    <w:uiPriority w:val="99"/>
    <w:unhideWhenUsed/>
    <w:rsid w:val="009747F0"/>
    <w:rPr>
      <w:color w:val="AD1F1F" w:themeColor="hyperlink"/>
      <w:u w:val="single"/>
    </w:rPr>
  </w:style>
  <w:style w:type="paragraph" w:styleId="Sprechblasentext">
    <w:name w:val="Balloon Text"/>
    <w:basedOn w:val="Standard"/>
    <w:link w:val="SprechblasentextZchn"/>
    <w:uiPriority w:val="99"/>
    <w:semiHidden/>
    <w:unhideWhenUsed/>
    <w:rsid w:val="00401A6B"/>
    <w:pPr>
      <w:spacing w:after="180" w:line="264" w:lineRule="auto"/>
    </w:pPr>
    <w:rPr>
      <w:rFonts w:ascii="Tahoma" w:eastAsiaTheme="minorHAnsi" w:hAnsi="Tahoma" w:cs="Tahoma"/>
      <w:kern w:val="24"/>
      <w:sz w:val="16"/>
      <w:szCs w:val="16"/>
      <w:lang w:eastAsia="de-CH"/>
      <w14:ligatures w14:val="standardContextual"/>
    </w:rPr>
  </w:style>
  <w:style w:type="character" w:customStyle="1" w:styleId="SprechblasentextZchn">
    <w:name w:val="Sprechblasentext Zchn"/>
    <w:basedOn w:val="Absatz-Standardschriftart"/>
    <w:link w:val="Sprechblasentext"/>
    <w:uiPriority w:val="99"/>
    <w:semiHidden/>
    <w:rsid w:val="00401A6B"/>
    <w:rPr>
      <w:rFonts w:ascii="Tahoma" w:eastAsiaTheme="minorHAnsi" w:hAnsi="Tahoma" w:cs="Tahoma"/>
      <w:kern w:val="24"/>
      <w:sz w:val="16"/>
      <w:szCs w:val="16"/>
      <w:lang w:eastAsia="de-CH"/>
      <w14:ligatures w14:val="standardContextual"/>
    </w:rPr>
  </w:style>
  <w:style w:type="paragraph" w:styleId="Liste">
    <w:name w:val="List"/>
    <w:basedOn w:val="Standard"/>
    <w:uiPriority w:val="99"/>
    <w:semiHidden/>
    <w:unhideWhenUsed/>
    <w:rsid w:val="00401A6B"/>
    <w:pPr>
      <w:spacing w:after="180" w:line="264" w:lineRule="auto"/>
      <w:ind w:left="360" w:hanging="360"/>
    </w:pPr>
    <w:rPr>
      <w:rFonts w:asciiTheme="minorHAnsi" w:eastAsiaTheme="minorHAnsi" w:hAnsiTheme="minorHAnsi" w:cs="Times New Roman"/>
      <w:kern w:val="24"/>
      <w:sz w:val="23"/>
      <w:szCs w:val="20"/>
      <w:lang w:eastAsia="de-CH"/>
      <w14:ligatures w14:val="standardContextual"/>
    </w:rPr>
  </w:style>
  <w:style w:type="paragraph" w:styleId="Liste2">
    <w:name w:val="List 2"/>
    <w:basedOn w:val="Standard"/>
    <w:uiPriority w:val="99"/>
    <w:semiHidden/>
    <w:unhideWhenUsed/>
    <w:rsid w:val="00401A6B"/>
    <w:pPr>
      <w:spacing w:after="180" w:line="264" w:lineRule="auto"/>
      <w:ind w:left="720" w:hanging="360"/>
    </w:pPr>
    <w:rPr>
      <w:rFonts w:asciiTheme="minorHAnsi" w:eastAsiaTheme="minorHAnsi" w:hAnsiTheme="minorHAnsi" w:cs="Times New Roman"/>
      <w:kern w:val="24"/>
      <w:sz w:val="23"/>
      <w:szCs w:val="20"/>
      <w:lang w:eastAsia="de-CH"/>
      <w14:ligatures w14:val="standardContextual"/>
    </w:rPr>
  </w:style>
  <w:style w:type="paragraph" w:styleId="Aufzhlungszeichen">
    <w:name w:val="List Bullet"/>
    <w:basedOn w:val="Standard"/>
    <w:uiPriority w:val="1"/>
    <w:unhideWhenUsed/>
    <w:qFormat/>
    <w:rsid w:val="00401A6B"/>
    <w:pPr>
      <w:numPr>
        <w:numId w:val="3"/>
      </w:numPr>
      <w:spacing w:after="180" w:line="264" w:lineRule="auto"/>
    </w:pPr>
    <w:rPr>
      <w:rFonts w:asciiTheme="minorHAnsi" w:eastAsiaTheme="minorHAnsi" w:hAnsiTheme="minorHAnsi" w:cs="Times New Roman"/>
      <w:kern w:val="24"/>
      <w:sz w:val="24"/>
      <w:szCs w:val="20"/>
      <w:lang w:eastAsia="de-CH"/>
      <w14:ligatures w14:val="standardContextual"/>
    </w:rPr>
  </w:style>
  <w:style w:type="paragraph" w:styleId="Aufzhlungszeichen2">
    <w:name w:val="List Bullet 2"/>
    <w:basedOn w:val="Standard"/>
    <w:uiPriority w:val="99"/>
    <w:unhideWhenUsed/>
    <w:qFormat/>
    <w:rsid w:val="00401A6B"/>
    <w:pPr>
      <w:numPr>
        <w:numId w:val="4"/>
      </w:numPr>
      <w:spacing w:after="180" w:line="264" w:lineRule="auto"/>
    </w:pPr>
    <w:rPr>
      <w:rFonts w:asciiTheme="minorHAnsi" w:eastAsiaTheme="minorHAnsi" w:hAnsiTheme="minorHAnsi" w:cs="Times New Roman"/>
      <w:color w:val="F0A22E" w:themeColor="accent1"/>
      <w:kern w:val="24"/>
      <w:sz w:val="23"/>
      <w:szCs w:val="20"/>
      <w:lang w:eastAsia="de-CH"/>
      <w14:ligatures w14:val="standardContextual"/>
    </w:rPr>
  </w:style>
  <w:style w:type="paragraph" w:styleId="Aufzhlungszeichen3">
    <w:name w:val="List Bullet 3"/>
    <w:basedOn w:val="Standard"/>
    <w:uiPriority w:val="99"/>
    <w:unhideWhenUsed/>
    <w:qFormat/>
    <w:rsid w:val="00401A6B"/>
    <w:pPr>
      <w:numPr>
        <w:numId w:val="5"/>
      </w:numPr>
      <w:spacing w:after="180" w:line="264" w:lineRule="auto"/>
    </w:pPr>
    <w:rPr>
      <w:rFonts w:asciiTheme="minorHAnsi" w:eastAsiaTheme="minorHAnsi" w:hAnsiTheme="minorHAnsi" w:cs="Times New Roman"/>
      <w:color w:val="A5644E" w:themeColor="accent2"/>
      <w:kern w:val="24"/>
      <w:sz w:val="23"/>
      <w:szCs w:val="20"/>
      <w:lang w:eastAsia="de-CH"/>
      <w14:ligatures w14:val="standardContextual"/>
    </w:rPr>
  </w:style>
  <w:style w:type="paragraph" w:styleId="Aufzhlungszeichen4">
    <w:name w:val="List Bullet 4"/>
    <w:basedOn w:val="Standard"/>
    <w:uiPriority w:val="99"/>
    <w:unhideWhenUsed/>
    <w:qFormat/>
    <w:rsid w:val="00401A6B"/>
    <w:pPr>
      <w:numPr>
        <w:numId w:val="6"/>
      </w:numPr>
      <w:spacing w:after="180" w:line="264" w:lineRule="auto"/>
    </w:pPr>
    <w:rPr>
      <w:rFonts w:asciiTheme="minorHAnsi" w:eastAsiaTheme="minorHAnsi" w:hAnsiTheme="minorHAnsi" w:cs="Times New Roman"/>
      <w:caps/>
      <w:spacing w:val="4"/>
      <w:kern w:val="24"/>
      <w:sz w:val="23"/>
      <w:szCs w:val="20"/>
      <w:lang w:eastAsia="de-CH"/>
      <w14:ligatures w14:val="standardContextual"/>
    </w:rPr>
  </w:style>
  <w:style w:type="paragraph" w:styleId="Aufzhlungszeichen5">
    <w:name w:val="List Bullet 5"/>
    <w:basedOn w:val="Standard"/>
    <w:uiPriority w:val="99"/>
    <w:unhideWhenUsed/>
    <w:qFormat/>
    <w:rsid w:val="00401A6B"/>
    <w:pPr>
      <w:numPr>
        <w:numId w:val="7"/>
      </w:numPr>
      <w:spacing w:after="180" w:line="264" w:lineRule="auto"/>
    </w:pPr>
    <w:rPr>
      <w:rFonts w:asciiTheme="minorHAnsi" w:eastAsiaTheme="minorHAnsi" w:hAnsiTheme="minorHAnsi" w:cs="Times New Roman"/>
      <w:kern w:val="24"/>
      <w:sz w:val="23"/>
      <w:szCs w:val="20"/>
      <w:lang w:eastAsia="de-CH"/>
      <w14:ligatures w14:val="standardContextual"/>
    </w:rPr>
  </w:style>
  <w:style w:type="paragraph" w:styleId="Listenabsatz">
    <w:name w:val="List Paragraph"/>
    <w:basedOn w:val="Standard"/>
    <w:link w:val="ListenabsatzZchn"/>
    <w:uiPriority w:val="34"/>
    <w:unhideWhenUsed/>
    <w:qFormat/>
    <w:rsid w:val="00583DDE"/>
    <w:pPr>
      <w:spacing w:after="0" w:line="264" w:lineRule="auto"/>
      <w:ind w:left="170"/>
      <w:contextualSpacing/>
    </w:pPr>
    <w:rPr>
      <w:rFonts w:asciiTheme="minorHAnsi" w:eastAsiaTheme="minorHAnsi" w:hAnsiTheme="minorHAnsi" w:cs="Times New Roman"/>
      <w:kern w:val="24"/>
      <w:sz w:val="23"/>
      <w:szCs w:val="20"/>
      <w:lang w:eastAsia="de-CH"/>
      <w14:ligatures w14:val="standardContextual"/>
    </w:rPr>
  </w:style>
  <w:style w:type="numbering" w:customStyle="1" w:styleId="Galathea-Listentyp">
    <w:name w:val="Galathea-Listentyp"/>
    <w:uiPriority w:val="99"/>
    <w:rsid w:val="00401A6B"/>
    <w:pPr>
      <w:numPr>
        <w:numId w:val="2"/>
      </w:numPr>
    </w:pPr>
  </w:style>
  <w:style w:type="table" w:styleId="Tabellenraster">
    <w:name w:val="Table Grid"/>
    <w:basedOn w:val="NormaleTabelle"/>
    <w:uiPriority w:val="59"/>
    <w:rsid w:val="00401A6B"/>
    <w:pPr>
      <w:spacing w:after="0" w:line="240" w:lineRule="auto"/>
    </w:pPr>
    <w:rPr>
      <w:rFonts w:eastAsiaTheme="minorHAnsi" w:cstheme="minorHAnsi"/>
      <w:kern w:val="24"/>
      <w:sz w:val="24"/>
      <w:szCs w:val="24"/>
      <w:lang w:eastAsia="de-CH"/>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chtsgrundlagenverzeichnis">
    <w:name w:val="table of authorities"/>
    <w:basedOn w:val="Standard"/>
    <w:next w:val="Standard"/>
    <w:uiPriority w:val="99"/>
    <w:unhideWhenUsed/>
    <w:rsid w:val="00401A6B"/>
    <w:pPr>
      <w:spacing w:after="180" w:line="264" w:lineRule="auto"/>
      <w:ind w:left="220" w:hanging="220"/>
    </w:pPr>
    <w:rPr>
      <w:rFonts w:asciiTheme="minorHAnsi" w:eastAsiaTheme="minorHAnsi" w:hAnsiTheme="minorHAnsi" w:cs="Times New Roman"/>
      <w:kern w:val="24"/>
      <w:sz w:val="23"/>
      <w:szCs w:val="20"/>
      <w:lang w:eastAsia="de-CH"/>
      <w14:ligatures w14:val="standardContextual"/>
    </w:rPr>
  </w:style>
  <w:style w:type="paragraph" w:styleId="Verzeichnis2">
    <w:name w:val="toc 2"/>
    <w:basedOn w:val="Standard"/>
    <w:next w:val="Standard"/>
    <w:autoRedefine/>
    <w:uiPriority w:val="39"/>
    <w:unhideWhenUsed/>
    <w:rsid w:val="00C808D7"/>
    <w:pPr>
      <w:tabs>
        <w:tab w:val="left" w:pos="720"/>
        <w:tab w:val="right" w:leader="dot" w:pos="8630"/>
      </w:tabs>
      <w:spacing w:after="100" w:line="240" w:lineRule="auto"/>
      <w:ind w:left="142"/>
    </w:pPr>
    <w:rPr>
      <w:rFonts w:eastAsiaTheme="minorHAnsi" w:cs="Times New Roman"/>
      <w:noProof/>
      <w:kern w:val="24"/>
      <w:sz w:val="23"/>
      <w:szCs w:val="20"/>
      <w:lang w:eastAsia="de-CH"/>
      <w14:ligatures w14:val="standardContextual"/>
    </w:rPr>
  </w:style>
  <w:style w:type="paragraph" w:styleId="Verzeichnis3">
    <w:name w:val="toc 3"/>
    <w:basedOn w:val="Verzeichnis5"/>
    <w:next w:val="Standard"/>
    <w:autoRedefine/>
    <w:uiPriority w:val="39"/>
    <w:unhideWhenUsed/>
    <w:qFormat/>
    <w:rsid w:val="00B543CF"/>
  </w:style>
  <w:style w:type="paragraph" w:styleId="Verzeichnis4">
    <w:name w:val="toc 4"/>
    <w:basedOn w:val="Verzeichnis1"/>
    <w:next w:val="Standard"/>
    <w:autoRedefine/>
    <w:uiPriority w:val="39"/>
    <w:unhideWhenUsed/>
    <w:qFormat/>
    <w:rsid w:val="00B543CF"/>
  </w:style>
  <w:style w:type="paragraph" w:styleId="Verzeichnis5">
    <w:name w:val="toc 5"/>
    <w:basedOn w:val="Verzeichnis4"/>
    <w:next w:val="Standard"/>
    <w:autoRedefine/>
    <w:uiPriority w:val="39"/>
    <w:unhideWhenUsed/>
    <w:qFormat/>
    <w:rsid w:val="00B543CF"/>
  </w:style>
  <w:style w:type="paragraph" w:styleId="Verzeichnis6">
    <w:name w:val="toc 6"/>
    <w:basedOn w:val="Standard"/>
    <w:next w:val="Standard"/>
    <w:autoRedefine/>
    <w:uiPriority w:val="39"/>
    <w:unhideWhenUsed/>
    <w:qFormat/>
    <w:rsid w:val="00387A6E"/>
    <w:pPr>
      <w:tabs>
        <w:tab w:val="right" w:leader="dot" w:pos="8630"/>
      </w:tabs>
      <w:spacing w:after="40" w:line="240" w:lineRule="auto"/>
      <w:ind w:left="720"/>
    </w:pPr>
    <w:rPr>
      <w:rFonts w:eastAsiaTheme="minorHAnsi" w:cs="Times New Roman"/>
      <w:noProof/>
      <w:kern w:val="24"/>
      <w:sz w:val="23"/>
      <w:szCs w:val="20"/>
      <w:lang w:eastAsia="de-CH"/>
      <w14:ligatures w14:val="standardContextual"/>
    </w:rPr>
  </w:style>
  <w:style w:type="paragraph" w:styleId="Verzeichnis7">
    <w:name w:val="toc 7"/>
    <w:basedOn w:val="Standard"/>
    <w:next w:val="Standard"/>
    <w:autoRedefine/>
    <w:uiPriority w:val="39"/>
    <w:unhideWhenUsed/>
    <w:qFormat/>
    <w:rsid w:val="00387A6E"/>
    <w:pPr>
      <w:tabs>
        <w:tab w:val="right" w:leader="dot" w:pos="8630"/>
      </w:tabs>
      <w:spacing w:after="40" w:line="240" w:lineRule="auto"/>
      <w:ind w:left="864"/>
    </w:pPr>
    <w:rPr>
      <w:rFonts w:eastAsiaTheme="minorHAnsi" w:cs="Times New Roman"/>
      <w:noProof/>
      <w:kern w:val="24"/>
      <w:sz w:val="23"/>
      <w:szCs w:val="20"/>
      <w:lang w:eastAsia="de-CH"/>
      <w14:ligatures w14:val="standardContextual"/>
    </w:rPr>
  </w:style>
  <w:style w:type="paragraph" w:styleId="Verzeichnis8">
    <w:name w:val="toc 8"/>
    <w:basedOn w:val="Standard"/>
    <w:next w:val="Standard"/>
    <w:autoRedefine/>
    <w:uiPriority w:val="39"/>
    <w:unhideWhenUsed/>
    <w:qFormat/>
    <w:rsid w:val="00387A6E"/>
    <w:pPr>
      <w:tabs>
        <w:tab w:val="right" w:leader="dot" w:pos="8630"/>
      </w:tabs>
      <w:spacing w:after="40" w:line="240" w:lineRule="auto"/>
      <w:ind w:left="1008"/>
    </w:pPr>
    <w:rPr>
      <w:rFonts w:eastAsiaTheme="minorHAnsi" w:cs="Times New Roman"/>
      <w:noProof/>
      <w:kern w:val="24"/>
      <w:sz w:val="23"/>
      <w:szCs w:val="20"/>
      <w:lang w:eastAsia="de-CH"/>
      <w14:ligatures w14:val="standardContextual"/>
    </w:rPr>
  </w:style>
  <w:style w:type="paragraph" w:styleId="Verzeichnis9">
    <w:name w:val="toc 9"/>
    <w:basedOn w:val="Standard"/>
    <w:next w:val="Standard"/>
    <w:autoRedefine/>
    <w:uiPriority w:val="39"/>
    <w:unhideWhenUsed/>
    <w:qFormat/>
    <w:rsid w:val="00387A6E"/>
    <w:pPr>
      <w:tabs>
        <w:tab w:val="right" w:leader="dot" w:pos="8630"/>
      </w:tabs>
      <w:spacing w:after="40" w:line="240" w:lineRule="auto"/>
      <w:ind w:left="1152"/>
    </w:pPr>
    <w:rPr>
      <w:rFonts w:eastAsiaTheme="minorHAnsi" w:cs="Times New Roman"/>
      <w:noProof/>
      <w:kern w:val="24"/>
      <w:sz w:val="23"/>
      <w:szCs w:val="20"/>
      <w:lang w:eastAsia="de-CH"/>
      <w14:ligatures w14:val="standardContextual"/>
    </w:rPr>
  </w:style>
  <w:style w:type="paragraph" w:customStyle="1" w:styleId="Kategorie">
    <w:name w:val="Kategorie"/>
    <w:basedOn w:val="Standard"/>
    <w:uiPriority w:val="49"/>
    <w:rsid w:val="00401A6B"/>
    <w:pPr>
      <w:spacing w:after="0" w:line="264" w:lineRule="auto"/>
    </w:pPr>
    <w:rPr>
      <w:rFonts w:asciiTheme="minorHAnsi" w:eastAsiaTheme="minorHAnsi" w:hAnsiTheme="minorHAnsi" w:cs="Times New Roman"/>
      <w:b/>
      <w:kern w:val="24"/>
      <w:sz w:val="24"/>
      <w:szCs w:val="24"/>
      <w:lang w:eastAsia="de-CH"/>
      <w14:ligatures w14:val="standardContextual"/>
    </w:rPr>
  </w:style>
  <w:style w:type="paragraph" w:customStyle="1" w:styleId="Firmenname">
    <w:name w:val="Firmenname"/>
    <w:basedOn w:val="Standard"/>
    <w:uiPriority w:val="49"/>
    <w:rsid w:val="00401A6B"/>
    <w:pPr>
      <w:spacing w:after="0" w:line="264" w:lineRule="auto"/>
    </w:pPr>
    <w:rPr>
      <w:rFonts w:asciiTheme="minorHAnsi" w:eastAsiaTheme="minorHAnsi" w:hAnsiTheme="minorHAnsi" w:cstheme="minorHAnsi"/>
      <w:kern w:val="24"/>
      <w:sz w:val="36"/>
      <w:szCs w:val="36"/>
      <w:lang w:eastAsia="de-CH"/>
      <w14:ligatures w14:val="standardContextual"/>
    </w:rPr>
  </w:style>
  <w:style w:type="paragraph" w:customStyle="1" w:styleId="Fuzeile-Gerade">
    <w:name w:val="Fußzeile - Gerade"/>
    <w:basedOn w:val="Standard"/>
    <w:unhideWhenUsed/>
    <w:qFormat/>
    <w:rsid w:val="00401A6B"/>
    <w:pPr>
      <w:pBdr>
        <w:top w:val="single" w:sz="4" w:space="1" w:color="F0A22E" w:themeColor="accent1"/>
      </w:pBdr>
      <w:spacing w:after="180" w:line="264" w:lineRule="auto"/>
    </w:pPr>
    <w:rPr>
      <w:rFonts w:asciiTheme="minorHAnsi" w:eastAsiaTheme="minorHAnsi" w:hAnsiTheme="minorHAnsi" w:cs="Times New Roman"/>
      <w:color w:val="4E3B30" w:themeColor="text2"/>
      <w:kern w:val="24"/>
      <w:sz w:val="20"/>
      <w:szCs w:val="20"/>
      <w:lang w:eastAsia="de-CH"/>
      <w14:ligatures w14:val="standardContextual"/>
    </w:rPr>
  </w:style>
  <w:style w:type="paragraph" w:customStyle="1" w:styleId="Fuzeile-Ungerade">
    <w:name w:val="Fußzeile - Ungerade"/>
    <w:basedOn w:val="Standard"/>
    <w:unhideWhenUsed/>
    <w:qFormat/>
    <w:rsid w:val="00401A6B"/>
    <w:pPr>
      <w:pBdr>
        <w:top w:val="single" w:sz="4" w:space="1" w:color="F0A22E" w:themeColor="accent1"/>
      </w:pBdr>
      <w:spacing w:after="180" w:line="264" w:lineRule="auto"/>
      <w:jc w:val="right"/>
    </w:pPr>
    <w:rPr>
      <w:rFonts w:asciiTheme="minorHAnsi" w:eastAsiaTheme="minorHAnsi" w:hAnsiTheme="minorHAnsi" w:cs="Times New Roman"/>
      <w:color w:val="4E3B30" w:themeColor="text2"/>
      <w:kern w:val="24"/>
      <w:sz w:val="20"/>
      <w:szCs w:val="20"/>
      <w:lang w:eastAsia="de-CH"/>
      <w14:ligatures w14:val="standardContextual"/>
    </w:rPr>
  </w:style>
  <w:style w:type="paragraph" w:customStyle="1" w:styleId="Kopfzeile-Gerade">
    <w:name w:val="Kopfzeile - Gerade"/>
    <w:basedOn w:val="Standard"/>
    <w:unhideWhenUsed/>
    <w:qFormat/>
    <w:rsid w:val="00401A6B"/>
    <w:pPr>
      <w:pBdr>
        <w:bottom w:val="single" w:sz="4" w:space="1" w:color="F0A22E" w:themeColor="accent1"/>
      </w:pBdr>
      <w:spacing w:after="0" w:line="240" w:lineRule="auto"/>
    </w:pPr>
    <w:rPr>
      <w:rFonts w:asciiTheme="minorHAnsi" w:eastAsia="Times New Roman" w:hAnsiTheme="minorHAnsi" w:cs="Times New Roman"/>
      <w:b/>
      <w:color w:val="4E3B30" w:themeColor="text2"/>
      <w:kern w:val="24"/>
      <w:sz w:val="20"/>
      <w:szCs w:val="24"/>
      <w:lang w:eastAsia="de-CH"/>
      <w14:ligatures w14:val="standardContextual"/>
    </w:rPr>
  </w:style>
  <w:style w:type="paragraph" w:customStyle="1" w:styleId="Kopfzeile-Ungerade">
    <w:name w:val="Kopfzeile - Ungerade"/>
    <w:basedOn w:val="Standard"/>
    <w:unhideWhenUsed/>
    <w:qFormat/>
    <w:rsid w:val="00401A6B"/>
    <w:pPr>
      <w:pBdr>
        <w:bottom w:val="single" w:sz="4" w:space="1" w:color="A6A6A6" w:themeColor="background1" w:themeShade="A6"/>
      </w:pBdr>
      <w:spacing w:after="0" w:line="240" w:lineRule="auto"/>
      <w:jc w:val="right"/>
    </w:pPr>
    <w:rPr>
      <w:rFonts w:asciiTheme="minorHAnsi" w:eastAsia="Times New Roman" w:hAnsiTheme="minorHAnsi" w:cs="Times New Roman"/>
      <w:b/>
      <w:color w:val="4E3B30" w:themeColor="text2"/>
      <w:kern w:val="24"/>
      <w:sz w:val="20"/>
      <w:szCs w:val="24"/>
      <w:lang w:eastAsia="de-CH"/>
      <w14:ligatures w14:val="standardContextual"/>
    </w:rPr>
  </w:style>
  <w:style w:type="paragraph" w:customStyle="1" w:styleId="KeinAbstand">
    <w:name w:val="KeinAbstand"/>
    <w:basedOn w:val="Standard"/>
    <w:qFormat/>
    <w:rsid w:val="00401A6B"/>
    <w:pPr>
      <w:framePr w:wrap="auto" w:hAnchor="page" w:xAlign="center" w:yAlign="top"/>
      <w:spacing w:after="0" w:line="240" w:lineRule="auto"/>
      <w:suppressOverlap/>
    </w:pPr>
    <w:rPr>
      <w:rFonts w:asciiTheme="minorHAnsi" w:eastAsiaTheme="minorHAnsi" w:hAnsiTheme="minorHAnsi" w:cs="Times New Roman"/>
      <w:kern w:val="24"/>
      <w:sz w:val="23"/>
      <w:szCs w:val="120"/>
      <w:lang w:eastAsia="de-CH"/>
      <w14:ligatures w14:val="standardContextual"/>
    </w:rPr>
  </w:style>
  <w:style w:type="character" w:styleId="Funotenzeichen">
    <w:name w:val="footnote reference"/>
    <w:basedOn w:val="Absatz-Standardschriftart"/>
    <w:uiPriority w:val="99"/>
    <w:unhideWhenUsed/>
    <w:rsid w:val="00401A6B"/>
    <w:rPr>
      <w:vertAlign w:val="superscript"/>
    </w:rPr>
  </w:style>
  <w:style w:type="paragraph" w:styleId="Funotentext">
    <w:name w:val="footnote text"/>
    <w:basedOn w:val="Standard"/>
    <w:link w:val="FunotentextZchn"/>
    <w:uiPriority w:val="99"/>
    <w:unhideWhenUsed/>
    <w:rsid w:val="00401A6B"/>
    <w:pPr>
      <w:spacing w:before="40" w:after="0" w:line="240" w:lineRule="auto"/>
      <w:jc w:val="both"/>
    </w:pPr>
    <w:rPr>
      <w:rFonts w:asciiTheme="minorHAnsi" w:eastAsiaTheme="minorHAnsi" w:hAnsiTheme="minorHAnsi"/>
      <w:color w:val="595959" w:themeColor="text1" w:themeTint="A6"/>
      <w:kern w:val="20"/>
      <w:sz w:val="20"/>
      <w:szCs w:val="20"/>
      <w:lang w:eastAsia="de-CH"/>
    </w:rPr>
  </w:style>
  <w:style w:type="character" w:customStyle="1" w:styleId="FunotentextZchn">
    <w:name w:val="Fußnotentext Zchn"/>
    <w:basedOn w:val="Absatz-Standardschriftart"/>
    <w:link w:val="Funotentext"/>
    <w:uiPriority w:val="99"/>
    <w:rsid w:val="00401A6B"/>
    <w:rPr>
      <w:rFonts w:eastAsiaTheme="minorHAnsi"/>
      <w:color w:val="595959" w:themeColor="text1" w:themeTint="A6"/>
      <w:kern w:val="20"/>
      <w:sz w:val="20"/>
      <w:szCs w:val="20"/>
      <w:lang w:eastAsia="de-CH"/>
    </w:rPr>
  </w:style>
  <w:style w:type="paragraph" w:styleId="Abbildungsverzeichnis">
    <w:name w:val="table of figures"/>
    <w:basedOn w:val="Standard"/>
    <w:next w:val="Standard"/>
    <w:uiPriority w:val="99"/>
    <w:unhideWhenUsed/>
    <w:rsid w:val="00401A6B"/>
    <w:pPr>
      <w:spacing w:after="0" w:line="264" w:lineRule="auto"/>
    </w:pPr>
    <w:rPr>
      <w:rFonts w:asciiTheme="minorHAnsi" w:eastAsiaTheme="minorHAnsi" w:hAnsiTheme="minorHAnsi" w:cs="Times New Roman"/>
      <w:kern w:val="24"/>
      <w:sz w:val="23"/>
      <w:szCs w:val="20"/>
      <w:lang w:eastAsia="de-CH"/>
      <w14:ligatures w14:val="standardContextual"/>
    </w:rPr>
  </w:style>
  <w:style w:type="paragraph" w:styleId="Index1">
    <w:name w:val="index 1"/>
    <w:basedOn w:val="Standard"/>
    <w:next w:val="Standard"/>
    <w:autoRedefine/>
    <w:uiPriority w:val="99"/>
    <w:semiHidden/>
    <w:unhideWhenUsed/>
    <w:rsid w:val="00401A6B"/>
    <w:pPr>
      <w:spacing w:after="0" w:line="240" w:lineRule="auto"/>
      <w:ind w:left="230" w:hanging="230"/>
    </w:pPr>
    <w:rPr>
      <w:rFonts w:asciiTheme="minorHAnsi" w:eastAsiaTheme="minorHAnsi" w:hAnsiTheme="minorHAnsi" w:cs="Times New Roman"/>
      <w:kern w:val="24"/>
      <w:sz w:val="23"/>
      <w:szCs w:val="20"/>
      <w:lang w:eastAsia="de-CH"/>
      <w14:ligatures w14:val="standardContextual"/>
    </w:rPr>
  </w:style>
  <w:style w:type="paragraph" w:customStyle="1" w:styleId="Angebot">
    <w:name w:val="Angebot"/>
    <w:basedOn w:val="Standard"/>
    <w:next w:val="Standard"/>
    <w:link w:val="ZitatZeichen"/>
    <w:uiPriority w:val="9"/>
    <w:unhideWhenUsed/>
    <w:qFormat/>
    <w:rsid w:val="00401A6B"/>
    <w:pPr>
      <w:spacing w:before="240" w:after="240" w:line="288" w:lineRule="auto"/>
      <w:ind w:left="720" w:right="720"/>
      <w:jc w:val="both"/>
    </w:pPr>
    <w:rPr>
      <w:rFonts w:asciiTheme="minorHAnsi" w:eastAsiaTheme="minorHAnsi" w:hAnsiTheme="minorHAnsi"/>
      <w:i/>
      <w:iCs/>
      <w:color w:val="F0A22E" w:themeColor="accent1"/>
      <w:kern w:val="20"/>
      <w:sz w:val="28"/>
      <w:szCs w:val="20"/>
      <w:lang w:eastAsia="de-CH"/>
    </w:rPr>
  </w:style>
  <w:style w:type="character" w:customStyle="1" w:styleId="ZitatZeichen">
    <w:name w:val="Zitat Zeichen"/>
    <w:basedOn w:val="Absatz-Standardschriftart"/>
    <w:link w:val="Angebot"/>
    <w:uiPriority w:val="9"/>
    <w:rsid w:val="00401A6B"/>
    <w:rPr>
      <w:rFonts w:eastAsiaTheme="minorHAnsi"/>
      <w:i/>
      <w:iCs/>
      <w:color w:val="F0A22E" w:themeColor="accent1"/>
      <w:kern w:val="20"/>
      <w:sz w:val="28"/>
      <w:szCs w:val="20"/>
      <w:lang w:eastAsia="de-CH"/>
    </w:rPr>
  </w:style>
  <w:style w:type="paragraph" w:customStyle="1" w:styleId="Literaturverweise">
    <w:name w:val="Literaturverweise"/>
    <w:basedOn w:val="Standard"/>
    <w:next w:val="Standard"/>
    <w:uiPriority w:val="37"/>
    <w:semiHidden/>
    <w:unhideWhenUsed/>
    <w:rsid w:val="00401A6B"/>
    <w:pPr>
      <w:spacing w:before="40" w:after="160" w:line="288" w:lineRule="auto"/>
      <w:jc w:val="both"/>
    </w:pPr>
    <w:rPr>
      <w:rFonts w:asciiTheme="minorHAnsi" w:eastAsiaTheme="minorHAnsi" w:hAnsiTheme="minorHAnsi"/>
      <w:color w:val="595959" w:themeColor="text1" w:themeTint="A6"/>
      <w:kern w:val="20"/>
      <w:sz w:val="20"/>
      <w:szCs w:val="20"/>
      <w:lang w:eastAsia="de-CH"/>
    </w:rPr>
  </w:style>
  <w:style w:type="paragraph" w:styleId="Blocktext">
    <w:name w:val="Block Text"/>
    <w:basedOn w:val="Standard"/>
    <w:uiPriority w:val="99"/>
    <w:semiHidden/>
    <w:unhideWhenUsed/>
    <w:rsid w:val="00401A6B"/>
    <w:pPr>
      <w:pBdr>
        <w:top w:val="single" w:sz="2" w:space="10" w:color="F0A22E" w:themeColor="accent1" w:frame="1"/>
        <w:left w:val="single" w:sz="2" w:space="10" w:color="F0A22E" w:themeColor="accent1" w:frame="1"/>
        <w:bottom w:val="single" w:sz="2" w:space="10" w:color="F0A22E" w:themeColor="accent1" w:frame="1"/>
        <w:right w:val="single" w:sz="2" w:space="10" w:color="F0A22E" w:themeColor="accent1" w:frame="1"/>
      </w:pBdr>
      <w:spacing w:before="40" w:after="160" w:line="288" w:lineRule="auto"/>
      <w:ind w:left="1152" w:right="1152"/>
      <w:jc w:val="both"/>
    </w:pPr>
    <w:rPr>
      <w:rFonts w:asciiTheme="minorHAnsi" w:eastAsiaTheme="minorHAnsi" w:hAnsiTheme="minorHAnsi"/>
      <w:i/>
      <w:iCs/>
      <w:color w:val="F0A22E" w:themeColor="accent1"/>
      <w:kern w:val="20"/>
      <w:sz w:val="20"/>
      <w:szCs w:val="20"/>
      <w:lang w:eastAsia="de-CH"/>
    </w:rPr>
  </w:style>
  <w:style w:type="paragraph" w:styleId="Textkrper">
    <w:name w:val="Body Text"/>
    <w:basedOn w:val="Standard"/>
    <w:link w:val="TextkrperZchn"/>
    <w:uiPriority w:val="99"/>
    <w:semiHidden/>
    <w:unhideWhenUsed/>
    <w:rsid w:val="00401A6B"/>
    <w:pPr>
      <w:spacing w:before="40" w:after="120" w:line="288" w:lineRule="auto"/>
      <w:jc w:val="both"/>
    </w:pPr>
    <w:rPr>
      <w:rFonts w:asciiTheme="minorHAnsi" w:eastAsiaTheme="minorHAnsi" w:hAnsiTheme="minorHAnsi"/>
      <w:color w:val="595959" w:themeColor="text1" w:themeTint="A6"/>
      <w:kern w:val="20"/>
      <w:sz w:val="20"/>
      <w:szCs w:val="20"/>
      <w:lang w:eastAsia="de-CH"/>
    </w:rPr>
  </w:style>
  <w:style w:type="character" w:customStyle="1" w:styleId="TextkrperZchn">
    <w:name w:val="Textkörper Zchn"/>
    <w:basedOn w:val="Absatz-Standardschriftart"/>
    <w:link w:val="Textkrper"/>
    <w:uiPriority w:val="99"/>
    <w:semiHidden/>
    <w:rsid w:val="00401A6B"/>
    <w:rPr>
      <w:rFonts w:eastAsiaTheme="minorHAnsi"/>
      <w:color w:val="595959" w:themeColor="text1" w:themeTint="A6"/>
      <w:kern w:val="20"/>
      <w:sz w:val="20"/>
      <w:szCs w:val="20"/>
      <w:lang w:eastAsia="de-CH"/>
    </w:rPr>
  </w:style>
  <w:style w:type="paragraph" w:styleId="Textkrper2">
    <w:name w:val="Body Text 2"/>
    <w:basedOn w:val="Standard"/>
    <w:link w:val="Textkrper2Zchn"/>
    <w:uiPriority w:val="99"/>
    <w:semiHidden/>
    <w:unhideWhenUsed/>
    <w:rsid w:val="00401A6B"/>
    <w:pPr>
      <w:spacing w:before="40" w:after="120" w:line="480" w:lineRule="auto"/>
      <w:jc w:val="both"/>
    </w:pPr>
    <w:rPr>
      <w:rFonts w:asciiTheme="minorHAnsi" w:eastAsiaTheme="minorHAnsi" w:hAnsiTheme="minorHAnsi"/>
      <w:color w:val="595959" w:themeColor="text1" w:themeTint="A6"/>
      <w:kern w:val="20"/>
      <w:sz w:val="20"/>
      <w:szCs w:val="20"/>
      <w:lang w:eastAsia="de-CH"/>
    </w:rPr>
  </w:style>
  <w:style w:type="character" w:customStyle="1" w:styleId="Textkrper2Zchn">
    <w:name w:val="Textkörper 2 Zchn"/>
    <w:basedOn w:val="Absatz-Standardschriftart"/>
    <w:link w:val="Textkrper2"/>
    <w:uiPriority w:val="99"/>
    <w:semiHidden/>
    <w:rsid w:val="00401A6B"/>
    <w:rPr>
      <w:rFonts w:eastAsiaTheme="minorHAnsi"/>
      <w:color w:val="595959" w:themeColor="text1" w:themeTint="A6"/>
      <w:kern w:val="20"/>
      <w:sz w:val="20"/>
      <w:szCs w:val="20"/>
      <w:lang w:eastAsia="de-CH"/>
    </w:rPr>
  </w:style>
  <w:style w:type="paragraph" w:styleId="Textkrper3">
    <w:name w:val="Body Text 3"/>
    <w:basedOn w:val="Standard"/>
    <w:link w:val="Textkrper3Zchn"/>
    <w:uiPriority w:val="99"/>
    <w:semiHidden/>
    <w:unhideWhenUsed/>
    <w:rsid w:val="00401A6B"/>
    <w:pPr>
      <w:spacing w:before="40" w:after="120" w:line="288" w:lineRule="auto"/>
      <w:jc w:val="both"/>
    </w:pPr>
    <w:rPr>
      <w:rFonts w:asciiTheme="minorHAnsi" w:eastAsiaTheme="minorHAnsi" w:hAnsiTheme="minorHAnsi"/>
      <w:color w:val="595959" w:themeColor="text1" w:themeTint="A6"/>
      <w:kern w:val="20"/>
      <w:sz w:val="16"/>
      <w:szCs w:val="20"/>
      <w:lang w:eastAsia="de-CH"/>
    </w:rPr>
  </w:style>
  <w:style w:type="character" w:customStyle="1" w:styleId="Textkrper3Zchn">
    <w:name w:val="Textkörper 3 Zchn"/>
    <w:basedOn w:val="Absatz-Standardschriftart"/>
    <w:link w:val="Textkrper3"/>
    <w:uiPriority w:val="99"/>
    <w:semiHidden/>
    <w:rsid w:val="00401A6B"/>
    <w:rPr>
      <w:rFonts w:eastAsiaTheme="minorHAnsi"/>
      <w:color w:val="595959" w:themeColor="text1" w:themeTint="A6"/>
      <w:kern w:val="20"/>
      <w:sz w:val="16"/>
      <w:szCs w:val="20"/>
      <w:lang w:eastAsia="de-CH"/>
    </w:rPr>
  </w:style>
  <w:style w:type="paragraph" w:styleId="Textkrper-Erstzeileneinzug">
    <w:name w:val="Body Text First Indent"/>
    <w:basedOn w:val="Textkrper"/>
    <w:link w:val="Textkrper-ErstzeileneinzugZchn"/>
    <w:uiPriority w:val="99"/>
    <w:semiHidden/>
    <w:unhideWhenUsed/>
    <w:rsid w:val="00401A6B"/>
    <w:pPr>
      <w:spacing w:after="200"/>
      <w:ind w:firstLine="360"/>
    </w:pPr>
  </w:style>
  <w:style w:type="character" w:customStyle="1" w:styleId="Textkrper-ErstzeileneinzugZchn">
    <w:name w:val="Textkörper-Erstzeileneinzug Zchn"/>
    <w:basedOn w:val="TextkrperZchn"/>
    <w:link w:val="Textkrper-Erstzeileneinzug"/>
    <w:uiPriority w:val="99"/>
    <w:semiHidden/>
    <w:rsid w:val="00401A6B"/>
    <w:rPr>
      <w:rFonts w:eastAsiaTheme="minorHAnsi"/>
      <w:color w:val="595959" w:themeColor="text1" w:themeTint="A6"/>
      <w:kern w:val="20"/>
      <w:sz w:val="20"/>
      <w:szCs w:val="20"/>
      <w:lang w:eastAsia="de-CH"/>
    </w:rPr>
  </w:style>
  <w:style w:type="paragraph" w:styleId="Textkrper-Zeileneinzug">
    <w:name w:val="Body Text Indent"/>
    <w:basedOn w:val="Standard"/>
    <w:link w:val="Textkrper-ZeileneinzugZchn"/>
    <w:uiPriority w:val="99"/>
    <w:semiHidden/>
    <w:unhideWhenUsed/>
    <w:rsid w:val="00401A6B"/>
    <w:pPr>
      <w:spacing w:before="40" w:after="120" w:line="288" w:lineRule="auto"/>
      <w:ind w:left="360"/>
      <w:jc w:val="both"/>
    </w:pPr>
    <w:rPr>
      <w:rFonts w:asciiTheme="minorHAnsi" w:eastAsiaTheme="minorHAnsi" w:hAnsiTheme="minorHAnsi"/>
      <w:color w:val="595959" w:themeColor="text1" w:themeTint="A6"/>
      <w:kern w:val="20"/>
      <w:sz w:val="20"/>
      <w:szCs w:val="20"/>
      <w:lang w:eastAsia="de-CH"/>
    </w:rPr>
  </w:style>
  <w:style w:type="character" w:customStyle="1" w:styleId="Textkrper-ZeileneinzugZchn">
    <w:name w:val="Textkörper-Zeileneinzug Zchn"/>
    <w:basedOn w:val="Absatz-Standardschriftart"/>
    <w:link w:val="Textkrper-Zeileneinzug"/>
    <w:uiPriority w:val="99"/>
    <w:semiHidden/>
    <w:rsid w:val="00401A6B"/>
    <w:rPr>
      <w:rFonts w:eastAsiaTheme="minorHAnsi"/>
      <w:color w:val="595959" w:themeColor="text1" w:themeTint="A6"/>
      <w:kern w:val="20"/>
      <w:sz w:val="20"/>
      <w:szCs w:val="20"/>
      <w:lang w:eastAsia="de-CH"/>
    </w:rPr>
  </w:style>
  <w:style w:type="paragraph" w:styleId="Textkrper-Erstzeileneinzug2">
    <w:name w:val="Body Text First Indent 2"/>
    <w:basedOn w:val="Textkrper-Zeileneinzug"/>
    <w:link w:val="Textkrper-Erstzeileneinzug2Zchn"/>
    <w:uiPriority w:val="99"/>
    <w:semiHidden/>
    <w:unhideWhenUsed/>
    <w:rsid w:val="00401A6B"/>
    <w:pPr>
      <w:spacing w:after="200"/>
      <w:ind w:firstLine="360"/>
    </w:pPr>
  </w:style>
  <w:style w:type="character" w:customStyle="1" w:styleId="Textkrper-Erstzeileneinzug2Zchn">
    <w:name w:val="Textkörper-Erstzeileneinzug 2 Zchn"/>
    <w:basedOn w:val="Textkrper-ZeileneinzugZchn"/>
    <w:link w:val="Textkrper-Erstzeileneinzug2"/>
    <w:uiPriority w:val="99"/>
    <w:semiHidden/>
    <w:rsid w:val="00401A6B"/>
    <w:rPr>
      <w:rFonts w:eastAsiaTheme="minorHAnsi"/>
      <w:color w:val="595959" w:themeColor="text1" w:themeTint="A6"/>
      <w:kern w:val="20"/>
      <w:sz w:val="20"/>
      <w:szCs w:val="20"/>
      <w:lang w:eastAsia="de-CH"/>
    </w:rPr>
  </w:style>
  <w:style w:type="paragraph" w:styleId="Textkrper-Einzug2">
    <w:name w:val="Body Text Indent 2"/>
    <w:basedOn w:val="Standard"/>
    <w:link w:val="Textkrper-Einzug2Zchn"/>
    <w:uiPriority w:val="99"/>
    <w:semiHidden/>
    <w:unhideWhenUsed/>
    <w:rsid w:val="00401A6B"/>
    <w:pPr>
      <w:spacing w:before="40" w:after="120" w:line="480" w:lineRule="auto"/>
      <w:ind w:left="360"/>
      <w:jc w:val="both"/>
    </w:pPr>
    <w:rPr>
      <w:rFonts w:asciiTheme="minorHAnsi" w:eastAsiaTheme="minorHAnsi" w:hAnsiTheme="minorHAnsi"/>
      <w:color w:val="595959" w:themeColor="text1" w:themeTint="A6"/>
      <w:kern w:val="20"/>
      <w:sz w:val="20"/>
      <w:szCs w:val="20"/>
      <w:lang w:eastAsia="de-CH"/>
    </w:rPr>
  </w:style>
  <w:style w:type="character" w:customStyle="1" w:styleId="Textkrper-Einzug2Zchn">
    <w:name w:val="Textkörper-Einzug 2 Zchn"/>
    <w:basedOn w:val="Absatz-Standardschriftart"/>
    <w:link w:val="Textkrper-Einzug2"/>
    <w:uiPriority w:val="99"/>
    <w:semiHidden/>
    <w:rsid w:val="00401A6B"/>
    <w:rPr>
      <w:rFonts w:eastAsiaTheme="minorHAnsi"/>
      <w:color w:val="595959" w:themeColor="text1" w:themeTint="A6"/>
      <w:kern w:val="20"/>
      <w:sz w:val="20"/>
      <w:szCs w:val="20"/>
      <w:lang w:eastAsia="de-CH"/>
    </w:rPr>
  </w:style>
  <w:style w:type="paragraph" w:styleId="Textkrper-Einzug3">
    <w:name w:val="Body Text Indent 3"/>
    <w:basedOn w:val="Standard"/>
    <w:link w:val="Textkrper-Einzug3Zchn"/>
    <w:uiPriority w:val="99"/>
    <w:semiHidden/>
    <w:unhideWhenUsed/>
    <w:rsid w:val="00401A6B"/>
    <w:pPr>
      <w:spacing w:before="40" w:after="120" w:line="288" w:lineRule="auto"/>
      <w:ind w:left="360"/>
      <w:jc w:val="both"/>
    </w:pPr>
    <w:rPr>
      <w:rFonts w:asciiTheme="minorHAnsi" w:eastAsiaTheme="minorHAnsi" w:hAnsiTheme="minorHAnsi"/>
      <w:color w:val="595959" w:themeColor="text1" w:themeTint="A6"/>
      <w:kern w:val="20"/>
      <w:sz w:val="16"/>
      <w:szCs w:val="20"/>
      <w:lang w:eastAsia="de-CH"/>
    </w:rPr>
  </w:style>
  <w:style w:type="character" w:customStyle="1" w:styleId="Textkrper-Einzug3Zchn">
    <w:name w:val="Textkörper-Einzug 3 Zchn"/>
    <w:basedOn w:val="Absatz-Standardschriftart"/>
    <w:link w:val="Textkrper-Einzug3"/>
    <w:uiPriority w:val="99"/>
    <w:semiHidden/>
    <w:rsid w:val="00401A6B"/>
    <w:rPr>
      <w:rFonts w:eastAsiaTheme="minorHAnsi"/>
      <w:color w:val="595959" w:themeColor="text1" w:themeTint="A6"/>
      <w:kern w:val="20"/>
      <w:sz w:val="16"/>
      <w:szCs w:val="20"/>
      <w:lang w:eastAsia="de-CH"/>
    </w:rPr>
  </w:style>
  <w:style w:type="paragraph" w:styleId="Gruformel">
    <w:name w:val="Closing"/>
    <w:basedOn w:val="Standard"/>
    <w:link w:val="GruformelZchn"/>
    <w:uiPriority w:val="99"/>
    <w:semiHidden/>
    <w:unhideWhenUsed/>
    <w:rsid w:val="00401A6B"/>
    <w:pPr>
      <w:spacing w:before="40" w:after="0" w:line="240" w:lineRule="auto"/>
      <w:ind w:left="4320"/>
      <w:jc w:val="both"/>
    </w:pPr>
    <w:rPr>
      <w:rFonts w:asciiTheme="minorHAnsi" w:eastAsiaTheme="minorHAnsi" w:hAnsiTheme="minorHAnsi"/>
      <w:color w:val="595959" w:themeColor="text1" w:themeTint="A6"/>
      <w:kern w:val="20"/>
      <w:sz w:val="20"/>
      <w:szCs w:val="20"/>
      <w:lang w:eastAsia="de-CH"/>
    </w:rPr>
  </w:style>
  <w:style w:type="character" w:customStyle="1" w:styleId="GruformelZchn">
    <w:name w:val="Grußformel Zchn"/>
    <w:basedOn w:val="Absatz-Standardschriftart"/>
    <w:link w:val="Gruformel"/>
    <w:uiPriority w:val="99"/>
    <w:semiHidden/>
    <w:rsid w:val="00401A6B"/>
    <w:rPr>
      <w:rFonts w:eastAsiaTheme="minorHAnsi"/>
      <w:color w:val="595959" w:themeColor="text1" w:themeTint="A6"/>
      <w:kern w:val="20"/>
      <w:sz w:val="20"/>
      <w:szCs w:val="20"/>
      <w:lang w:eastAsia="de-CH"/>
    </w:rPr>
  </w:style>
  <w:style w:type="table" w:styleId="FarbigesRaster">
    <w:name w:val="Colorful Grid"/>
    <w:basedOn w:val="NormaleTabelle"/>
    <w:uiPriority w:val="73"/>
    <w:rsid w:val="00401A6B"/>
    <w:pPr>
      <w:spacing w:before="40" w:after="0" w:line="240" w:lineRule="auto"/>
    </w:pPr>
    <w:rPr>
      <w:rFonts w:eastAsiaTheme="minorHAnsi"/>
      <w:color w:val="000000" w:themeColor="text1"/>
      <w:sz w:val="20"/>
      <w:szCs w:val="20"/>
      <w:lang w:val="de-DE" w:eastAsia="de-CH"/>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customStyle="1" w:styleId="FarbigesRasterAkzent1">
    <w:name w:val="Farbiges Raster;Akzent 1"/>
    <w:basedOn w:val="NormaleTabelle"/>
    <w:uiPriority w:val="73"/>
    <w:rsid w:val="00401A6B"/>
    <w:pPr>
      <w:spacing w:before="40" w:after="0" w:line="240" w:lineRule="auto"/>
    </w:pPr>
    <w:rPr>
      <w:rFonts w:eastAsiaTheme="minorHAnsi"/>
      <w:color w:val="000000" w:themeColor="text1"/>
      <w:sz w:val="20"/>
      <w:szCs w:val="20"/>
      <w:lang w:val="de-DE" w:eastAsia="de-CH"/>
    </w:rPr>
    <w:tblPr>
      <w:tblStyleRowBandSize w:val="1"/>
      <w:tblStyleColBandSize w:val="1"/>
      <w:tblBorders>
        <w:insideH w:val="single" w:sz="4" w:space="0" w:color="FFFFFF" w:themeColor="background1"/>
      </w:tblBorders>
    </w:tblPr>
    <w:tcPr>
      <w:shd w:val="clear" w:color="auto" w:fill="FCECD5" w:themeFill="accent1" w:themeFillTint="33"/>
    </w:tcPr>
    <w:tblStylePr w:type="firstRow">
      <w:rPr>
        <w:b/>
        <w:bCs/>
      </w:rPr>
      <w:tblPr/>
      <w:tcPr>
        <w:shd w:val="clear" w:color="auto" w:fill="F9D9AB" w:themeFill="accent1" w:themeFillTint="66"/>
      </w:tcPr>
    </w:tblStylePr>
    <w:tblStylePr w:type="lastRow">
      <w:rPr>
        <w:b/>
        <w:bCs/>
        <w:color w:val="000000" w:themeColor="text1"/>
      </w:rPr>
      <w:tblPr/>
      <w:tcPr>
        <w:shd w:val="clear" w:color="auto" w:fill="F9D9AB" w:themeFill="accent1" w:themeFillTint="66"/>
      </w:tcPr>
    </w:tblStylePr>
    <w:tblStylePr w:type="firstCol">
      <w:rPr>
        <w:color w:val="FFFFFF" w:themeColor="background1"/>
      </w:rPr>
      <w:tblPr/>
      <w:tcPr>
        <w:shd w:val="clear" w:color="auto" w:fill="C77C0E" w:themeFill="accent1" w:themeFillShade="BF"/>
      </w:tcPr>
    </w:tblStylePr>
    <w:tblStylePr w:type="lastCol">
      <w:rPr>
        <w:color w:val="FFFFFF" w:themeColor="background1"/>
      </w:rPr>
      <w:tblPr/>
      <w:tcPr>
        <w:shd w:val="clear" w:color="auto" w:fill="C77C0E" w:themeFill="accent1" w:themeFillShade="BF"/>
      </w:tcPr>
    </w:tblStylePr>
    <w:tblStylePr w:type="band1Vert">
      <w:tblPr/>
      <w:tcPr>
        <w:shd w:val="clear" w:color="auto" w:fill="F7D096" w:themeFill="accent1" w:themeFillTint="7F"/>
      </w:tcPr>
    </w:tblStylePr>
    <w:tblStylePr w:type="band1Horz">
      <w:tblPr/>
      <w:tcPr>
        <w:shd w:val="clear" w:color="auto" w:fill="F7D096" w:themeFill="accent1" w:themeFillTint="7F"/>
      </w:tcPr>
    </w:tblStylePr>
  </w:style>
  <w:style w:type="table" w:customStyle="1" w:styleId="FarbigesRasterAkzent2">
    <w:name w:val="Farbiges Raster;Akzent 2"/>
    <w:basedOn w:val="NormaleTabelle"/>
    <w:uiPriority w:val="73"/>
    <w:rsid w:val="00401A6B"/>
    <w:pPr>
      <w:spacing w:before="40" w:after="0" w:line="240" w:lineRule="auto"/>
    </w:pPr>
    <w:rPr>
      <w:rFonts w:eastAsiaTheme="minorHAnsi"/>
      <w:color w:val="000000" w:themeColor="text1"/>
      <w:sz w:val="20"/>
      <w:szCs w:val="20"/>
      <w:lang w:val="de-DE" w:eastAsia="de-CH"/>
    </w:rPr>
    <w:tblPr>
      <w:tblStyleRowBandSize w:val="1"/>
      <w:tblStyleColBandSize w:val="1"/>
      <w:tblBorders>
        <w:insideH w:val="single" w:sz="4" w:space="0" w:color="FFFFFF" w:themeColor="background1"/>
      </w:tblBorders>
    </w:tblPr>
    <w:tcPr>
      <w:shd w:val="clear" w:color="auto" w:fill="EDDFDA" w:themeFill="accent2" w:themeFillTint="33"/>
    </w:tcPr>
    <w:tblStylePr w:type="firstRow">
      <w:rPr>
        <w:b/>
        <w:bCs/>
      </w:rPr>
      <w:tblPr/>
      <w:tcPr>
        <w:shd w:val="clear" w:color="auto" w:fill="DCBFB6" w:themeFill="accent2" w:themeFillTint="66"/>
      </w:tcPr>
    </w:tblStylePr>
    <w:tblStylePr w:type="lastRow">
      <w:rPr>
        <w:b/>
        <w:bCs/>
        <w:color w:val="000000" w:themeColor="text1"/>
      </w:rPr>
      <w:tblPr/>
      <w:tcPr>
        <w:shd w:val="clear" w:color="auto" w:fill="DCBFB6" w:themeFill="accent2" w:themeFillTint="66"/>
      </w:tcPr>
    </w:tblStylePr>
    <w:tblStylePr w:type="firstCol">
      <w:rPr>
        <w:color w:val="FFFFFF" w:themeColor="background1"/>
      </w:rPr>
      <w:tblPr/>
      <w:tcPr>
        <w:shd w:val="clear" w:color="auto" w:fill="7B4A3A" w:themeFill="accent2" w:themeFillShade="BF"/>
      </w:tcPr>
    </w:tblStylePr>
    <w:tblStylePr w:type="lastCol">
      <w:rPr>
        <w:color w:val="FFFFFF" w:themeColor="background1"/>
      </w:rPr>
      <w:tblPr/>
      <w:tcPr>
        <w:shd w:val="clear" w:color="auto" w:fill="7B4A3A" w:themeFill="accent2" w:themeFillShade="BF"/>
      </w:tcPr>
    </w:tblStylePr>
    <w:tblStylePr w:type="band1Vert">
      <w:tblPr/>
      <w:tcPr>
        <w:shd w:val="clear" w:color="auto" w:fill="D4B0A4" w:themeFill="accent2" w:themeFillTint="7F"/>
      </w:tcPr>
    </w:tblStylePr>
    <w:tblStylePr w:type="band1Horz">
      <w:tblPr/>
      <w:tcPr>
        <w:shd w:val="clear" w:color="auto" w:fill="D4B0A4" w:themeFill="accent2" w:themeFillTint="7F"/>
      </w:tcPr>
    </w:tblStylePr>
  </w:style>
  <w:style w:type="table" w:customStyle="1" w:styleId="FarbigesRasterAkzent3">
    <w:name w:val="Farbiges Raster;Akzent 3"/>
    <w:basedOn w:val="NormaleTabelle"/>
    <w:uiPriority w:val="73"/>
    <w:rsid w:val="00401A6B"/>
    <w:pPr>
      <w:spacing w:before="40" w:after="0" w:line="240" w:lineRule="auto"/>
    </w:pPr>
    <w:rPr>
      <w:rFonts w:eastAsiaTheme="minorHAnsi"/>
      <w:color w:val="000000" w:themeColor="text1"/>
      <w:sz w:val="20"/>
      <w:szCs w:val="20"/>
      <w:lang w:val="de-DE" w:eastAsia="de-CH"/>
    </w:rPr>
    <w:tblPr>
      <w:tblStyleRowBandSize w:val="1"/>
      <w:tblStyleColBandSize w:val="1"/>
      <w:tblBorders>
        <w:insideH w:val="single" w:sz="4" w:space="0" w:color="FFFFFF" w:themeColor="background1"/>
      </w:tblBorders>
    </w:tblPr>
    <w:tcPr>
      <w:shd w:val="clear" w:color="auto" w:fill="F0E7E5" w:themeFill="accent3" w:themeFillTint="33"/>
    </w:tcPr>
    <w:tblStylePr w:type="firstRow">
      <w:rPr>
        <w:b/>
        <w:bCs/>
      </w:rPr>
      <w:tblPr/>
      <w:tcPr>
        <w:shd w:val="clear" w:color="auto" w:fill="E1D0CC" w:themeFill="accent3" w:themeFillTint="66"/>
      </w:tcPr>
    </w:tblStylePr>
    <w:tblStylePr w:type="lastRow">
      <w:rPr>
        <w:b/>
        <w:bCs/>
        <w:color w:val="000000" w:themeColor="text1"/>
      </w:rPr>
      <w:tblPr/>
      <w:tcPr>
        <w:shd w:val="clear" w:color="auto" w:fill="E1D0CC" w:themeFill="accent3" w:themeFillTint="66"/>
      </w:tcPr>
    </w:tblStylePr>
    <w:tblStylePr w:type="firstCol">
      <w:rPr>
        <w:color w:val="FFFFFF" w:themeColor="background1"/>
      </w:rPr>
      <w:tblPr/>
      <w:tcPr>
        <w:shd w:val="clear" w:color="auto" w:fill="926155" w:themeFill="accent3" w:themeFillShade="BF"/>
      </w:tcPr>
    </w:tblStylePr>
    <w:tblStylePr w:type="lastCol">
      <w:rPr>
        <w:color w:val="FFFFFF" w:themeColor="background1"/>
      </w:rPr>
      <w:tblPr/>
      <w:tcPr>
        <w:shd w:val="clear" w:color="auto" w:fill="926155" w:themeFill="accent3" w:themeFillShade="BF"/>
      </w:tcPr>
    </w:tblStylePr>
    <w:tblStylePr w:type="band1Vert">
      <w:tblPr/>
      <w:tcPr>
        <w:shd w:val="clear" w:color="auto" w:fill="DAC4BF" w:themeFill="accent3" w:themeFillTint="7F"/>
      </w:tcPr>
    </w:tblStylePr>
    <w:tblStylePr w:type="band1Horz">
      <w:tblPr/>
      <w:tcPr>
        <w:shd w:val="clear" w:color="auto" w:fill="DAC4BF" w:themeFill="accent3" w:themeFillTint="7F"/>
      </w:tcPr>
    </w:tblStylePr>
  </w:style>
  <w:style w:type="table" w:customStyle="1" w:styleId="FarbigesRasterAkzent4">
    <w:name w:val="Farbiges Raster;Akzent 4"/>
    <w:basedOn w:val="NormaleTabelle"/>
    <w:uiPriority w:val="73"/>
    <w:rsid w:val="00401A6B"/>
    <w:pPr>
      <w:spacing w:before="40" w:after="0" w:line="240" w:lineRule="auto"/>
    </w:pPr>
    <w:rPr>
      <w:rFonts w:eastAsiaTheme="minorHAnsi"/>
      <w:color w:val="000000" w:themeColor="text1"/>
      <w:sz w:val="20"/>
      <w:szCs w:val="20"/>
      <w:lang w:val="de-DE" w:eastAsia="de-CH"/>
    </w:rPr>
    <w:tblPr>
      <w:tblStyleRowBandSize w:val="1"/>
      <w:tblStyleColBandSize w:val="1"/>
      <w:tblBorders>
        <w:insideH w:val="single" w:sz="4" w:space="0" w:color="FFFFFF" w:themeColor="background1"/>
      </w:tblBorders>
    </w:tblPr>
    <w:tcPr>
      <w:shd w:val="clear" w:color="auto" w:fill="F3EAE1" w:themeFill="accent4" w:themeFillTint="33"/>
    </w:tcPr>
    <w:tblStylePr w:type="firstRow">
      <w:rPr>
        <w:b/>
        <w:bCs/>
      </w:rPr>
      <w:tblPr/>
      <w:tcPr>
        <w:shd w:val="clear" w:color="auto" w:fill="E7D5C4" w:themeFill="accent4" w:themeFillTint="66"/>
      </w:tcPr>
    </w:tblStylePr>
    <w:tblStylePr w:type="lastRow">
      <w:rPr>
        <w:b/>
        <w:bCs/>
        <w:color w:val="000000" w:themeColor="text1"/>
      </w:rPr>
      <w:tblPr/>
      <w:tcPr>
        <w:shd w:val="clear" w:color="auto" w:fill="E7D5C4" w:themeFill="accent4" w:themeFillTint="66"/>
      </w:tcPr>
    </w:tblStylePr>
    <w:tblStylePr w:type="firstCol">
      <w:rPr>
        <w:color w:val="FFFFFF" w:themeColor="background1"/>
      </w:rPr>
      <w:tblPr/>
      <w:tcPr>
        <w:shd w:val="clear" w:color="auto" w:fill="A17142" w:themeFill="accent4" w:themeFillShade="BF"/>
      </w:tcPr>
    </w:tblStylePr>
    <w:tblStylePr w:type="lastCol">
      <w:rPr>
        <w:color w:val="FFFFFF" w:themeColor="background1"/>
      </w:rPr>
      <w:tblPr/>
      <w:tcPr>
        <w:shd w:val="clear" w:color="auto" w:fill="A17142" w:themeFill="accent4" w:themeFillShade="BF"/>
      </w:tcPr>
    </w:tblStylePr>
    <w:tblStylePr w:type="band1Vert">
      <w:tblPr/>
      <w:tcPr>
        <w:shd w:val="clear" w:color="auto" w:fill="E1CBB6" w:themeFill="accent4" w:themeFillTint="7F"/>
      </w:tcPr>
    </w:tblStylePr>
    <w:tblStylePr w:type="band1Horz">
      <w:tblPr/>
      <w:tcPr>
        <w:shd w:val="clear" w:color="auto" w:fill="E1CBB6" w:themeFill="accent4" w:themeFillTint="7F"/>
      </w:tcPr>
    </w:tblStylePr>
  </w:style>
  <w:style w:type="table" w:customStyle="1" w:styleId="FarbigesRasterAkzent5">
    <w:name w:val="Farbiges Raster;Akzent 5"/>
    <w:basedOn w:val="NormaleTabelle"/>
    <w:uiPriority w:val="73"/>
    <w:rsid w:val="00401A6B"/>
    <w:pPr>
      <w:spacing w:before="40" w:after="0" w:line="240" w:lineRule="auto"/>
    </w:pPr>
    <w:rPr>
      <w:rFonts w:eastAsiaTheme="minorHAnsi"/>
      <w:color w:val="000000" w:themeColor="text1"/>
      <w:sz w:val="20"/>
      <w:szCs w:val="20"/>
      <w:lang w:val="de-DE" w:eastAsia="de-CH"/>
    </w:rPr>
    <w:tblPr>
      <w:tblStyleRowBandSize w:val="1"/>
      <w:tblStyleColBandSize w:val="1"/>
      <w:tblBorders>
        <w:insideH w:val="single" w:sz="4" w:space="0" w:color="FFFFFF" w:themeColor="background1"/>
      </w:tblBorders>
    </w:tblPr>
    <w:tcPr>
      <w:shd w:val="clear" w:color="auto" w:fill="ECE9E3" w:themeFill="accent5" w:themeFillTint="33"/>
    </w:tcPr>
    <w:tblStylePr w:type="firstRow">
      <w:rPr>
        <w:b/>
        <w:bCs/>
      </w:rPr>
      <w:tblPr/>
      <w:tcPr>
        <w:shd w:val="clear" w:color="auto" w:fill="D9D4C7" w:themeFill="accent5" w:themeFillTint="66"/>
      </w:tcPr>
    </w:tblStylePr>
    <w:tblStylePr w:type="lastRow">
      <w:rPr>
        <w:b/>
        <w:bCs/>
        <w:color w:val="000000" w:themeColor="text1"/>
      </w:rPr>
      <w:tblPr/>
      <w:tcPr>
        <w:shd w:val="clear" w:color="auto" w:fill="D9D4C7" w:themeFill="accent5" w:themeFillTint="66"/>
      </w:tcPr>
    </w:tblStylePr>
    <w:tblStylePr w:type="firstCol">
      <w:rPr>
        <w:color w:val="FFFFFF" w:themeColor="background1"/>
      </w:rPr>
      <w:tblPr/>
      <w:tcPr>
        <w:shd w:val="clear" w:color="auto" w:fill="7B7053" w:themeFill="accent5" w:themeFillShade="BF"/>
      </w:tcPr>
    </w:tblStylePr>
    <w:tblStylePr w:type="lastCol">
      <w:rPr>
        <w:color w:val="FFFFFF" w:themeColor="background1"/>
      </w:rPr>
      <w:tblPr/>
      <w:tcPr>
        <w:shd w:val="clear" w:color="auto" w:fill="7B7053" w:themeFill="accent5" w:themeFillShade="BF"/>
      </w:tcPr>
    </w:tblStylePr>
    <w:tblStylePr w:type="band1Vert">
      <w:tblPr/>
      <w:tcPr>
        <w:shd w:val="clear" w:color="auto" w:fill="D0CAB9" w:themeFill="accent5" w:themeFillTint="7F"/>
      </w:tcPr>
    </w:tblStylePr>
    <w:tblStylePr w:type="band1Horz">
      <w:tblPr/>
      <w:tcPr>
        <w:shd w:val="clear" w:color="auto" w:fill="D0CAB9" w:themeFill="accent5" w:themeFillTint="7F"/>
      </w:tcPr>
    </w:tblStylePr>
  </w:style>
  <w:style w:type="table" w:customStyle="1" w:styleId="FarbigesRasterAkzent6">
    <w:name w:val="Farbiges Raster;Akzent 6"/>
    <w:basedOn w:val="NormaleTabelle"/>
    <w:uiPriority w:val="73"/>
    <w:rsid w:val="00401A6B"/>
    <w:pPr>
      <w:spacing w:before="40" w:after="0" w:line="240" w:lineRule="auto"/>
    </w:pPr>
    <w:rPr>
      <w:rFonts w:eastAsiaTheme="minorHAnsi"/>
      <w:color w:val="000000" w:themeColor="text1"/>
      <w:sz w:val="20"/>
      <w:szCs w:val="20"/>
      <w:lang w:val="de-DE" w:eastAsia="de-CH"/>
    </w:rPr>
    <w:tblPr>
      <w:tblStyleRowBandSize w:val="1"/>
      <w:tblStyleColBandSize w:val="1"/>
      <w:tblBorders>
        <w:insideH w:val="single" w:sz="4" w:space="0" w:color="FFFFFF" w:themeColor="background1"/>
      </w:tblBorders>
    </w:tblPr>
    <w:tcPr>
      <w:shd w:val="clear" w:color="auto" w:fill="F5E3D1" w:themeFill="accent6" w:themeFillTint="33"/>
    </w:tcPr>
    <w:tblStylePr w:type="firstRow">
      <w:rPr>
        <w:b/>
        <w:bCs/>
      </w:rPr>
      <w:tblPr/>
      <w:tcPr>
        <w:shd w:val="clear" w:color="auto" w:fill="EBC7A3" w:themeFill="accent6" w:themeFillTint="66"/>
      </w:tcPr>
    </w:tblStylePr>
    <w:tblStylePr w:type="lastRow">
      <w:rPr>
        <w:b/>
        <w:bCs/>
        <w:color w:val="000000" w:themeColor="text1"/>
      </w:rPr>
      <w:tblPr/>
      <w:tcPr>
        <w:shd w:val="clear" w:color="auto" w:fill="EBC7A3" w:themeFill="accent6" w:themeFillTint="66"/>
      </w:tcPr>
    </w:tblStylePr>
    <w:tblStylePr w:type="firstCol">
      <w:rPr>
        <w:color w:val="FFFFFF" w:themeColor="background1"/>
      </w:rPr>
      <w:tblPr/>
      <w:tcPr>
        <w:shd w:val="clear" w:color="auto" w:fill="90571E" w:themeFill="accent6" w:themeFillShade="BF"/>
      </w:tcPr>
    </w:tblStylePr>
    <w:tblStylePr w:type="lastCol">
      <w:rPr>
        <w:color w:val="FFFFFF" w:themeColor="background1"/>
      </w:rPr>
      <w:tblPr/>
      <w:tcPr>
        <w:shd w:val="clear" w:color="auto" w:fill="90571E" w:themeFill="accent6" w:themeFillShade="BF"/>
      </w:tcPr>
    </w:tblStylePr>
    <w:tblStylePr w:type="band1Vert">
      <w:tblPr/>
      <w:tcPr>
        <w:shd w:val="clear" w:color="auto" w:fill="E7B98D" w:themeFill="accent6" w:themeFillTint="7F"/>
      </w:tcPr>
    </w:tblStylePr>
    <w:tblStylePr w:type="band1Horz">
      <w:tblPr/>
      <w:tcPr>
        <w:shd w:val="clear" w:color="auto" w:fill="E7B98D" w:themeFill="accent6" w:themeFillTint="7F"/>
      </w:tcPr>
    </w:tblStylePr>
  </w:style>
  <w:style w:type="table" w:styleId="FarbigeListe">
    <w:name w:val="Colorful List"/>
    <w:basedOn w:val="NormaleTabelle"/>
    <w:uiPriority w:val="72"/>
    <w:rsid w:val="00401A6B"/>
    <w:pPr>
      <w:spacing w:before="40" w:after="0" w:line="240" w:lineRule="auto"/>
    </w:pPr>
    <w:rPr>
      <w:rFonts w:eastAsiaTheme="minorHAnsi"/>
      <w:color w:val="000000" w:themeColor="text1"/>
      <w:sz w:val="20"/>
      <w:szCs w:val="20"/>
      <w:lang w:val="de-DE" w:eastAsia="de-CH"/>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834F3E" w:themeFill="accent2" w:themeFillShade="CC"/>
      </w:tcPr>
    </w:tblStylePr>
    <w:tblStylePr w:type="lastRow">
      <w:rPr>
        <w:b/>
        <w:bCs/>
        <w:color w:val="834F3E"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customStyle="1" w:styleId="FarbigeListeAkzent1">
    <w:name w:val="Farbige Liste;Akzent 1"/>
    <w:basedOn w:val="NormaleTabelle"/>
    <w:uiPriority w:val="72"/>
    <w:rsid w:val="00401A6B"/>
    <w:pPr>
      <w:spacing w:before="40" w:after="0" w:line="240" w:lineRule="auto"/>
    </w:pPr>
    <w:rPr>
      <w:rFonts w:eastAsiaTheme="minorHAnsi"/>
      <w:color w:val="000000" w:themeColor="text1"/>
      <w:sz w:val="20"/>
      <w:szCs w:val="20"/>
      <w:lang w:val="de-DE" w:eastAsia="de-CH"/>
    </w:rPr>
    <w:tblPr>
      <w:tblStyleRowBandSize w:val="1"/>
      <w:tblStyleColBandSize w:val="1"/>
    </w:tblPr>
    <w:tcPr>
      <w:shd w:val="clear" w:color="auto" w:fill="FDF5EA" w:themeFill="accent1" w:themeFillTint="19"/>
    </w:tcPr>
    <w:tblStylePr w:type="firstRow">
      <w:rPr>
        <w:b/>
        <w:bCs/>
        <w:color w:val="FFFFFF" w:themeColor="background1"/>
      </w:rPr>
      <w:tblPr/>
      <w:tcPr>
        <w:tcBorders>
          <w:bottom w:val="single" w:sz="12" w:space="0" w:color="FFFFFF" w:themeColor="background1"/>
        </w:tcBorders>
        <w:shd w:val="clear" w:color="auto" w:fill="834F3E" w:themeFill="accent2" w:themeFillShade="CC"/>
      </w:tcPr>
    </w:tblStylePr>
    <w:tblStylePr w:type="lastRow">
      <w:rPr>
        <w:b/>
        <w:bCs/>
        <w:color w:val="834F3E"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BE7CB" w:themeFill="accent1" w:themeFillTint="3F"/>
      </w:tcPr>
    </w:tblStylePr>
    <w:tblStylePr w:type="band1Horz">
      <w:tblPr/>
      <w:tcPr>
        <w:shd w:val="clear" w:color="auto" w:fill="FCECD5" w:themeFill="accent1" w:themeFillTint="33"/>
      </w:tcPr>
    </w:tblStylePr>
  </w:style>
  <w:style w:type="table" w:customStyle="1" w:styleId="FarbigeListeAkzent2">
    <w:name w:val="Farbige Liste;Akzent 2"/>
    <w:basedOn w:val="NormaleTabelle"/>
    <w:uiPriority w:val="72"/>
    <w:rsid w:val="00401A6B"/>
    <w:pPr>
      <w:spacing w:before="40" w:after="0" w:line="240" w:lineRule="auto"/>
    </w:pPr>
    <w:rPr>
      <w:rFonts w:eastAsiaTheme="minorHAnsi"/>
      <w:color w:val="000000" w:themeColor="text1"/>
      <w:sz w:val="20"/>
      <w:szCs w:val="20"/>
      <w:lang w:val="de-DE" w:eastAsia="de-CH"/>
    </w:rPr>
    <w:tblPr>
      <w:tblStyleRowBandSize w:val="1"/>
      <w:tblStyleColBandSize w:val="1"/>
    </w:tblPr>
    <w:tcPr>
      <w:shd w:val="clear" w:color="auto" w:fill="F6EFED" w:themeFill="accent2" w:themeFillTint="19"/>
    </w:tcPr>
    <w:tblStylePr w:type="firstRow">
      <w:rPr>
        <w:b/>
        <w:bCs/>
        <w:color w:val="FFFFFF" w:themeColor="background1"/>
      </w:rPr>
      <w:tblPr/>
      <w:tcPr>
        <w:tcBorders>
          <w:bottom w:val="single" w:sz="12" w:space="0" w:color="FFFFFF" w:themeColor="background1"/>
        </w:tcBorders>
        <w:shd w:val="clear" w:color="auto" w:fill="834F3E" w:themeFill="accent2" w:themeFillShade="CC"/>
      </w:tcPr>
    </w:tblStylePr>
    <w:tblStylePr w:type="lastRow">
      <w:rPr>
        <w:b/>
        <w:bCs/>
        <w:color w:val="834F3E"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9D8D2" w:themeFill="accent2" w:themeFillTint="3F"/>
      </w:tcPr>
    </w:tblStylePr>
    <w:tblStylePr w:type="band1Horz">
      <w:tblPr/>
      <w:tcPr>
        <w:shd w:val="clear" w:color="auto" w:fill="EDDFDA" w:themeFill="accent2" w:themeFillTint="33"/>
      </w:tcPr>
    </w:tblStylePr>
  </w:style>
  <w:style w:type="table" w:customStyle="1" w:styleId="FarbigeListeAkzent3">
    <w:name w:val="Farbige Liste;Akzent 3"/>
    <w:basedOn w:val="NormaleTabelle"/>
    <w:uiPriority w:val="72"/>
    <w:rsid w:val="00401A6B"/>
    <w:pPr>
      <w:spacing w:before="40" w:after="0" w:line="240" w:lineRule="auto"/>
    </w:pPr>
    <w:rPr>
      <w:rFonts w:eastAsiaTheme="minorHAnsi"/>
      <w:color w:val="000000" w:themeColor="text1"/>
      <w:sz w:val="20"/>
      <w:szCs w:val="20"/>
      <w:lang w:val="de-DE" w:eastAsia="de-CH"/>
    </w:rPr>
    <w:tblPr>
      <w:tblStyleRowBandSize w:val="1"/>
      <w:tblStyleColBandSize w:val="1"/>
    </w:tblPr>
    <w:tcPr>
      <w:shd w:val="clear" w:color="auto" w:fill="F7F3F2" w:themeFill="accent3" w:themeFillTint="19"/>
    </w:tcPr>
    <w:tblStylePr w:type="firstRow">
      <w:rPr>
        <w:b/>
        <w:bCs/>
        <w:color w:val="FFFFFF" w:themeColor="background1"/>
      </w:rPr>
      <w:tblPr/>
      <w:tcPr>
        <w:tcBorders>
          <w:bottom w:val="single" w:sz="12" w:space="0" w:color="FFFFFF" w:themeColor="background1"/>
        </w:tcBorders>
        <w:shd w:val="clear" w:color="auto" w:fill="AC7947" w:themeFill="accent4" w:themeFillShade="CC"/>
      </w:tcPr>
    </w:tblStylePr>
    <w:tblStylePr w:type="lastRow">
      <w:rPr>
        <w:b/>
        <w:bCs/>
        <w:color w:val="AC7947"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CE2DF" w:themeFill="accent3" w:themeFillTint="3F"/>
      </w:tcPr>
    </w:tblStylePr>
    <w:tblStylePr w:type="band1Horz">
      <w:tblPr/>
      <w:tcPr>
        <w:shd w:val="clear" w:color="auto" w:fill="F0E7E5" w:themeFill="accent3" w:themeFillTint="33"/>
      </w:tcPr>
    </w:tblStylePr>
  </w:style>
  <w:style w:type="table" w:customStyle="1" w:styleId="FarbigeListeAkzent4">
    <w:name w:val="Farbige Liste;Akzent 4"/>
    <w:basedOn w:val="NormaleTabelle"/>
    <w:uiPriority w:val="72"/>
    <w:rsid w:val="00401A6B"/>
    <w:pPr>
      <w:spacing w:before="40" w:after="0" w:line="240" w:lineRule="auto"/>
    </w:pPr>
    <w:rPr>
      <w:rFonts w:eastAsiaTheme="minorHAnsi"/>
      <w:color w:val="000000" w:themeColor="text1"/>
      <w:sz w:val="20"/>
      <w:szCs w:val="20"/>
      <w:lang w:val="de-DE" w:eastAsia="de-CH"/>
    </w:rPr>
    <w:tblPr>
      <w:tblStyleRowBandSize w:val="1"/>
      <w:tblStyleColBandSize w:val="1"/>
    </w:tblPr>
    <w:tcPr>
      <w:shd w:val="clear" w:color="auto" w:fill="F9F4F0" w:themeFill="accent4" w:themeFillTint="19"/>
    </w:tcPr>
    <w:tblStylePr w:type="firstRow">
      <w:rPr>
        <w:b/>
        <w:bCs/>
        <w:color w:val="FFFFFF" w:themeColor="background1"/>
      </w:rPr>
      <w:tblPr/>
      <w:tcPr>
        <w:tcBorders>
          <w:bottom w:val="single" w:sz="12" w:space="0" w:color="FFFFFF" w:themeColor="background1"/>
        </w:tcBorders>
        <w:shd w:val="clear" w:color="auto" w:fill="9C685B" w:themeFill="accent3" w:themeFillShade="CC"/>
      </w:tcPr>
    </w:tblStylePr>
    <w:tblStylePr w:type="lastRow">
      <w:rPr>
        <w:b/>
        <w:bCs/>
        <w:color w:val="9C685B"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0E5DA" w:themeFill="accent4" w:themeFillTint="3F"/>
      </w:tcPr>
    </w:tblStylePr>
    <w:tblStylePr w:type="band1Horz">
      <w:tblPr/>
      <w:tcPr>
        <w:shd w:val="clear" w:color="auto" w:fill="F3EAE1" w:themeFill="accent4" w:themeFillTint="33"/>
      </w:tcPr>
    </w:tblStylePr>
  </w:style>
  <w:style w:type="table" w:customStyle="1" w:styleId="FarbigeListeAkzent5">
    <w:name w:val="Farbige Liste;Akzent 5"/>
    <w:basedOn w:val="NormaleTabelle"/>
    <w:uiPriority w:val="72"/>
    <w:rsid w:val="00401A6B"/>
    <w:pPr>
      <w:spacing w:before="40" w:after="0" w:line="240" w:lineRule="auto"/>
    </w:pPr>
    <w:rPr>
      <w:rFonts w:eastAsiaTheme="minorHAnsi"/>
      <w:color w:val="000000" w:themeColor="text1"/>
      <w:sz w:val="20"/>
      <w:szCs w:val="20"/>
      <w:lang w:val="de-DE" w:eastAsia="de-CH"/>
    </w:rPr>
    <w:tblPr>
      <w:tblStyleRowBandSize w:val="1"/>
      <w:tblStyleColBandSize w:val="1"/>
    </w:tblPr>
    <w:tcPr>
      <w:shd w:val="clear" w:color="auto" w:fill="F5F4F1" w:themeFill="accent5" w:themeFillTint="19"/>
    </w:tcPr>
    <w:tblStylePr w:type="firstRow">
      <w:rPr>
        <w:b/>
        <w:bCs/>
        <w:color w:val="FFFFFF" w:themeColor="background1"/>
      </w:rPr>
      <w:tblPr/>
      <w:tcPr>
        <w:tcBorders>
          <w:bottom w:val="single" w:sz="12" w:space="0" w:color="FFFFFF" w:themeColor="background1"/>
        </w:tcBorders>
        <w:shd w:val="clear" w:color="auto" w:fill="9A5D20" w:themeFill="accent6" w:themeFillShade="CC"/>
      </w:tcPr>
    </w:tblStylePr>
    <w:tblStylePr w:type="lastRow">
      <w:rPr>
        <w:b/>
        <w:bCs/>
        <w:color w:val="9A5D20"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7E4DC" w:themeFill="accent5" w:themeFillTint="3F"/>
      </w:tcPr>
    </w:tblStylePr>
    <w:tblStylePr w:type="band1Horz">
      <w:tblPr/>
      <w:tcPr>
        <w:shd w:val="clear" w:color="auto" w:fill="ECE9E3" w:themeFill="accent5" w:themeFillTint="33"/>
      </w:tcPr>
    </w:tblStylePr>
  </w:style>
  <w:style w:type="table" w:customStyle="1" w:styleId="FarbigeListeAkzent6">
    <w:name w:val="Farbige Liste;Akzent 6"/>
    <w:basedOn w:val="NormaleTabelle"/>
    <w:uiPriority w:val="72"/>
    <w:rsid w:val="00401A6B"/>
    <w:pPr>
      <w:spacing w:before="40" w:after="0" w:line="240" w:lineRule="auto"/>
    </w:pPr>
    <w:rPr>
      <w:rFonts w:eastAsiaTheme="minorHAnsi"/>
      <w:color w:val="000000" w:themeColor="text1"/>
      <w:sz w:val="20"/>
      <w:szCs w:val="20"/>
      <w:lang w:val="de-DE" w:eastAsia="de-CH"/>
    </w:rPr>
    <w:tblPr>
      <w:tblStyleRowBandSize w:val="1"/>
      <w:tblStyleColBandSize w:val="1"/>
    </w:tblPr>
    <w:tcPr>
      <w:shd w:val="clear" w:color="auto" w:fill="FAF1E8" w:themeFill="accent6" w:themeFillTint="19"/>
    </w:tcPr>
    <w:tblStylePr w:type="firstRow">
      <w:rPr>
        <w:b/>
        <w:bCs/>
        <w:color w:val="FFFFFF" w:themeColor="background1"/>
      </w:rPr>
      <w:tblPr/>
      <w:tcPr>
        <w:tcBorders>
          <w:bottom w:val="single" w:sz="12" w:space="0" w:color="FFFFFF" w:themeColor="background1"/>
        </w:tcBorders>
        <w:shd w:val="clear" w:color="auto" w:fill="847859" w:themeFill="accent5" w:themeFillShade="CC"/>
      </w:tcPr>
    </w:tblStylePr>
    <w:tblStylePr w:type="lastRow">
      <w:rPr>
        <w:b/>
        <w:bCs/>
        <w:color w:val="847859"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3DCC6" w:themeFill="accent6" w:themeFillTint="3F"/>
      </w:tcPr>
    </w:tblStylePr>
    <w:tblStylePr w:type="band1Horz">
      <w:tblPr/>
      <w:tcPr>
        <w:shd w:val="clear" w:color="auto" w:fill="F5E3D1" w:themeFill="accent6" w:themeFillTint="33"/>
      </w:tcPr>
    </w:tblStylePr>
  </w:style>
  <w:style w:type="table" w:styleId="FarbigeSchattierung">
    <w:name w:val="Colorful Shading"/>
    <w:basedOn w:val="NormaleTabelle"/>
    <w:uiPriority w:val="71"/>
    <w:rsid w:val="00401A6B"/>
    <w:pPr>
      <w:spacing w:before="40" w:after="0" w:line="240" w:lineRule="auto"/>
    </w:pPr>
    <w:rPr>
      <w:rFonts w:eastAsiaTheme="minorHAnsi"/>
      <w:color w:val="000000" w:themeColor="text1"/>
      <w:sz w:val="20"/>
      <w:szCs w:val="20"/>
      <w:lang w:val="de-DE" w:eastAsia="de-CH"/>
    </w:rPr>
    <w:tblPr>
      <w:tblStyleRowBandSize w:val="1"/>
      <w:tblStyleColBandSize w:val="1"/>
      <w:tblBorders>
        <w:top w:val="single" w:sz="24" w:space="0" w:color="A5644E"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A5644E"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customStyle="1" w:styleId="FarbigeSchattierungAkzent1">
    <w:name w:val="Farbige Schattierung;Akzent 1"/>
    <w:basedOn w:val="NormaleTabelle"/>
    <w:uiPriority w:val="71"/>
    <w:rsid w:val="00401A6B"/>
    <w:pPr>
      <w:spacing w:before="40" w:after="0" w:line="240" w:lineRule="auto"/>
    </w:pPr>
    <w:rPr>
      <w:rFonts w:eastAsiaTheme="minorHAnsi"/>
      <w:color w:val="000000" w:themeColor="text1"/>
      <w:sz w:val="20"/>
      <w:szCs w:val="20"/>
      <w:lang w:val="de-DE" w:eastAsia="de-CH"/>
    </w:rPr>
    <w:tblPr>
      <w:tblStyleRowBandSize w:val="1"/>
      <w:tblStyleColBandSize w:val="1"/>
      <w:tblBorders>
        <w:top w:val="single" w:sz="24" w:space="0" w:color="A5644E" w:themeColor="accent2"/>
        <w:left w:val="single" w:sz="4" w:space="0" w:color="F0A22E" w:themeColor="accent1"/>
        <w:bottom w:val="single" w:sz="4" w:space="0" w:color="F0A22E" w:themeColor="accent1"/>
        <w:right w:val="single" w:sz="4" w:space="0" w:color="F0A22E" w:themeColor="accent1"/>
        <w:insideH w:val="single" w:sz="4" w:space="0" w:color="FFFFFF" w:themeColor="background1"/>
        <w:insideV w:val="single" w:sz="4" w:space="0" w:color="FFFFFF" w:themeColor="background1"/>
      </w:tblBorders>
    </w:tblPr>
    <w:tcPr>
      <w:shd w:val="clear" w:color="auto" w:fill="FDF5EA" w:themeFill="accent1" w:themeFillTint="19"/>
    </w:tcPr>
    <w:tblStylePr w:type="firstRow">
      <w:rPr>
        <w:b/>
        <w:bCs/>
      </w:rPr>
      <w:tblPr/>
      <w:tcPr>
        <w:tcBorders>
          <w:top w:val="nil"/>
          <w:left w:val="nil"/>
          <w:bottom w:val="single" w:sz="24" w:space="0" w:color="A5644E"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9F630B" w:themeFill="accent1" w:themeFillShade="99"/>
      </w:tcPr>
    </w:tblStylePr>
    <w:tblStylePr w:type="firstCol">
      <w:rPr>
        <w:color w:val="FFFFFF" w:themeColor="background1"/>
      </w:rPr>
      <w:tblPr/>
      <w:tcPr>
        <w:tcBorders>
          <w:top w:val="nil"/>
          <w:left w:val="nil"/>
          <w:bottom w:val="nil"/>
          <w:right w:val="nil"/>
          <w:insideH w:val="single" w:sz="4" w:space="0" w:color="9F630B" w:themeColor="accent1" w:themeShade="99"/>
          <w:insideV w:val="nil"/>
        </w:tcBorders>
        <w:shd w:val="clear" w:color="auto" w:fill="9F630B"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9F630B" w:themeFill="accent1" w:themeFillShade="99"/>
      </w:tcPr>
    </w:tblStylePr>
    <w:tblStylePr w:type="band1Vert">
      <w:tblPr/>
      <w:tcPr>
        <w:shd w:val="clear" w:color="auto" w:fill="F9D9AB" w:themeFill="accent1" w:themeFillTint="66"/>
      </w:tcPr>
    </w:tblStylePr>
    <w:tblStylePr w:type="band1Horz">
      <w:tblPr/>
      <w:tcPr>
        <w:shd w:val="clear" w:color="auto" w:fill="F7D096" w:themeFill="accent1" w:themeFillTint="7F"/>
      </w:tcPr>
    </w:tblStylePr>
    <w:tblStylePr w:type="neCell">
      <w:rPr>
        <w:color w:val="000000" w:themeColor="text1"/>
      </w:rPr>
    </w:tblStylePr>
    <w:tblStylePr w:type="nwCell">
      <w:rPr>
        <w:color w:val="000000" w:themeColor="text1"/>
      </w:rPr>
    </w:tblStylePr>
  </w:style>
  <w:style w:type="table" w:customStyle="1" w:styleId="FarbigeSchattierungAkzent2">
    <w:name w:val="Farbige Schattierung;Akzent 2"/>
    <w:basedOn w:val="NormaleTabelle"/>
    <w:uiPriority w:val="71"/>
    <w:rsid w:val="00401A6B"/>
    <w:pPr>
      <w:spacing w:before="40" w:after="0" w:line="240" w:lineRule="auto"/>
    </w:pPr>
    <w:rPr>
      <w:rFonts w:eastAsiaTheme="minorHAnsi"/>
      <w:color w:val="000000" w:themeColor="text1"/>
      <w:sz w:val="20"/>
      <w:szCs w:val="20"/>
      <w:lang w:val="de-DE" w:eastAsia="de-CH"/>
    </w:rPr>
    <w:tblPr>
      <w:tblStyleRowBandSize w:val="1"/>
      <w:tblStyleColBandSize w:val="1"/>
      <w:tblBorders>
        <w:top w:val="single" w:sz="24" w:space="0" w:color="A5644E" w:themeColor="accent2"/>
        <w:left w:val="single" w:sz="4" w:space="0" w:color="A5644E" w:themeColor="accent2"/>
        <w:bottom w:val="single" w:sz="4" w:space="0" w:color="A5644E" w:themeColor="accent2"/>
        <w:right w:val="single" w:sz="4" w:space="0" w:color="A5644E" w:themeColor="accent2"/>
        <w:insideH w:val="single" w:sz="4" w:space="0" w:color="FFFFFF" w:themeColor="background1"/>
        <w:insideV w:val="single" w:sz="4" w:space="0" w:color="FFFFFF" w:themeColor="background1"/>
      </w:tblBorders>
    </w:tblPr>
    <w:tcPr>
      <w:shd w:val="clear" w:color="auto" w:fill="F6EFED" w:themeFill="accent2" w:themeFillTint="19"/>
    </w:tcPr>
    <w:tblStylePr w:type="firstRow">
      <w:rPr>
        <w:b/>
        <w:bCs/>
      </w:rPr>
      <w:tblPr/>
      <w:tcPr>
        <w:tcBorders>
          <w:top w:val="nil"/>
          <w:left w:val="nil"/>
          <w:bottom w:val="single" w:sz="24" w:space="0" w:color="A5644E"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623B2E" w:themeFill="accent2" w:themeFillShade="99"/>
      </w:tcPr>
    </w:tblStylePr>
    <w:tblStylePr w:type="firstCol">
      <w:rPr>
        <w:color w:val="FFFFFF" w:themeColor="background1"/>
      </w:rPr>
      <w:tblPr/>
      <w:tcPr>
        <w:tcBorders>
          <w:top w:val="nil"/>
          <w:left w:val="nil"/>
          <w:bottom w:val="nil"/>
          <w:right w:val="nil"/>
          <w:insideH w:val="single" w:sz="4" w:space="0" w:color="623B2E" w:themeColor="accent2" w:themeShade="99"/>
          <w:insideV w:val="nil"/>
        </w:tcBorders>
        <w:shd w:val="clear" w:color="auto" w:fill="623B2E"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623B2E" w:themeFill="accent2" w:themeFillShade="99"/>
      </w:tcPr>
    </w:tblStylePr>
    <w:tblStylePr w:type="band1Vert">
      <w:tblPr/>
      <w:tcPr>
        <w:shd w:val="clear" w:color="auto" w:fill="DCBFB6" w:themeFill="accent2" w:themeFillTint="66"/>
      </w:tcPr>
    </w:tblStylePr>
    <w:tblStylePr w:type="band1Horz">
      <w:tblPr/>
      <w:tcPr>
        <w:shd w:val="clear" w:color="auto" w:fill="D4B0A4" w:themeFill="accent2" w:themeFillTint="7F"/>
      </w:tcPr>
    </w:tblStylePr>
    <w:tblStylePr w:type="neCell">
      <w:rPr>
        <w:color w:val="000000" w:themeColor="text1"/>
      </w:rPr>
    </w:tblStylePr>
    <w:tblStylePr w:type="nwCell">
      <w:rPr>
        <w:color w:val="000000" w:themeColor="text1"/>
      </w:rPr>
    </w:tblStylePr>
  </w:style>
  <w:style w:type="table" w:customStyle="1" w:styleId="FarbigeSchattierungAkzent3">
    <w:name w:val="Farbige Schattierung;Akzent 3"/>
    <w:basedOn w:val="NormaleTabelle"/>
    <w:uiPriority w:val="71"/>
    <w:rsid w:val="00401A6B"/>
    <w:pPr>
      <w:spacing w:before="40" w:after="0" w:line="240" w:lineRule="auto"/>
    </w:pPr>
    <w:rPr>
      <w:rFonts w:eastAsiaTheme="minorHAnsi"/>
      <w:color w:val="000000" w:themeColor="text1"/>
      <w:sz w:val="20"/>
      <w:szCs w:val="20"/>
      <w:lang w:val="de-DE" w:eastAsia="de-CH"/>
    </w:rPr>
    <w:tblPr>
      <w:tblStyleRowBandSize w:val="1"/>
      <w:tblStyleColBandSize w:val="1"/>
      <w:tblBorders>
        <w:top w:val="single" w:sz="24" w:space="0" w:color="C3986D" w:themeColor="accent4"/>
        <w:left w:val="single" w:sz="4" w:space="0" w:color="B58B80" w:themeColor="accent3"/>
        <w:bottom w:val="single" w:sz="4" w:space="0" w:color="B58B80" w:themeColor="accent3"/>
        <w:right w:val="single" w:sz="4" w:space="0" w:color="B58B80" w:themeColor="accent3"/>
        <w:insideH w:val="single" w:sz="4" w:space="0" w:color="FFFFFF" w:themeColor="background1"/>
        <w:insideV w:val="single" w:sz="4" w:space="0" w:color="FFFFFF" w:themeColor="background1"/>
      </w:tblBorders>
    </w:tblPr>
    <w:tcPr>
      <w:shd w:val="clear" w:color="auto" w:fill="F7F3F2" w:themeFill="accent3" w:themeFillTint="19"/>
    </w:tcPr>
    <w:tblStylePr w:type="firstRow">
      <w:rPr>
        <w:b/>
        <w:bCs/>
      </w:rPr>
      <w:tblPr/>
      <w:tcPr>
        <w:tcBorders>
          <w:top w:val="nil"/>
          <w:left w:val="nil"/>
          <w:bottom w:val="single" w:sz="24" w:space="0" w:color="C3986D"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54E44" w:themeFill="accent3" w:themeFillShade="99"/>
      </w:tcPr>
    </w:tblStylePr>
    <w:tblStylePr w:type="firstCol">
      <w:rPr>
        <w:color w:val="FFFFFF" w:themeColor="background1"/>
      </w:rPr>
      <w:tblPr/>
      <w:tcPr>
        <w:tcBorders>
          <w:top w:val="nil"/>
          <w:left w:val="nil"/>
          <w:bottom w:val="nil"/>
          <w:right w:val="nil"/>
          <w:insideH w:val="single" w:sz="4" w:space="0" w:color="754E44" w:themeColor="accent3" w:themeShade="99"/>
          <w:insideV w:val="nil"/>
        </w:tcBorders>
        <w:shd w:val="clear" w:color="auto" w:fill="754E44"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754E44" w:themeFill="accent3" w:themeFillShade="99"/>
      </w:tcPr>
    </w:tblStylePr>
    <w:tblStylePr w:type="band1Vert">
      <w:tblPr/>
      <w:tcPr>
        <w:shd w:val="clear" w:color="auto" w:fill="E1D0CC" w:themeFill="accent3" w:themeFillTint="66"/>
      </w:tcPr>
    </w:tblStylePr>
    <w:tblStylePr w:type="band1Horz">
      <w:tblPr/>
      <w:tcPr>
        <w:shd w:val="clear" w:color="auto" w:fill="DAC4BF" w:themeFill="accent3" w:themeFillTint="7F"/>
      </w:tcPr>
    </w:tblStylePr>
  </w:style>
  <w:style w:type="table" w:customStyle="1" w:styleId="FarbigeSchattierungAkzent4">
    <w:name w:val="Farbige Schattierung;Akzent 4"/>
    <w:basedOn w:val="NormaleTabelle"/>
    <w:uiPriority w:val="71"/>
    <w:rsid w:val="00401A6B"/>
    <w:pPr>
      <w:spacing w:before="40" w:after="0" w:line="240" w:lineRule="auto"/>
    </w:pPr>
    <w:rPr>
      <w:rFonts w:eastAsiaTheme="minorHAnsi"/>
      <w:color w:val="000000" w:themeColor="text1"/>
      <w:sz w:val="20"/>
      <w:szCs w:val="20"/>
      <w:lang w:val="de-DE" w:eastAsia="de-CH"/>
    </w:rPr>
    <w:tblPr>
      <w:tblStyleRowBandSize w:val="1"/>
      <w:tblStyleColBandSize w:val="1"/>
      <w:tblBorders>
        <w:top w:val="single" w:sz="24" w:space="0" w:color="B58B80" w:themeColor="accent3"/>
        <w:left w:val="single" w:sz="4" w:space="0" w:color="C3986D" w:themeColor="accent4"/>
        <w:bottom w:val="single" w:sz="4" w:space="0" w:color="C3986D" w:themeColor="accent4"/>
        <w:right w:val="single" w:sz="4" w:space="0" w:color="C3986D" w:themeColor="accent4"/>
        <w:insideH w:val="single" w:sz="4" w:space="0" w:color="FFFFFF" w:themeColor="background1"/>
        <w:insideV w:val="single" w:sz="4" w:space="0" w:color="FFFFFF" w:themeColor="background1"/>
      </w:tblBorders>
    </w:tblPr>
    <w:tcPr>
      <w:shd w:val="clear" w:color="auto" w:fill="F9F4F0" w:themeFill="accent4" w:themeFillTint="19"/>
    </w:tcPr>
    <w:tblStylePr w:type="firstRow">
      <w:rPr>
        <w:b/>
        <w:bCs/>
      </w:rPr>
      <w:tblPr/>
      <w:tcPr>
        <w:tcBorders>
          <w:top w:val="nil"/>
          <w:left w:val="nil"/>
          <w:bottom w:val="single" w:sz="24" w:space="0" w:color="B58B80"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815B35" w:themeFill="accent4" w:themeFillShade="99"/>
      </w:tcPr>
    </w:tblStylePr>
    <w:tblStylePr w:type="firstCol">
      <w:rPr>
        <w:color w:val="FFFFFF" w:themeColor="background1"/>
      </w:rPr>
      <w:tblPr/>
      <w:tcPr>
        <w:tcBorders>
          <w:top w:val="nil"/>
          <w:left w:val="nil"/>
          <w:bottom w:val="nil"/>
          <w:right w:val="nil"/>
          <w:insideH w:val="single" w:sz="4" w:space="0" w:color="815B35" w:themeColor="accent4" w:themeShade="99"/>
          <w:insideV w:val="nil"/>
        </w:tcBorders>
        <w:shd w:val="clear" w:color="auto" w:fill="815B35"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815B35" w:themeFill="accent4" w:themeFillShade="99"/>
      </w:tcPr>
    </w:tblStylePr>
    <w:tblStylePr w:type="band1Vert">
      <w:tblPr/>
      <w:tcPr>
        <w:shd w:val="clear" w:color="auto" w:fill="E7D5C4" w:themeFill="accent4" w:themeFillTint="66"/>
      </w:tcPr>
    </w:tblStylePr>
    <w:tblStylePr w:type="band1Horz">
      <w:tblPr/>
      <w:tcPr>
        <w:shd w:val="clear" w:color="auto" w:fill="E1CBB6" w:themeFill="accent4" w:themeFillTint="7F"/>
      </w:tcPr>
    </w:tblStylePr>
    <w:tblStylePr w:type="neCell">
      <w:rPr>
        <w:color w:val="000000" w:themeColor="text1"/>
      </w:rPr>
    </w:tblStylePr>
    <w:tblStylePr w:type="nwCell">
      <w:rPr>
        <w:color w:val="000000" w:themeColor="text1"/>
      </w:rPr>
    </w:tblStylePr>
  </w:style>
  <w:style w:type="table" w:customStyle="1" w:styleId="FarbigeSchattierungAkzent5">
    <w:name w:val="Farbige Schattierung;Akzent 5"/>
    <w:basedOn w:val="NormaleTabelle"/>
    <w:uiPriority w:val="71"/>
    <w:rsid w:val="00401A6B"/>
    <w:pPr>
      <w:spacing w:before="40" w:after="0" w:line="240" w:lineRule="auto"/>
    </w:pPr>
    <w:rPr>
      <w:rFonts w:eastAsiaTheme="minorHAnsi"/>
      <w:color w:val="000000" w:themeColor="text1"/>
      <w:sz w:val="20"/>
      <w:szCs w:val="20"/>
      <w:lang w:val="de-DE" w:eastAsia="de-CH"/>
    </w:rPr>
    <w:tblPr>
      <w:tblStyleRowBandSize w:val="1"/>
      <w:tblStyleColBandSize w:val="1"/>
      <w:tblBorders>
        <w:top w:val="single" w:sz="24" w:space="0" w:color="C17529" w:themeColor="accent6"/>
        <w:left w:val="single" w:sz="4" w:space="0" w:color="A19574" w:themeColor="accent5"/>
        <w:bottom w:val="single" w:sz="4" w:space="0" w:color="A19574" w:themeColor="accent5"/>
        <w:right w:val="single" w:sz="4" w:space="0" w:color="A19574" w:themeColor="accent5"/>
        <w:insideH w:val="single" w:sz="4" w:space="0" w:color="FFFFFF" w:themeColor="background1"/>
        <w:insideV w:val="single" w:sz="4" w:space="0" w:color="FFFFFF" w:themeColor="background1"/>
      </w:tblBorders>
    </w:tblPr>
    <w:tcPr>
      <w:shd w:val="clear" w:color="auto" w:fill="F5F4F1" w:themeFill="accent5" w:themeFillTint="19"/>
    </w:tcPr>
    <w:tblStylePr w:type="firstRow">
      <w:rPr>
        <w:b/>
        <w:bCs/>
      </w:rPr>
      <w:tblPr/>
      <w:tcPr>
        <w:tcBorders>
          <w:top w:val="nil"/>
          <w:left w:val="nil"/>
          <w:bottom w:val="single" w:sz="24" w:space="0" w:color="C17529"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635A43" w:themeFill="accent5" w:themeFillShade="99"/>
      </w:tcPr>
    </w:tblStylePr>
    <w:tblStylePr w:type="firstCol">
      <w:rPr>
        <w:color w:val="FFFFFF" w:themeColor="background1"/>
      </w:rPr>
      <w:tblPr/>
      <w:tcPr>
        <w:tcBorders>
          <w:top w:val="nil"/>
          <w:left w:val="nil"/>
          <w:bottom w:val="nil"/>
          <w:right w:val="nil"/>
          <w:insideH w:val="single" w:sz="4" w:space="0" w:color="635A43" w:themeColor="accent5" w:themeShade="99"/>
          <w:insideV w:val="nil"/>
        </w:tcBorders>
        <w:shd w:val="clear" w:color="auto" w:fill="635A43"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635A43" w:themeFill="accent5" w:themeFillShade="99"/>
      </w:tcPr>
    </w:tblStylePr>
    <w:tblStylePr w:type="band1Vert">
      <w:tblPr/>
      <w:tcPr>
        <w:shd w:val="clear" w:color="auto" w:fill="D9D4C7" w:themeFill="accent5" w:themeFillTint="66"/>
      </w:tcPr>
    </w:tblStylePr>
    <w:tblStylePr w:type="band1Horz">
      <w:tblPr/>
      <w:tcPr>
        <w:shd w:val="clear" w:color="auto" w:fill="D0CAB9" w:themeFill="accent5" w:themeFillTint="7F"/>
      </w:tcPr>
    </w:tblStylePr>
    <w:tblStylePr w:type="neCell">
      <w:rPr>
        <w:color w:val="000000" w:themeColor="text1"/>
      </w:rPr>
    </w:tblStylePr>
    <w:tblStylePr w:type="nwCell">
      <w:rPr>
        <w:color w:val="000000" w:themeColor="text1"/>
      </w:rPr>
    </w:tblStylePr>
  </w:style>
  <w:style w:type="table" w:customStyle="1" w:styleId="FarbigeSchattierungAkzent6">
    <w:name w:val="Farbige Schattierung;Akzent 6"/>
    <w:basedOn w:val="NormaleTabelle"/>
    <w:uiPriority w:val="71"/>
    <w:rsid w:val="00401A6B"/>
    <w:pPr>
      <w:spacing w:before="40" w:after="0" w:line="240" w:lineRule="auto"/>
    </w:pPr>
    <w:rPr>
      <w:rFonts w:eastAsiaTheme="minorHAnsi"/>
      <w:color w:val="000000" w:themeColor="text1"/>
      <w:sz w:val="20"/>
      <w:szCs w:val="20"/>
      <w:lang w:val="de-DE" w:eastAsia="de-CH"/>
    </w:rPr>
    <w:tblPr>
      <w:tblStyleRowBandSize w:val="1"/>
      <w:tblStyleColBandSize w:val="1"/>
      <w:tblBorders>
        <w:top w:val="single" w:sz="24" w:space="0" w:color="A19574" w:themeColor="accent5"/>
        <w:left w:val="single" w:sz="4" w:space="0" w:color="C17529" w:themeColor="accent6"/>
        <w:bottom w:val="single" w:sz="4" w:space="0" w:color="C17529" w:themeColor="accent6"/>
        <w:right w:val="single" w:sz="4" w:space="0" w:color="C17529" w:themeColor="accent6"/>
        <w:insideH w:val="single" w:sz="4" w:space="0" w:color="FFFFFF" w:themeColor="background1"/>
        <w:insideV w:val="single" w:sz="4" w:space="0" w:color="FFFFFF" w:themeColor="background1"/>
      </w:tblBorders>
    </w:tblPr>
    <w:tcPr>
      <w:shd w:val="clear" w:color="auto" w:fill="FAF1E8" w:themeFill="accent6" w:themeFillTint="19"/>
    </w:tcPr>
    <w:tblStylePr w:type="firstRow">
      <w:rPr>
        <w:b/>
        <w:bCs/>
      </w:rPr>
      <w:tblPr/>
      <w:tcPr>
        <w:tcBorders>
          <w:top w:val="nil"/>
          <w:left w:val="nil"/>
          <w:bottom w:val="single" w:sz="24" w:space="0" w:color="A19574"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34518" w:themeFill="accent6" w:themeFillShade="99"/>
      </w:tcPr>
    </w:tblStylePr>
    <w:tblStylePr w:type="firstCol">
      <w:rPr>
        <w:color w:val="FFFFFF" w:themeColor="background1"/>
      </w:rPr>
      <w:tblPr/>
      <w:tcPr>
        <w:tcBorders>
          <w:top w:val="nil"/>
          <w:left w:val="nil"/>
          <w:bottom w:val="nil"/>
          <w:right w:val="nil"/>
          <w:insideH w:val="single" w:sz="4" w:space="0" w:color="734518" w:themeColor="accent6" w:themeShade="99"/>
          <w:insideV w:val="nil"/>
        </w:tcBorders>
        <w:shd w:val="clear" w:color="auto" w:fill="73451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734518" w:themeFill="accent6" w:themeFillShade="99"/>
      </w:tcPr>
    </w:tblStylePr>
    <w:tblStylePr w:type="band1Vert">
      <w:tblPr/>
      <w:tcPr>
        <w:shd w:val="clear" w:color="auto" w:fill="EBC7A3" w:themeFill="accent6" w:themeFillTint="66"/>
      </w:tcPr>
    </w:tblStylePr>
    <w:tblStylePr w:type="band1Horz">
      <w:tblPr/>
      <w:tcPr>
        <w:shd w:val="clear" w:color="auto" w:fill="E7B98D" w:themeFill="accent6" w:themeFillTint="7F"/>
      </w:tcPr>
    </w:tblStylePr>
    <w:tblStylePr w:type="neCell">
      <w:rPr>
        <w:color w:val="000000" w:themeColor="text1"/>
      </w:rPr>
    </w:tblStylePr>
    <w:tblStylePr w:type="nwCell">
      <w:rPr>
        <w:color w:val="000000" w:themeColor="text1"/>
      </w:rPr>
    </w:tblStylePr>
  </w:style>
  <w:style w:type="character" w:customStyle="1" w:styleId="Anmerkungsreferenz">
    <w:name w:val="Anmerkungsreferenz"/>
    <w:basedOn w:val="Absatz-Standardschriftart"/>
    <w:uiPriority w:val="99"/>
    <w:semiHidden/>
    <w:unhideWhenUsed/>
    <w:rsid w:val="00401A6B"/>
    <w:rPr>
      <w:sz w:val="16"/>
    </w:rPr>
  </w:style>
  <w:style w:type="paragraph" w:customStyle="1" w:styleId="Anmerkungstext">
    <w:name w:val="Anmerkungstext"/>
    <w:basedOn w:val="Standard"/>
    <w:link w:val="Kommentartextzeichen"/>
    <w:uiPriority w:val="99"/>
    <w:semiHidden/>
    <w:unhideWhenUsed/>
    <w:rsid w:val="00401A6B"/>
    <w:pPr>
      <w:spacing w:before="40" w:after="160" w:line="240" w:lineRule="auto"/>
      <w:jc w:val="both"/>
    </w:pPr>
    <w:rPr>
      <w:rFonts w:asciiTheme="minorHAnsi" w:eastAsiaTheme="minorHAnsi" w:hAnsiTheme="minorHAnsi"/>
      <w:color w:val="595959" w:themeColor="text1" w:themeTint="A6"/>
      <w:kern w:val="20"/>
      <w:sz w:val="20"/>
      <w:szCs w:val="20"/>
      <w:lang w:eastAsia="de-CH"/>
    </w:rPr>
  </w:style>
  <w:style w:type="character" w:customStyle="1" w:styleId="Kommentartextzeichen">
    <w:name w:val="Kommentartextzeichen"/>
    <w:basedOn w:val="Absatz-Standardschriftart"/>
    <w:link w:val="Anmerkungstext"/>
    <w:uiPriority w:val="99"/>
    <w:semiHidden/>
    <w:rsid w:val="00401A6B"/>
    <w:rPr>
      <w:rFonts w:eastAsiaTheme="minorHAnsi"/>
      <w:color w:val="595959" w:themeColor="text1" w:themeTint="A6"/>
      <w:kern w:val="20"/>
      <w:sz w:val="20"/>
      <w:szCs w:val="20"/>
      <w:lang w:eastAsia="de-CH"/>
    </w:rPr>
  </w:style>
  <w:style w:type="paragraph" w:customStyle="1" w:styleId="Anmerkungsthema">
    <w:name w:val="Anmerkungsthema"/>
    <w:basedOn w:val="Anmerkungstext"/>
    <w:next w:val="Anmerkungstext"/>
    <w:link w:val="KommentarthemaZeichen"/>
    <w:uiPriority w:val="99"/>
    <w:semiHidden/>
    <w:unhideWhenUsed/>
    <w:rsid w:val="00401A6B"/>
    <w:rPr>
      <w:b/>
      <w:bCs/>
    </w:rPr>
  </w:style>
  <w:style w:type="character" w:customStyle="1" w:styleId="KommentarthemaZeichen">
    <w:name w:val="Kommentarthema;Zeichen"/>
    <w:basedOn w:val="Kommentartextzeichen"/>
    <w:link w:val="Anmerkungsthema"/>
    <w:uiPriority w:val="99"/>
    <w:semiHidden/>
    <w:rsid w:val="00401A6B"/>
    <w:rPr>
      <w:rFonts w:eastAsiaTheme="minorHAnsi"/>
      <w:b/>
      <w:bCs/>
      <w:color w:val="595959" w:themeColor="text1" w:themeTint="A6"/>
      <w:kern w:val="20"/>
      <w:sz w:val="20"/>
      <w:szCs w:val="20"/>
      <w:lang w:eastAsia="de-CH"/>
    </w:rPr>
  </w:style>
  <w:style w:type="table" w:styleId="DunkleListe">
    <w:name w:val="Dark List"/>
    <w:basedOn w:val="NormaleTabelle"/>
    <w:uiPriority w:val="70"/>
    <w:rsid w:val="00401A6B"/>
    <w:pPr>
      <w:spacing w:before="40" w:after="0" w:line="240" w:lineRule="auto"/>
    </w:pPr>
    <w:rPr>
      <w:rFonts w:eastAsiaTheme="minorHAnsi"/>
      <w:color w:val="FFFFFF" w:themeColor="background1"/>
      <w:sz w:val="20"/>
      <w:szCs w:val="20"/>
      <w:lang w:val="de-DE" w:eastAsia="de-CH"/>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customStyle="1" w:styleId="DunkleListeAkzent1">
    <w:name w:val="Dunkle Liste;Akzent 1"/>
    <w:basedOn w:val="NormaleTabelle"/>
    <w:uiPriority w:val="70"/>
    <w:rsid w:val="00401A6B"/>
    <w:pPr>
      <w:spacing w:before="40" w:after="0" w:line="240" w:lineRule="auto"/>
    </w:pPr>
    <w:rPr>
      <w:rFonts w:eastAsiaTheme="minorHAnsi"/>
      <w:color w:val="FFFFFF" w:themeColor="background1"/>
      <w:sz w:val="20"/>
      <w:szCs w:val="20"/>
      <w:lang w:val="de-DE" w:eastAsia="de-CH"/>
    </w:rPr>
    <w:tblPr>
      <w:tblStyleRowBandSize w:val="1"/>
      <w:tblStyleColBandSize w:val="1"/>
    </w:tblPr>
    <w:tcPr>
      <w:shd w:val="clear" w:color="auto" w:fill="F0A22E"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845209"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C77C0E"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C77C0E" w:themeFill="accent1" w:themeFillShade="BF"/>
      </w:tcPr>
    </w:tblStylePr>
    <w:tblStylePr w:type="band1Vert">
      <w:tblPr/>
      <w:tcPr>
        <w:tcBorders>
          <w:top w:val="nil"/>
          <w:left w:val="nil"/>
          <w:bottom w:val="nil"/>
          <w:right w:val="nil"/>
          <w:insideH w:val="nil"/>
          <w:insideV w:val="nil"/>
        </w:tcBorders>
        <w:shd w:val="clear" w:color="auto" w:fill="C77C0E" w:themeFill="accent1" w:themeFillShade="BF"/>
      </w:tcPr>
    </w:tblStylePr>
    <w:tblStylePr w:type="band1Horz">
      <w:tblPr/>
      <w:tcPr>
        <w:tcBorders>
          <w:top w:val="nil"/>
          <w:left w:val="nil"/>
          <w:bottom w:val="nil"/>
          <w:right w:val="nil"/>
          <w:insideH w:val="nil"/>
          <w:insideV w:val="nil"/>
        </w:tcBorders>
        <w:shd w:val="clear" w:color="auto" w:fill="C77C0E" w:themeFill="accent1" w:themeFillShade="BF"/>
      </w:tcPr>
    </w:tblStylePr>
  </w:style>
  <w:style w:type="table" w:customStyle="1" w:styleId="DunkleListeAkzent2">
    <w:name w:val="Dunkle Liste;Akzent 2"/>
    <w:basedOn w:val="NormaleTabelle"/>
    <w:uiPriority w:val="70"/>
    <w:rsid w:val="00401A6B"/>
    <w:pPr>
      <w:spacing w:before="40" w:after="0" w:line="240" w:lineRule="auto"/>
    </w:pPr>
    <w:rPr>
      <w:rFonts w:eastAsiaTheme="minorHAnsi"/>
      <w:color w:val="FFFFFF" w:themeColor="background1"/>
      <w:sz w:val="20"/>
      <w:szCs w:val="20"/>
      <w:lang w:val="de-DE" w:eastAsia="de-CH"/>
    </w:rPr>
    <w:tblPr>
      <w:tblStyleRowBandSize w:val="1"/>
      <w:tblStyleColBandSize w:val="1"/>
    </w:tblPr>
    <w:tcPr>
      <w:shd w:val="clear" w:color="auto" w:fill="A5644E"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523127"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7B4A3A"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7B4A3A" w:themeFill="accent2" w:themeFillShade="BF"/>
      </w:tcPr>
    </w:tblStylePr>
    <w:tblStylePr w:type="band1Vert">
      <w:tblPr/>
      <w:tcPr>
        <w:tcBorders>
          <w:top w:val="nil"/>
          <w:left w:val="nil"/>
          <w:bottom w:val="nil"/>
          <w:right w:val="nil"/>
          <w:insideH w:val="nil"/>
          <w:insideV w:val="nil"/>
        </w:tcBorders>
        <w:shd w:val="clear" w:color="auto" w:fill="7B4A3A" w:themeFill="accent2" w:themeFillShade="BF"/>
      </w:tcPr>
    </w:tblStylePr>
    <w:tblStylePr w:type="band1Horz">
      <w:tblPr/>
      <w:tcPr>
        <w:tcBorders>
          <w:top w:val="nil"/>
          <w:left w:val="nil"/>
          <w:bottom w:val="nil"/>
          <w:right w:val="nil"/>
          <w:insideH w:val="nil"/>
          <w:insideV w:val="nil"/>
        </w:tcBorders>
        <w:shd w:val="clear" w:color="auto" w:fill="7B4A3A" w:themeFill="accent2" w:themeFillShade="BF"/>
      </w:tcPr>
    </w:tblStylePr>
  </w:style>
  <w:style w:type="table" w:customStyle="1" w:styleId="DunkleListeAkzent3">
    <w:name w:val="Dunkle Liste;Akzent 3"/>
    <w:basedOn w:val="NormaleTabelle"/>
    <w:uiPriority w:val="70"/>
    <w:rsid w:val="00401A6B"/>
    <w:pPr>
      <w:spacing w:before="40" w:after="0" w:line="240" w:lineRule="auto"/>
    </w:pPr>
    <w:rPr>
      <w:rFonts w:eastAsiaTheme="minorHAnsi"/>
      <w:color w:val="FFFFFF" w:themeColor="background1"/>
      <w:sz w:val="20"/>
      <w:szCs w:val="20"/>
      <w:lang w:val="de-DE" w:eastAsia="de-CH"/>
    </w:rPr>
    <w:tblPr>
      <w:tblStyleRowBandSize w:val="1"/>
      <w:tblStyleColBandSize w:val="1"/>
    </w:tblPr>
    <w:tcPr>
      <w:shd w:val="clear" w:color="auto" w:fill="B58B80"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1403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926155"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926155" w:themeFill="accent3" w:themeFillShade="BF"/>
      </w:tcPr>
    </w:tblStylePr>
    <w:tblStylePr w:type="band1Vert">
      <w:tblPr/>
      <w:tcPr>
        <w:tcBorders>
          <w:top w:val="nil"/>
          <w:left w:val="nil"/>
          <w:bottom w:val="nil"/>
          <w:right w:val="nil"/>
          <w:insideH w:val="nil"/>
          <w:insideV w:val="nil"/>
        </w:tcBorders>
        <w:shd w:val="clear" w:color="auto" w:fill="926155" w:themeFill="accent3" w:themeFillShade="BF"/>
      </w:tcPr>
    </w:tblStylePr>
    <w:tblStylePr w:type="band1Horz">
      <w:tblPr/>
      <w:tcPr>
        <w:tcBorders>
          <w:top w:val="nil"/>
          <w:left w:val="nil"/>
          <w:bottom w:val="nil"/>
          <w:right w:val="nil"/>
          <w:insideH w:val="nil"/>
          <w:insideV w:val="nil"/>
        </w:tcBorders>
        <w:shd w:val="clear" w:color="auto" w:fill="926155" w:themeFill="accent3" w:themeFillShade="BF"/>
      </w:tcPr>
    </w:tblStylePr>
  </w:style>
  <w:style w:type="table" w:customStyle="1" w:styleId="DunkleListeAkzent4">
    <w:name w:val="Dunkle Liste;Akzent 4"/>
    <w:basedOn w:val="NormaleTabelle"/>
    <w:uiPriority w:val="70"/>
    <w:rsid w:val="00401A6B"/>
    <w:pPr>
      <w:spacing w:before="40" w:after="0" w:line="240" w:lineRule="auto"/>
    </w:pPr>
    <w:rPr>
      <w:rFonts w:eastAsiaTheme="minorHAnsi"/>
      <w:color w:val="FFFFFF" w:themeColor="background1"/>
      <w:sz w:val="20"/>
      <w:szCs w:val="20"/>
      <w:lang w:val="de-DE" w:eastAsia="de-CH"/>
    </w:rPr>
    <w:tblPr>
      <w:tblStyleRowBandSize w:val="1"/>
      <w:tblStyleColBandSize w:val="1"/>
    </w:tblPr>
    <w:tcPr>
      <w:shd w:val="clear" w:color="auto" w:fill="C3986D"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B4B2C"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A17142"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A17142" w:themeFill="accent4" w:themeFillShade="BF"/>
      </w:tcPr>
    </w:tblStylePr>
    <w:tblStylePr w:type="band1Vert">
      <w:tblPr/>
      <w:tcPr>
        <w:tcBorders>
          <w:top w:val="nil"/>
          <w:left w:val="nil"/>
          <w:bottom w:val="nil"/>
          <w:right w:val="nil"/>
          <w:insideH w:val="nil"/>
          <w:insideV w:val="nil"/>
        </w:tcBorders>
        <w:shd w:val="clear" w:color="auto" w:fill="A17142" w:themeFill="accent4" w:themeFillShade="BF"/>
      </w:tcPr>
    </w:tblStylePr>
    <w:tblStylePr w:type="band1Horz">
      <w:tblPr/>
      <w:tcPr>
        <w:tcBorders>
          <w:top w:val="nil"/>
          <w:left w:val="nil"/>
          <w:bottom w:val="nil"/>
          <w:right w:val="nil"/>
          <w:insideH w:val="nil"/>
          <w:insideV w:val="nil"/>
        </w:tcBorders>
        <w:shd w:val="clear" w:color="auto" w:fill="A17142" w:themeFill="accent4" w:themeFillShade="BF"/>
      </w:tcPr>
    </w:tblStylePr>
  </w:style>
  <w:style w:type="table" w:customStyle="1" w:styleId="DunkleListeAkzent5">
    <w:name w:val="Dunkle Liste;Akzent 5"/>
    <w:basedOn w:val="NormaleTabelle"/>
    <w:uiPriority w:val="70"/>
    <w:rsid w:val="00401A6B"/>
    <w:pPr>
      <w:spacing w:before="40" w:after="0" w:line="240" w:lineRule="auto"/>
    </w:pPr>
    <w:rPr>
      <w:rFonts w:eastAsiaTheme="minorHAnsi"/>
      <w:color w:val="FFFFFF" w:themeColor="background1"/>
      <w:sz w:val="20"/>
      <w:szCs w:val="20"/>
      <w:lang w:val="de-DE" w:eastAsia="de-CH"/>
    </w:rPr>
    <w:tblPr>
      <w:tblStyleRowBandSize w:val="1"/>
      <w:tblStyleColBandSize w:val="1"/>
    </w:tblPr>
    <w:tcPr>
      <w:shd w:val="clear" w:color="auto" w:fill="A19574"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524A3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7B7053"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7B7053" w:themeFill="accent5" w:themeFillShade="BF"/>
      </w:tcPr>
    </w:tblStylePr>
    <w:tblStylePr w:type="band1Vert">
      <w:tblPr/>
      <w:tcPr>
        <w:tcBorders>
          <w:top w:val="nil"/>
          <w:left w:val="nil"/>
          <w:bottom w:val="nil"/>
          <w:right w:val="nil"/>
          <w:insideH w:val="nil"/>
          <w:insideV w:val="nil"/>
        </w:tcBorders>
        <w:shd w:val="clear" w:color="auto" w:fill="7B7053" w:themeFill="accent5" w:themeFillShade="BF"/>
      </w:tcPr>
    </w:tblStylePr>
    <w:tblStylePr w:type="band1Horz">
      <w:tblPr/>
      <w:tcPr>
        <w:tcBorders>
          <w:top w:val="nil"/>
          <w:left w:val="nil"/>
          <w:bottom w:val="nil"/>
          <w:right w:val="nil"/>
          <w:insideH w:val="nil"/>
          <w:insideV w:val="nil"/>
        </w:tcBorders>
        <w:shd w:val="clear" w:color="auto" w:fill="7B7053" w:themeFill="accent5" w:themeFillShade="BF"/>
      </w:tcPr>
    </w:tblStylePr>
  </w:style>
  <w:style w:type="table" w:customStyle="1" w:styleId="DunkleListeAkzent6">
    <w:name w:val="Dunkle Liste;Akzent 6"/>
    <w:basedOn w:val="NormaleTabelle"/>
    <w:uiPriority w:val="70"/>
    <w:rsid w:val="00401A6B"/>
    <w:pPr>
      <w:spacing w:before="40" w:after="0" w:line="240" w:lineRule="auto"/>
    </w:pPr>
    <w:rPr>
      <w:rFonts w:eastAsiaTheme="minorHAnsi"/>
      <w:color w:val="FFFFFF" w:themeColor="background1"/>
      <w:sz w:val="20"/>
      <w:szCs w:val="20"/>
      <w:lang w:val="de-DE" w:eastAsia="de-CH"/>
    </w:rPr>
    <w:tblPr>
      <w:tblStyleRowBandSize w:val="1"/>
      <w:tblStyleColBandSize w:val="1"/>
    </w:tblPr>
    <w:tcPr>
      <w:shd w:val="clear" w:color="auto" w:fill="C17529"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5F3A14"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90571E"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90571E" w:themeFill="accent6" w:themeFillShade="BF"/>
      </w:tcPr>
    </w:tblStylePr>
    <w:tblStylePr w:type="band1Vert">
      <w:tblPr/>
      <w:tcPr>
        <w:tcBorders>
          <w:top w:val="nil"/>
          <w:left w:val="nil"/>
          <w:bottom w:val="nil"/>
          <w:right w:val="nil"/>
          <w:insideH w:val="nil"/>
          <w:insideV w:val="nil"/>
        </w:tcBorders>
        <w:shd w:val="clear" w:color="auto" w:fill="90571E" w:themeFill="accent6" w:themeFillShade="BF"/>
      </w:tcPr>
    </w:tblStylePr>
    <w:tblStylePr w:type="band1Horz">
      <w:tblPr/>
      <w:tcPr>
        <w:tcBorders>
          <w:top w:val="nil"/>
          <w:left w:val="nil"/>
          <w:bottom w:val="nil"/>
          <w:right w:val="nil"/>
          <w:insideH w:val="nil"/>
          <w:insideV w:val="nil"/>
        </w:tcBorders>
        <w:shd w:val="clear" w:color="auto" w:fill="90571E" w:themeFill="accent6" w:themeFillShade="BF"/>
      </w:tcPr>
    </w:tblStylePr>
  </w:style>
  <w:style w:type="paragraph" w:styleId="Datum">
    <w:name w:val="Date"/>
    <w:basedOn w:val="Standard"/>
    <w:next w:val="Standard"/>
    <w:link w:val="DatumZchn"/>
    <w:uiPriority w:val="99"/>
    <w:semiHidden/>
    <w:unhideWhenUsed/>
    <w:rsid w:val="00401A6B"/>
    <w:pPr>
      <w:spacing w:before="40" w:after="160" w:line="288" w:lineRule="auto"/>
      <w:jc w:val="both"/>
    </w:pPr>
    <w:rPr>
      <w:rFonts w:asciiTheme="minorHAnsi" w:eastAsiaTheme="minorHAnsi" w:hAnsiTheme="minorHAnsi"/>
      <w:color w:val="595959" w:themeColor="text1" w:themeTint="A6"/>
      <w:kern w:val="20"/>
      <w:sz w:val="20"/>
      <w:szCs w:val="20"/>
      <w:lang w:eastAsia="de-CH"/>
    </w:rPr>
  </w:style>
  <w:style w:type="character" w:customStyle="1" w:styleId="DatumZchn">
    <w:name w:val="Datum Zchn"/>
    <w:basedOn w:val="Absatz-Standardschriftart"/>
    <w:link w:val="Datum"/>
    <w:uiPriority w:val="99"/>
    <w:semiHidden/>
    <w:rsid w:val="00401A6B"/>
    <w:rPr>
      <w:rFonts w:eastAsiaTheme="minorHAnsi"/>
      <w:color w:val="595959" w:themeColor="text1" w:themeTint="A6"/>
      <w:kern w:val="20"/>
      <w:sz w:val="20"/>
      <w:szCs w:val="20"/>
      <w:lang w:eastAsia="de-CH"/>
    </w:rPr>
  </w:style>
  <w:style w:type="paragraph" w:styleId="Dokumentstruktur">
    <w:name w:val="Document Map"/>
    <w:basedOn w:val="Standard"/>
    <w:link w:val="DokumentstrukturZchn"/>
    <w:uiPriority w:val="99"/>
    <w:semiHidden/>
    <w:unhideWhenUsed/>
    <w:rsid w:val="00401A6B"/>
    <w:pPr>
      <w:spacing w:before="40" w:after="0" w:line="240" w:lineRule="auto"/>
      <w:jc w:val="both"/>
    </w:pPr>
    <w:rPr>
      <w:rFonts w:ascii="Tahoma" w:eastAsiaTheme="minorHAnsi" w:hAnsi="Tahoma" w:cs="Tahoma"/>
      <w:color w:val="595959" w:themeColor="text1" w:themeTint="A6"/>
      <w:kern w:val="20"/>
      <w:sz w:val="16"/>
      <w:szCs w:val="20"/>
      <w:lang w:eastAsia="de-CH"/>
    </w:rPr>
  </w:style>
  <w:style w:type="character" w:customStyle="1" w:styleId="DokumentstrukturZchn">
    <w:name w:val="Dokumentstruktur Zchn"/>
    <w:basedOn w:val="Absatz-Standardschriftart"/>
    <w:link w:val="Dokumentstruktur"/>
    <w:uiPriority w:val="99"/>
    <w:semiHidden/>
    <w:rsid w:val="00401A6B"/>
    <w:rPr>
      <w:rFonts w:ascii="Tahoma" w:eastAsiaTheme="minorHAnsi" w:hAnsi="Tahoma" w:cs="Tahoma"/>
      <w:color w:val="595959" w:themeColor="text1" w:themeTint="A6"/>
      <w:kern w:val="20"/>
      <w:sz w:val="16"/>
      <w:szCs w:val="20"/>
      <w:lang w:eastAsia="de-CH"/>
    </w:rPr>
  </w:style>
  <w:style w:type="paragraph" w:styleId="E-Mail-Signatur">
    <w:name w:val="E-mail Signature"/>
    <w:basedOn w:val="Standard"/>
    <w:link w:val="E-Mail-SignaturZchn"/>
    <w:uiPriority w:val="99"/>
    <w:semiHidden/>
    <w:unhideWhenUsed/>
    <w:rsid w:val="00401A6B"/>
    <w:pPr>
      <w:spacing w:before="40" w:after="0" w:line="240" w:lineRule="auto"/>
      <w:jc w:val="both"/>
    </w:pPr>
    <w:rPr>
      <w:rFonts w:asciiTheme="minorHAnsi" w:eastAsiaTheme="minorHAnsi" w:hAnsiTheme="minorHAnsi"/>
      <w:color w:val="595959" w:themeColor="text1" w:themeTint="A6"/>
      <w:kern w:val="20"/>
      <w:sz w:val="20"/>
      <w:szCs w:val="20"/>
      <w:lang w:eastAsia="de-CH"/>
    </w:rPr>
  </w:style>
  <w:style w:type="character" w:customStyle="1" w:styleId="E-Mail-SignaturZchn">
    <w:name w:val="E-Mail-Signatur Zchn"/>
    <w:basedOn w:val="Absatz-Standardschriftart"/>
    <w:link w:val="E-Mail-Signatur"/>
    <w:uiPriority w:val="99"/>
    <w:semiHidden/>
    <w:rsid w:val="00401A6B"/>
    <w:rPr>
      <w:rFonts w:eastAsiaTheme="minorHAnsi"/>
      <w:color w:val="595959" w:themeColor="text1" w:themeTint="A6"/>
      <w:kern w:val="20"/>
      <w:sz w:val="20"/>
      <w:szCs w:val="20"/>
      <w:lang w:eastAsia="de-CH"/>
    </w:rPr>
  </w:style>
  <w:style w:type="character" w:styleId="Endnotenzeichen">
    <w:name w:val="endnote reference"/>
    <w:basedOn w:val="Absatz-Standardschriftart"/>
    <w:uiPriority w:val="99"/>
    <w:semiHidden/>
    <w:unhideWhenUsed/>
    <w:rsid w:val="00401A6B"/>
    <w:rPr>
      <w:vertAlign w:val="superscript"/>
    </w:rPr>
  </w:style>
  <w:style w:type="paragraph" w:styleId="Endnotentext">
    <w:name w:val="endnote text"/>
    <w:basedOn w:val="Standard"/>
    <w:link w:val="EndnotentextZchn"/>
    <w:uiPriority w:val="99"/>
    <w:semiHidden/>
    <w:unhideWhenUsed/>
    <w:rsid w:val="00401A6B"/>
    <w:pPr>
      <w:spacing w:before="40" w:after="0" w:line="240" w:lineRule="auto"/>
      <w:jc w:val="both"/>
    </w:pPr>
    <w:rPr>
      <w:rFonts w:asciiTheme="minorHAnsi" w:eastAsiaTheme="minorHAnsi" w:hAnsiTheme="minorHAnsi"/>
      <w:color w:val="595959" w:themeColor="text1" w:themeTint="A6"/>
      <w:kern w:val="20"/>
      <w:sz w:val="20"/>
      <w:szCs w:val="20"/>
      <w:lang w:eastAsia="de-CH"/>
    </w:rPr>
  </w:style>
  <w:style w:type="character" w:customStyle="1" w:styleId="EndnotentextZchn">
    <w:name w:val="Endnotentext Zchn"/>
    <w:basedOn w:val="Absatz-Standardschriftart"/>
    <w:link w:val="Endnotentext"/>
    <w:uiPriority w:val="99"/>
    <w:semiHidden/>
    <w:rsid w:val="00401A6B"/>
    <w:rPr>
      <w:rFonts w:eastAsiaTheme="minorHAnsi"/>
      <w:color w:val="595959" w:themeColor="text1" w:themeTint="A6"/>
      <w:kern w:val="20"/>
      <w:sz w:val="20"/>
      <w:szCs w:val="20"/>
      <w:lang w:eastAsia="de-CH"/>
    </w:rPr>
  </w:style>
  <w:style w:type="paragraph" w:styleId="Umschlagadresse">
    <w:name w:val="envelope address"/>
    <w:basedOn w:val="Standard"/>
    <w:uiPriority w:val="99"/>
    <w:semiHidden/>
    <w:unhideWhenUsed/>
    <w:rsid w:val="00401A6B"/>
    <w:pPr>
      <w:framePr w:w="7920" w:h="1980" w:hRule="exact" w:hSpace="180" w:wrap="auto" w:hAnchor="page" w:xAlign="center" w:yAlign="bottom"/>
      <w:spacing w:before="40" w:after="0" w:line="240" w:lineRule="auto"/>
      <w:ind w:left="2880"/>
      <w:jc w:val="both"/>
    </w:pPr>
    <w:rPr>
      <w:rFonts w:asciiTheme="majorHAnsi" w:eastAsiaTheme="majorEastAsia" w:hAnsiTheme="majorHAnsi" w:cstheme="majorBidi"/>
      <w:color w:val="595959" w:themeColor="text1" w:themeTint="A6"/>
      <w:kern w:val="20"/>
      <w:sz w:val="24"/>
      <w:szCs w:val="20"/>
      <w:lang w:eastAsia="de-CH"/>
    </w:rPr>
  </w:style>
  <w:style w:type="paragraph" w:styleId="Umschlagabsenderadresse">
    <w:name w:val="envelope return"/>
    <w:basedOn w:val="Standard"/>
    <w:uiPriority w:val="99"/>
    <w:semiHidden/>
    <w:unhideWhenUsed/>
    <w:rsid w:val="00401A6B"/>
    <w:pPr>
      <w:spacing w:before="40" w:after="0" w:line="240" w:lineRule="auto"/>
      <w:jc w:val="both"/>
    </w:pPr>
    <w:rPr>
      <w:rFonts w:asciiTheme="majorHAnsi" w:eastAsiaTheme="majorEastAsia" w:hAnsiTheme="majorHAnsi" w:cstheme="majorBidi"/>
      <w:color w:val="595959" w:themeColor="text1" w:themeTint="A6"/>
      <w:kern w:val="20"/>
      <w:sz w:val="20"/>
      <w:szCs w:val="20"/>
      <w:lang w:eastAsia="de-CH"/>
    </w:rPr>
  </w:style>
  <w:style w:type="character" w:customStyle="1" w:styleId="BesuchterHyperlink">
    <w:name w:val="Besuchter Hyperlink"/>
    <w:basedOn w:val="Absatz-Standardschriftart"/>
    <w:uiPriority w:val="99"/>
    <w:semiHidden/>
    <w:unhideWhenUsed/>
    <w:rsid w:val="00401A6B"/>
    <w:rPr>
      <w:color w:val="FFC42F" w:themeColor="followedHyperlink"/>
      <w:u w:val="single"/>
    </w:rPr>
  </w:style>
  <w:style w:type="character" w:styleId="HTMLAkronym">
    <w:name w:val="HTML Acronym"/>
    <w:basedOn w:val="Absatz-Standardschriftart"/>
    <w:uiPriority w:val="99"/>
    <w:semiHidden/>
    <w:unhideWhenUsed/>
    <w:rsid w:val="00401A6B"/>
  </w:style>
  <w:style w:type="paragraph" w:styleId="HTMLAdresse">
    <w:name w:val="HTML Address"/>
    <w:basedOn w:val="Standard"/>
    <w:link w:val="HTMLAdresseZchn"/>
    <w:uiPriority w:val="99"/>
    <w:semiHidden/>
    <w:unhideWhenUsed/>
    <w:rsid w:val="00401A6B"/>
    <w:pPr>
      <w:spacing w:before="40" w:after="0" w:line="240" w:lineRule="auto"/>
      <w:jc w:val="both"/>
    </w:pPr>
    <w:rPr>
      <w:rFonts w:asciiTheme="minorHAnsi" w:eastAsiaTheme="minorHAnsi" w:hAnsiTheme="minorHAnsi"/>
      <w:i/>
      <w:iCs/>
      <w:color w:val="595959" w:themeColor="text1" w:themeTint="A6"/>
      <w:kern w:val="20"/>
      <w:sz w:val="20"/>
      <w:szCs w:val="20"/>
      <w:lang w:eastAsia="de-CH"/>
    </w:rPr>
  </w:style>
  <w:style w:type="character" w:customStyle="1" w:styleId="HTMLAdresseZchn">
    <w:name w:val="HTML Adresse Zchn"/>
    <w:basedOn w:val="Absatz-Standardschriftart"/>
    <w:link w:val="HTMLAdresse"/>
    <w:uiPriority w:val="99"/>
    <w:semiHidden/>
    <w:rsid w:val="00401A6B"/>
    <w:rPr>
      <w:rFonts w:eastAsiaTheme="minorHAnsi"/>
      <w:i/>
      <w:iCs/>
      <w:color w:val="595959" w:themeColor="text1" w:themeTint="A6"/>
      <w:kern w:val="20"/>
      <w:sz w:val="20"/>
      <w:szCs w:val="20"/>
      <w:lang w:eastAsia="de-CH"/>
    </w:rPr>
  </w:style>
  <w:style w:type="character" w:styleId="HTMLZitat">
    <w:name w:val="HTML Cite"/>
    <w:basedOn w:val="Absatz-Standardschriftart"/>
    <w:uiPriority w:val="99"/>
    <w:semiHidden/>
    <w:unhideWhenUsed/>
    <w:rsid w:val="00401A6B"/>
    <w:rPr>
      <w:i/>
      <w:iCs/>
    </w:rPr>
  </w:style>
  <w:style w:type="character" w:styleId="HTMLCode">
    <w:name w:val="HTML Code"/>
    <w:basedOn w:val="Absatz-Standardschriftart"/>
    <w:uiPriority w:val="99"/>
    <w:semiHidden/>
    <w:unhideWhenUsed/>
    <w:rsid w:val="00401A6B"/>
    <w:rPr>
      <w:rFonts w:ascii="Consolas" w:hAnsi="Consolas" w:cs="Consolas"/>
      <w:sz w:val="20"/>
    </w:rPr>
  </w:style>
  <w:style w:type="character" w:styleId="HTMLDefinition">
    <w:name w:val="HTML Definition"/>
    <w:basedOn w:val="Absatz-Standardschriftart"/>
    <w:uiPriority w:val="99"/>
    <w:semiHidden/>
    <w:unhideWhenUsed/>
    <w:rsid w:val="00401A6B"/>
    <w:rPr>
      <w:i/>
      <w:iCs/>
    </w:rPr>
  </w:style>
  <w:style w:type="character" w:styleId="HTMLTastatur">
    <w:name w:val="HTML Keyboard"/>
    <w:basedOn w:val="Absatz-Standardschriftart"/>
    <w:uiPriority w:val="99"/>
    <w:semiHidden/>
    <w:unhideWhenUsed/>
    <w:rsid w:val="00401A6B"/>
    <w:rPr>
      <w:rFonts w:ascii="Consolas" w:hAnsi="Consolas" w:cs="Consolas"/>
      <w:sz w:val="20"/>
    </w:rPr>
  </w:style>
  <w:style w:type="paragraph" w:styleId="HTMLVorformatiert">
    <w:name w:val="HTML Preformatted"/>
    <w:basedOn w:val="Standard"/>
    <w:link w:val="HTMLVorformatiertZchn"/>
    <w:uiPriority w:val="99"/>
    <w:semiHidden/>
    <w:unhideWhenUsed/>
    <w:rsid w:val="00401A6B"/>
    <w:pPr>
      <w:spacing w:before="40" w:after="0" w:line="240" w:lineRule="auto"/>
      <w:jc w:val="both"/>
    </w:pPr>
    <w:rPr>
      <w:rFonts w:ascii="Consolas" w:eastAsiaTheme="minorHAnsi" w:hAnsi="Consolas" w:cs="Consolas"/>
      <w:color w:val="595959" w:themeColor="text1" w:themeTint="A6"/>
      <w:kern w:val="20"/>
      <w:sz w:val="20"/>
      <w:szCs w:val="20"/>
      <w:lang w:eastAsia="de-CH"/>
    </w:rPr>
  </w:style>
  <w:style w:type="character" w:customStyle="1" w:styleId="HTMLVorformatiertZchn">
    <w:name w:val="HTML Vorformatiert Zchn"/>
    <w:basedOn w:val="Absatz-Standardschriftart"/>
    <w:link w:val="HTMLVorformatiert"/>
    <w:uiPriority w:val="99"/>
    <w:semiHidden/>
    <w:rsid w:val="00401A6B"/>
    <w:rPr>
      <w:rFonts w:ascii="Consolas" w:eastAsiaTheme="minorHAnsi" w:hAnsi="Consolas" w:cs="Consolas"/>
      <w:color w:val="595959" w:themeColor="text1" w:themeTint="A6"/>
      <w:kern w:val="20"/>
      <w:sz w:val="20"/>
      <w:szCs w:val="20"/>
      <w:lang w:eastAsia="de-CH"/>
    </w:rPr>
  </w:style>
  <w:style w:type="character" w:styleId="HTMLBeispiel">
    <w:name w:val="HTML Sample"/>
    <w:basedOn w:val="Absatz-Standardschriftart"/>
    <w:uiPriority w:val="99"/>
    <w:semiHidden/>
    <w:unhideWhenUsed/>
    <w:rsid w:val="00401A6B"/>
    <w:rPr>
      <w:rFonts w:ascii="Consolas" w:hAnsi="Consolas" w:cs="Consolas"/>
      <w:sz w:val="24"/>
    </w:rPr>
  </w:style>
  <w:style w:type="character" w:styleId="HTMLSchreibmaschine">
    <w:name w:val="HTML Typewriter"/>
    <w:basedOn w:val="Absatz-Standardschriftart"/>
    <w:uiPriority w:val="99"/>
    <w:semiHidden/>
    <w:unhideWhenUsed/>
    <w:rsid w:val="00401A6B"/>
    <w:rPr>
      <w:rFonts w:ascii="Consolas" w:hAnsi="Consolas" w:cs="Consolas"/>
      <w:sz w:val="20"/>
    </w:rPr>
  </w:style>
  <w:style w:type="character" w:styleId="HTMLVariable">
    <w:name w:val="HTML Variable"/>
    <w:basedOn w:val="Absatz-Standardschriftart"/>
    <w:uiPriority w:val="99"/>
    <w:semiHidden/>
    <w:unhideWhenUsed/>
    <w:rsid w:val="00401A6B"/>
    <w:rPr>
      <w:i/>
      <w:iCs/>
    </w:rPr>
  </w:style>
  <w:style w:type="paragraph" w:styleId="Index2">
    <w:name w:val="index 2"/>
    <w:basedOn w:val="Standard"/>
    <w:next w:val="Standard"/>
    <w:autoRedefine/>
    <w:uiPriority w:val="99"/>
    <w:semiHidden/>
    <w:unhideWhenUsed/>
    <w:rsid w:val="00401A6B"/>
    <w:pPr>
      <w:spacing w:before="40" w:after="0" w:line="240" w:lineRule="auto"/>
      <w:ind w:left="440" w:hanging="220"/>
      <w:jc w:val="both"/>
    </w:pPr>
    <w:rPr>
      <w:rFonts w:asciiTheme="minorHAnsi" w:eastAsiaTheme="minorHAnsi" w:hAnsiTheme="minorHAnsi"/>
      <w:color w:val="595959" w:themeColor="text1" w:themeTint="A6"/>
      <w:kern w:val="20"/>
      <w:sz w:val="20"/>
      <w:szCs w:val="20"/>
      <w:lang w:eastAsia="de-CH"/>
    </w:rPr>
  </w:style>
  <w:style w:type="paragraph" w:styleId="Index3">
    <w:name w:val="index 3"/>
    <w:basedOn w:val="Standard"/>
    <w:next w:val="Standard"/>
    <w:autoRedefine/>
    <w:uiPriority w:val="99"/>
    <w:semiHidden/>
    <w:unhideWhenUsed/>
    <w:rsid w:val="00401A6B"/>
    <w:pPr>
      <w:spacing w:before="40" w:after="0" w:line="240" w:lineRule="auto"/>
      <w:ind w:left="660" w:hanging="220"/>
      <w:jc w:val="both"/>
    </w:pPr>
    <w:rPr>
      <w:rFonts w:asciiTheme="minorHAnsi" w:eastAsiaTheme="minorHAnsi" w:hAnsiTheme="minorHAnsi"/>
      <w:color w:val="595959" w:themeColor="text1" w:themeTint="A6"/>
      <w:kern w:val="20"/>
      <w:sz w:val="20"/>
      <w:szCs w:val="20"/>
      <w:lang w:eastAsia="de-CH"/>
    </w:rPr>
  </w:style>
  <w:style w:type="paragraph" w:styleId="Index4">
    <w:name w:val="index 4"/>
    <w:basedOn w:val="Standard"/>
    <w:next w:val="Standard"/>
    <w:autoRedefine/>
    <w:uiPriority w:val="99"/>
    <w:semiHidden/>
    <w:unhideWhenUsed/>
    <w:rsid w:val="00401A6B"/>
    <w:pPr>
      <w:spacing w:before="40" w:after="0" w:line="240" w:lineRule="auto"/>
      <w:ind w:left="880" w:hanging="220"/>
      <w:jc w:val="both"/>
    </w:pPr>
    <w:rPr>
      <w:rFonts w:asciiTheme="minorHAnsi" w:eastAsiaTheme="minorHAnsi" w:hAnsiTheme="minorHAnsi"/>
      <w:color w:val="595959" w:themeColor="text1" w:themeTint="A6"/>
      <w:kern w:val="20"/>
      <w:sz w:val="20"/>
      <w:szCs w:val="20"/>
      <w:lang w:eastAsia="de-CH"/>
    </w:rPr>
  </w:style>
  <w:style w:type="paragraph" w:styleId="Index5">
    <w:name w:val="index 5"/>
    <w:basedOn w:val="Standard"/>
    <w:next w:val="Standard"/>
    <w:autoRedefine/>
    <w:uiPriority w:val="99"/>
    <w:semiHidden/>
    <w:unhideWhenUsed/>
    <w:rsid w:val="00401A6B"/>
    <w:pPr>
      <w:spacing w:before="40" w:after="0" w:line="240" w:lineRule="auto"/>
      <w:ind w:left="1100" w:hanging="220"/>
      <w:jc w:val="both"/>
    </w:pPr>
    <w:rPr>
      <w:rFonts w:asciiTheme="minorHAnsi" w:eastAsiaTheme="minorHAnsi" w:hAnsiTheme="minorHAnsi"/>
      <w:color w:val="595959" w:themeColor="text1" w:themeTint="A6"/>
      <w:kern w:val="20"/>
      <w:sz w:val="20"/>
      <w:szCs w:val="20"/>
      <w:lang w:eastAsia="de-CH"/>
    </w:rPr>
  </w:style>
  <w:style w:type="paragraph" w:styleId="Index6">
    <w:name w:val="index 6"/>
    <w:basedOn w:val="Standard"/>
    <w:next w:val="Standard"/>
    <w:autoRedefine/>
    <w:uiPriority w:val="99"/>
    <w:semiHidden/>
    <w:unhideWhenUsed/>
    <w:rsid w:val="00401A6B"/>
    <w:pPr>
      <w:spacing w:before="40" w:after="0" w:line="240" w:lineRule="auto"/>
      <w:ind w:left="1320" w:hanging="220"/>
      <w:jc w:val="both"/>
    </w:pPr>
    <w:rPr>
      <w:rFonts w:asciiTheme="minorHAnsi" w:eastAsiaTheme="minorHAnsi" w:hAnsiTheme="minorHAnsi"/>
      <w:color w:val="595959" w:themeColor="text1" w:themeTint="A6"/>
      <w:kern w:val="20"/>
      <w:sz w:val="20"/>
      <w:szCs w:val="20"/>
      <w:lang w:eastAsia="de-CH"/>
    </w:rPr>
  </w:style>
  <w:style w:type="paragraph" w:styleId="Index7">
    <w:name w:val="index 7"/>
    <w:basedOn w:val="Standard"/>
    <w:next w:val="Standard"/>
    <w:autoRedefine/>
    <w:uiPriority w:val="99"/>
    <w:semiHidden/>
    <w:unhideWhenUsed/>
    <w:rsid w:val="00401A6B"/>
    <w:pPr>
      <w:spacing w:before="40" w:after="0" w:line="240" w:lineRule="auto"/>
      <w:ind w:left="1540" w:hanging="220"/>
      <w:jc w:val="both"/>
    </w:pPr>
    <w:rPr>
      <w:rFonts w:asciiTheme="minorHAnsi" w:eastAsiaTheme="minorHAnsi" w:hAnsiTheme="minorHAnsi"/>
      <w:color w:val="595959" w:themeColor="text1" w:themeTint="A6"/>
      <w:kern w:val="20"/>
      <w:sz w:val="20"/>
      <w:szCs w:val="20"/>
      <w:lang w:eastAsia="de-CH"/>
    </w:rPr>
  </w:style>
  <w:style w:type="paragraph" w:styleId="Index8">
    <w:name w:val="index 8"/>
    <w:basedOn w:val="Standard"/>
    <w:next w:val="Standard"/>
    <w:autoRedefine/>
    <w:uiPriority w:val="99"/>
    <w:semiHidden/>
    <w:unhideWhenUsed/>
    <w:rsid w:val="00401A6B"/>
    <w:pPr>
      <w:spacing w:before="40" w:after="0" w:line="240" w:lineRule="auto"/>
      <w:ind w:left="1760" w:hanging="220"/>
      <w:jc w:val="both"/>
    </w:pPr>
    <w:rPr>
      <w:rFonts w:asciiTheme="minorHAnsi" w:eastAsiaTheme="minorHAnsi" w:hAnsiTheme="minorHAnsi"/>
      <w:color w:val="595959" w:themeColor="text1" w:themeTint="A6"/>
      <w:kern w:val="20"/>
      <w:sz w:val="20"/>
      <w:szCs w:val="20"/>
      <w:lang w:eastAsia="de-CH"/>
    </w:rPr>
  </w:style>
  <w:style w:type="paragraph" w:styleId="Index9">
    <w:name w:val="index 9"/>
    <w:basedOn w:val="Standard"/>
    <w:next w:val="Standard"/>
    <w:autoRedefine/>
    <w:uiPriority w:val="99"/>
    <w:semiHidden/>
    <w:unhideWhenUsed/>
    <w:rsid w:val="00401A6B"/>
    <w:pPr>
      <w:spacing w:before="40" w:after="0" w:line="240" w:lineRule="auto"/>
      <w:ind w:left="1980" w:hanging="220"/>
      <w:jc w:val="both"/>
    </w:pPr>
    <w:rPr>
      <w:rFonts w:asciiTheme="minorHAnsi" w:eastAsiaTheme="minorHAnsi" w:hAnsiTheme="minorHAnsi"/>
      <w:color w:val="595959" w:themeColor="text1" w:themeTint="A6"/>
      <w:kern w:val="20"/>
      <w:sz w:val="20"/>
      <w:szCs w:val="20"/>
      <w:lang w:eastAsia="de-CH"/>
    </w:rPr>
  </w:style>
  <w:style w:type="paragraph" w:styleId="Indexberschrift">
    <w:name w:val="index heading"/>
    <w:basedOn w:val="Standard"/>
    <w:next w:val="Index1"/>
    <w:uiPriority w:val="99"/>
    <w:semiHidden/>
    <w:unhideWhenUsed/>
    <w:rsid w:val="00401A6B"/>
    <w:pPr>
      <w:spacing w:before="40" w:after="160" w:line="288" w:lineRule="auto"/>
      <w:jc w:val="both"/>
    </w:pPr>
    <w:rPr>
      <w:rFonts w:asciiTheme="majorHAnsi" w:eastAsiaTheme="majorEastAsia" w:hAnsiTheme="majorHAnsi" w:cstheme="majorBidi"/>
      <w:b/>
      <w:bCs/>
      <w:color w:val="595959" w:themeColor="text1" w:themeTint="A6"/>
      <w:kern w:val="20"/>
      <w:sz w:val="20"/>
      <w:szCs w:val="20"/>
      <w:lang w:eastAsia="de-CH"/>
    </w:rPr>
  </w:style>
  <w:style w:type="table" w:styleId="HellesRaster">
    <w:name w:val="Light Grid"/>
    <w:basedOn w:val="NormaleTabelle"/>
    <w:uiPriority w:val="62"/>
    <w:rsid w:val="00401A6B"/>
    <w:pPr>
      <w:spacing w:before="40" w:after="0" w:line="240" w:lineRule="auto"/>
    </w:pPr>
    <w:rPr>
      <w:rFonts w:eastAsiaTheme="minorHAnsi"/>
      <w:color w:val="595959" w:themeColor="text1" w:themeTint="A6"/>
      <w:sz w:val="20"/>
      <w:szCs w:val="20"/>
      <w:lang w:val="de-DE" w:eastAsia="de-CH"/>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HellesRasterAkzent1">
    <w:name w:val="Helles Raster;Akzent 1"/>
    <w:basedOn w:val="NormaleTabelle"/>
    <w:uiPriority w:val="62"/>
    <w:rsid w:val="00401A6B"/>
    <w:pPr>
      <w:spacing w:before="40" w:after="0" w:line="240" w:lineRule="auto"/>
    </w:pPr>
    <w:rPr>
      <w:rFonts w:eastAsiaTheme="minorHAnsi"/>
      <w:color w:val="595959" w:themeColor="text1" w:themeTint="A6"/>
      <w:sz w:val="20"/>
      <w:szCs w:val="20"/>
      <w:lang w:val="de-DE" w:eastAsia="de-CH"/>
    </w:rPr>
    <w:tblPr>
      <w:tblStyleRowBandSize w:val="1"/>
      <w:tblStyleColBandSize w:val="1"/>
      <w:tblBorders>
        <w:top w:val="single" w:sz="8" w:space="0" w:color="F0A22E" w:themeColor="accent1"/>
        <w:left w:val="single" w:sz="8" w:space="0" w:color="F0A22E" w:themeColor="accent1"/>
        <w:bottom w:val="single" w:sz="8" w:space="0" w:color="F0A22E" w:themeColor="accent1"/>
        <w:right w:val="single" w:sz="8" w:space="0" w:color="F0A22E" w:themeColor="accent1"/>
        <w:insideH w:val="single" w:sz="8" w:space="0" w:color="F0A22E" w:themeColor="accent1"/>
        <w:insideV w:val="single" w:sz="8" w:space="0" w:color="F0A22E"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0A22E" w:themeColor="accent1"/>
          <w:left w:val="single" w:sz="8" w:space="0" w:color="F0A22E" w:themeColor="accent1"/>
          <w:bottom w:val="single" w:sz="18" w:space="0" w:color="F0A22E" w:themeColor="accent1"/>
          <w:right w:val="single" w:sz="8" w:space="0" w:color="F0A22E" w:themeColor="accent1"/>
          <w:insideH w:val="nil"/>
          <w:insideV w:val="single" w:sz="8" w:space="0" w:color="F0A22E"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0A22E" w:themeColor="accent1"/>
          <w:left w:val="single" w:sz="8" w:space="0" w:color="F0A22E" w:themeColor="accent1"/>
          <w:bottom w:val="single" w:sz="8" w:space="0" w:color="F0A22E" w:themeColor="accent1"/>
          <w:right w:val="single" w:sz="8" w:space="0" w:color="F0A22E" w:themeColor="accent1"/>
          <w:insideH w:val="nil"/>
          <w:insideV w:val="single" w:sz="8" w:space="0" w:color="F0A22E"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0A22E" w:themeColor="accent1"/>
          <w:left w:val="single" w:sz="8" w:space="0" w:color="F0A22E" w:themeColor="accent1"/>
          <w:bottom w:val="single" w:sz="8" w:space="0" w:color="F0A22E" w:themeColor="accent1"/>
          <w:right w:val="single" w:sz="8" w:space="0" w:color="F0A22E" w:themeColor="accent1"/>
        </w:tcBorders>
      </w:tcPr>
    </w:tblStylePr>
    <w:tblStylePr w:type="band1Vert">
      <w:tblPr/>
      <w:tcPr>
        <w:tcBorders>
          <w:top w:val="single" w:sz="8" w:space="0" w:color="F0A22E" w:themeColor="accent1"/>
          <w:left w:val="single" w:sz="8" w:space="0" w:color="F0A22E" w:themeColor="accent1"/>
          <w:bottom w:val="single" w:sz="8" w:space="0" w:color="F0A22E" w:themeColor="accent1"/>
          <w:right w:val="single" w:sz="8" w:space="0" w:color="F0A22E" w:themeColor="accent1"/>
        </w:tcBorders>
        <w:shd w:val="clear" w:color="auto" w:fill="FBE7CB" w:themeFill="accent1" w:themeFillTint="3F"/>
      </w:tcPr>
    </w:tblStylePr>
    <w:tblStylePr w:type="band1Horz">
      <w:tblPr/>
      <w:tcPr>
        <w:tcBorders>
          <w:top w:val="single" w:sz="8" w:space="0" w:color="F0A22E" w:themeColor="accent1"/>
          <w:left w:val="single" w:sz="8" w:space="0" w:color="F0A22E" w:themeColor="accent1"/>
          <w:bottom w:val="single" w:sz="8" w:space="0" w:color="F0A22E" w:themeColor="accent1"/>
          <w:right w:val="single" w:sz="8" w:space="0" w:color="F0A22E" w:themeColor="accent1"/>
          <w:insideV w:val="single" w:sz="8" w:space="0" w:color="F0A22E" w:themeColor="accent1"/>
        </w:tcBorders>
        <w:shd w:val="clear" w:color="auto" w:fill="FBE7CB" w:themeFill="accent1" w:themeFillTint="3F"/>
      </w:tcPr>
    </w:tblStylePr>
    <w:tblStylePr w:type="band2Horz">
      <w:tblPr/>
      <w:tcPr>
        <w:tcBorders>
          <w:top w:val="single" w:sz="8" w:space="0" w:color="F0A22E" w:themeColor="accent1"/>
          <w:left w:val="single" w:sz="8" w:space="0" w:color="F0A22E" w:themeColor="accent1"/>
          <w:bottom w:val="single" w:sz="8" w:space="0" w:color="F0A22E" w:themeColor="accent1"/>
          <w:right w:val="single" w:sz="8" w:space="0" w:color="F0A22E" w:themeColor="accent1"/>
          <w:insideV w:val="single" w:sz="8" w:space="0" w:color="F0A22E" w:themeColor="accent1"/>
        </w:tcBorders>
      </w:tcPr>
    </w:tblStylePr>
  </w:style>
  <w:style w:type="table" w:customStyle="1" w:styleId="HellesRasterAkzent2">
    <w:name w:val="Helles Raster;Akzent 2"/>
    <w:basedOn w:val="NormaleTabelle"/>
    <w:uiPriority w:val="62"/>
    <w:rsid w:val="00401A6B"/>
    <w:pPr>
      <w:spacing w:before="40" w:after="0" w:line="240" w:lineRule="auto"/>
    </w:pPr>
    <w:rPr>
      <w:rFonts w:eastAsiaTheme="minorHAnsi"/>
      <w:color w:val="595959" w:themeColor="text1" w:themeTint="A6"/>
      <w:sz w:val="20"/>
      <w:szCs w:val="20"/>
      <w:lang w:val="de-DE" w:eastAsia="de-CH"/>
    </w:rPr>
    <w:tblPr>
      <w:tblStyleRowBandSize w:val="1"/>
      <w:tblStyleColBandSize w:val="1"/>
      <w:tblBorders>
        <w:top w:val="single" w:sz="8" w:space="0" w:color="A5644E" w:themeColor="accent2"/>
        <w:left w:val="single" w:sz="8" w:space="0" w:color="A5644E" w:themeColor="accent2"/>
        <w:bottom w:val="single" w:sz="8" w:space="0" w:color="A5644E" w:themeColor="accent2"/>
        <w:right w:val="single" w:sz="8" w:space="0" w:color="A5644E" w:themeColor="accent2"/>
        <w:insideH w:val="single" w:sz="8" w:space="0" w:color="A5644E" w:themeColor="accent2"/>
        <w:insideV w:val="single" w:sz="8" w:space="0" w:color="A5644E"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A5644E" w:themeColor="accent2"/>
          <w:left w:val="single" w:sz="8" w:space="0" w:color="A5644E" w:themeColor="accent2"/>
          <w:bottom w:val="single" w:sz="18" w:space="0" w:color="A5644E" w:themeColor="accent2"/>
          <w:right w:val="single" w:sz="8" w:space="0" w:color="A5644E" w:themeColor="accent2"/>
          <w:insideH w:val="nil"/>
          <w:insideV w:val="single" w:sz="8" w:space="0" w:color="A5644E"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A5644E" w:themeColor="accent2"/>
          <w:left w:val="single" w:sz="8" w:space="0" w:color="A5644E" w:themeColor="accent2"/>
          <w:bottom w:val="single" w:sz="8" w:space="0" w:color="A5644E" w:themeColor="accent2"/>
          <w:right w:val="single" w:sz="8" w:space="0" w:color="A5644E" w:themeColor="accent2"/>
          <w:insideH w:val="nil"/>
          <w:insideV w:val="single" w:sz="8" w:space="0" w:color="A5644E"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A5644E" w:themeColor="accent2"/>
          <w:left w:val="single" w:sz="8" w:space="0" w:color="A5644E" w:themeColor="accent2"/>
          <w:bottom w:val="single" w:sz="8" w:space="0" w:color="A5644E" w:themeColor="accent2"/>
          <w:right w:val="single" w:sz="8" w:space="0" w:color="A5644E" w:themeColor="accent2"/>
        </w:tcBorders>
      </w:tcPr>
    </w:tblStylePr>
    <w:tblStylePr w:type="band1Vert">
      <w:tblPr/>
      <w:tcPr>
        <w:tcBorders>
          <w:top w:val="single" w:sz="8" w:space="0" w:color="A5644E" w:themeColor="accent2"/>
          <w:left w:val="single" w:sz="8" w:space="0" w:color="A5644E" w:themeColor="accent2"/>
          <w:bottom w:val="single" w:sz="8" w:space="0" w:color="A5644E" w:themeColor="accent2"/>
          <w:right w:val="single" w:sz="8" w:space="0" w:color="A5644E" w:themeColor="accent2"/>
        </w:tcBorders>
        <w:shd w:val="clear" w:color="auto" w:fill="E9D8D2" w:themeFill="accent2" w:themeFillTint="3F"/>
      </w:tcPr>
    </w:tblStylePr>
    <w:tblStylePr w:type="band1Horz">
      <w:tblPr/>
      <w:tcPr>
        <w:tcBorders>
          <w:top w:val="single" w:sz="8" w:space="0" w:color="A5644E" w:themeColor="accent2"/>
          <w:left w:val="single" w:sz="8" w:space="0" w:color="A5644E" w:themeColor="accent2"/>
          <w:bottom w:val="single" w:sz="8" w:space="0" w:color="A5644E" w:themeColor="accent2"/>
          <w:right w:val="single" w:sz="8" w:space="0" w:color="A5644E" w:themeColor="accent2"/>
          <w:insideV w:val="single" w:sz="8" w:space="0" w:color="A5644E" w:themeColor="accent2"/>
        </w:tcBorders>
        <w:shd w:val="clear" w:color="auto" w:fill="E9D8D2" w:themeFill="accent2" w:themeFillTint="3F"/>
      </w:tcPr>
    </w:tblStylePr>
    <w:tblStylePr w:type="band2Horz">
      <w:tblPr/>
      <w:tcPr>
        <w:tcBorders>
          <w:top w:val="single" w:sz="8" w:space="0" w:color="A5644E" w:themeColor="accent2"/>
          <w:left w:val="single" w:sz="8" w:space="0" w:color="A5644E" w:themeColor="accent2"/>
          <w:bottom w:val="single" w:sz="8" w:space="0" w:color="A5644E" w:themeColor="accent2"/>
          <w:right w:val="single" w:sz="8" w:space="0" w:color="A5644E" w:themeColor="accent2"/>
          <w:insideV w:val="single" w:sz="8" w:space="0" w:color="A5644E" w:themeColor="accent2"/>
        </w:tcBorders>
      </w:tcPr>
    </w:tblStylePr>
  </w:style>
  <w:style w:type="table" w:customStyle="1" w:styleId="HellesRasterAkzent3">
    <w:name w:val="Helles Raster;Akzent 3"/>
    <w:basedOn w:val="NormaleTabelle"/>
    <w:uiPriority w:val="62"/>
    <w:rsid w:val="00401A6B"/>
    <w:pPr>
      <w:spacing w:before="40" w:after="0" w:line="240" w:lineRule="auto"/>
    </w:pPr>
    <w:rPr>
      <w:rFonts w:eastAsiaTheme="minorHAnsi"/>
      <w:color w:val="595959" w:themeColor="text1" w:themeTint="A6"/>
      <w:sz w:val="20"/>
      <w:szCs w:val="20"/>
      <w:lang w:val="de-DE" w:eastAsia="de-CH"/>
    </w:rPr>
    <w:tblPr>
      <w:tblStyleRowBandSize w:val="1"/>
      <w:tblStyleColBandSize w:val="1"/>
      <w:tblBorders>
        <w:top w:val="single" w:sz="8" w:space="0" w:color="B58B80" w:themeColor="accent3"/>
        <w:left w:val="single" w:sz="8" w:space="0" w:color="B58B80" w:themeColor="accent3"/>
        <w:bottom w:val="single" w:sz="8" w:space="0" w:color="B58B80" w:themeColor="accent3"/>
        <w:right w:val="single" w:sz="8" w:space="0" w:color="B58B80" w:themeColor="accent3"/>
        <w:insideH w:val="single" w:sz="8" w:space="0" w:color="B58B80" w:themeColor="accent3"/>
        <w:insideV w:val="single" w:sz="8" w:space="0" w:color="B58B80"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B58B80" w:themeColor="accent3"/>
          <w:left w:val="single" w:sz="8" w:space="0" w:color="B58B80" w:themeColor="accent3"/>
          <w:bottom w:val="single" w:sz="18" w:space="0" w:color="B58B80" w:themeColor="accent3"/>
          <w:right w:val="single" w:sz="8" w:space="0" w:color="B58B80" w:themeColor="accent3"/>
          <w:insideH w:val="nil"/>
          <w:insideV w:val="single" w:sz="8" w:space="0" w:color="B58B80"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B58B80" w:themeColor="accent3"/>
          <w:left w:val="single" w:sz="8" w:space="0" w:color="B58B80" w:themeColor="accent3"/>
          <w:bottom w:val="single" w:sz="8" w:space="0" w:color="B58B80" w:themeColor="accent3"/>
          <w:right w:val="single" w:sz="8" w:space="0" w:color="B58B80" w:themeColor="accent3"/>
          <w:insideH w:val="nil"/>
          <w:insideV w:val="single" w:sz="8" w:space="0" w:color="B58B80"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B58B80" w:themeColor="accent3"/>
          <w:left w:val="single" w:sz="8" w:space="0" w:color="B58B80" w:themeColor="accent3"/>
          <w:bottom w:val="single" w:sz="8" w:space="0" w:color="B58B80" w:themeColor="accent3"/>
          <w:right w:val="single" w:sz="8" w:space="0" w:color="B58B80" w:themeColor="accent3"/>
        </w:tcBorders>
      </w:tcPr>
    </w:tblStylePr>
    <w:tblStylePr w:type="band1Vert">
      <w:tblPr/>
      <w:tcPr>
        <w:tcBorders>
          <w:top w:val="single" w:sz="8" w:space="0" w:color="B58B80" w:themeColor="accent3"/>
          <w:left w:val="single" w:sz="8" w:space="0" w:color="B58B80" w:themeColor="accent3"/>
          <w:bottom w:val="single" w:sz="8" w:space="0" w:color="B58B80" w:themeColor="accent3"/>
          <w:right w:val="single" w:sz="8" w:space="0" w:color="B58B80" w:themeColor="accent3"/>
        </w:tcBorders>
        <w:shd w:val="clear" w:color="auto" w:fill="ECE2DF" w:themeFill="accent3" w:themeFillTint="3F"/>
      </w:tcPr>
    </w:tblStylePr>
    <w:tblStylePr w:type="band1Horz">
      <w:tblPr/>
      <w:tcPr>
        <w:tcBorders>
          <w:top w:val="single" w:sz="8" w:space="0" w:color="B58B80" w:themeColor="accent3"/>
          <w:left w:val="single" w:sz="8" w:space="0" w:color="B58B80" w:themeColor="accent3"/>
          <w:bottom w:val="single" w:sz="8" w:space="0" w:color="B58B80" w:themeColor="accent3"/>
          <w:right w:val="single" w:sz="8" w:space="0" w:color="B58B80" w:themeColor="accent3"/>
          <w:insideV w:val="single" w:sz="8" w:space="0" w:color="B58B80" w:themeColor="accent3"/>
        </w:tcBorders>
        <w:shd w:val="clear" w:color="auto" w:fill="ECE2DF" w:themeFill="accent3" w:themeFillTint="3F"/>
      </w:tcPr>
    </w:tblStylePr>
    <w:tblStylePr w:type="band2Horz">
      <w:tblPr/>
      <w:tcPr>
        <w:tcBorders>
          <w:top w:val="single" w:sz="8" w:space="0" w:color="B58B80" w:themeColor="accent3"/>
          <w:left w:val="single" w:sz="8" w:space="0" w:color="B58B80" w:themeColor="accent3"/>
          <w:bottom w:val="single" w:sz="8" w:space="0" w:color="B58B80" w:themeColor="accent3"/>
          <w:right w:val="single" w:sz="8" w:space="0" w:color="B58B80" w:themeColor="accent3"/>
          <w:insideV w:val="single" w:sz="8" w:space="0" w:color="B58B80" w:themeColor="accent3"/>
        </w:tcBorders>
      </w:tcPr>
    </w:tblStylePr>
  </w:style>
  <w:style w:type="table" w:customStyle="1" w:styleId="HellesRasterAkzent4">
    <w:name w:val="Helles Raster;Akzent 4"/>
    <w:basedOn w:val="NormaleTabelle"/>
    <w:uiPriority w:val="62"/>
    <w:rsid w:val="00401A6B"/>
    <w:pPr>
      <w:spacing w:before="40" w:after="0" w:line="240" w:lineRule="auto"/>
    </w:pPr>
    <w:rPr>
      <w:rFonts w:eastAsiaTheme="minorHAnsi"/>
      <w:color w:val="595959" w:themeColor="text1" w:themeTint="A6"/>
      <w:sz w:val="20"/>
      <w:szCs w:val="20"/>
      <w:lang w:val="de-DE" w:eastAsia="de-CH"/>
    </w:rPr>
    <w:tblPr>
      <w:tblStyleRowBandSize w:val="1"/>
      <w:tblStyleColBandSize w:val="1"/>
      <w:tblBorders>
        <w:top w:val="single" w:sz="8" w:space="0" w:color="C3986D" w:themeColor="accent4"/>
        <w:left w:val="single" w:sz="8" w:space="0" w:color="C3986D" w:themeColor="accent4"/>
        <w:bottom w:val="single" w:sz="8" w:space="0" w:color="C3986D" w:themeColor="accent4"/>
        <w:right w:val="single" w:sz="8" w:space="0" w:color="C3986D" w:themeColor="accent4"/>
        <w:insideH w:val="single" w:sz="8" w:space="0" w:color="C3986D" w:themeColor="accent4"/>
        <w:insideV w:val="single" w:sz="8" w:space="0" w:color="C3986D"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3986D" w:themeColor="accent4"/>
          <w:left w:val="single" w:sz="8" w:space="0" w:color="C3986D" w:themeColor="accent4"/>
          <w:bottom w:val="single" w:sz="18" w:space="0" w:color="C3986D" w:themeColor="accent4"/>
          <w:right w:val="single" w:sz="8" w:space="0" w:color="C3986D" w:themeColor="accent4"/>
          <w:insideH w:val="nil"/>
          <w:insideV w:val="single" w:sz="8" w:space="0" w:color="C3986D"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3986D" w:themeColor="accent4"/>
          <w:left w:val="single" w:sz="8" w:space="0" w:color="C3986D" w:themeColor="accent4"/>
          <w:bottom w:val="single" w:sz="8" w:space="0" w:color="C3986D" w:themeColor="accent4"/>
          <w:right w:val="single" w:sz="8" w:space="0" w:color="C3986D" w:themeColor="accent4"/>
          <w:insideH w:val="nil"/>
          <w:insideV w:val="single" w:sz="8" w:space="0" w:color="C3986D"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3986D" w:themeColor="accent4"/>
          <w:left w:val="single" w:sz="8" w:space="0" w:color="C3986D" w:themeColor="accent4"/>
          <w:bottom w:val="single" w:sz="8" w:space="0" w:color="C3986D" w:themeColor="accent4"/>
          <w:right w:val="single" w:sz="8" w:space="0" w:color="C3986D" w:themeColor="accent4"/>
        </w:tcBorders>
      </w:tcPr>
    </w:tblStylePr>
    <w:tblStylePr w:type="band1Vert">
      <w:tblPr/>
      <w:tcPr>
        <w:tcBorders>
          <w:top w:val="single" w:sz="8" w:space="0" w:color="C3986D" w:themeColor="accent4"/>
          <w:left w:val="single" w:sz="8" w:space="0" w:color="C3986D" w:themeColor="accent4"/>
          <w:bottom w:val="single" w:sz="8" w:space="0" w:color="C3986D" w:themeColor="accent4"/>
          <w:right w:val="single" w:sz="8" w:space="0" w:color="C3986D" w:themeColor="accent4"/>
        </w:tcBorders>
        <w:shd w:val="clear" w:color="auto" w:fill="F0E5DA" w:themeFill="accent4" w:themeFillTint="3F"/>
      </w:tcPr>
    </w:tblStylePr>
    <w:tblStylePr w:type="band1Horz">
      <w:tblPr/>
      <w:tcPr>
        <w:tcBorders>
          <w:top w:val="single" w:sz="8" w:space="0" w:color="C3986D" w:themeColor="accent4"/>
          <w:left w:val="single" w:sz="8" w:space="0" w:color="C3986D" w:themeColor="accent4"/>
          <w:bottom w:val="single" w:sz="8" w:space="0" w:color="C3986D" w:themeColor="accent4"/>
          <w:right w:val="single" w:sz="8" w:space="0" w:color="C3986D" w:themeColor="accent4"/>
          <w:insideV w:val="single" w:sz="8" w:space="0" w:color="C3986D" w:themeColor="accent4"/>
        </w:tcBorders>
        <w:shd w:val="clear" w:color="auto" w:fill="F0E5DA" w:themeFill="accent4" w:themeFillTint="3F"/>
      </w:tcPr>
    </w:tblStylePr>
    <w:tblStylePr w:type="band2Horz">
      <w:tblPr/>
      <w:tcPr>
        <w:tcBorders>
          <w:top w:val="single" w:sz="8" w:space="0" w:color="C3986D" w:themeColor="accent4"/>
          <w:left w:val="single" w:sz="8" w:space="0" w:color="C3986D" w:themeColor="accent4"/>
          <w:bottom w:val="single" w:sz="8" w:space="0" w:color="C3986D" w:themeColor="accent4"/>
          <w:right w:val="single" w:sz="8" w:space="0" w:color="C3986D" w:themeColor="accent4"/>
          <w:insideV w:val="single" w:sz="8" w:space="0" w:color="C3986D" w:themeColor="accent4"/>
        </w:tcBorders>
      </w:tcPr>
    </w:tblStylePr>
  </w:style>
  <w:style w:type="table" w:customStyle="1" w:styleId="HellesRasterAkzent5">
    <w:name w:val="Helles Raster;Akzent 5"/>
    <w:basedOn w:val="NormaleTabelle"/>
    <w:uiPriority w:val="62"/>
    <w:rsid w:val="00401A6B"/>
    <w:pPr>
      <w:spacing w:before="40" w:after="0" w:line="240" w:lineRule="auto"/>
    </w:pPr>
    <w:rPr>
      <w:rFonts w:eastAsiaTheme="minorHAnsi"/>
      <w:color w:val="595959" w:themeColor="text1" w:themeTint="A6"/>
      <w:sz w:val="20"/>
      <w:szCs w:val="20"/>
      <w:lang w:val="de-DE" w:eastAsia="de-CH"/>
    </w:rPr>
    <w:tblPr>
      <w:tblStyleRowBandSize w:val="1"/>
      <w:tblStyleColBandSize w:val="1"/>
      <w:tblBorders>
        <w:top w:val="single" w:sz="8" w:space="0" w:color="A19574" w:themeColor="accent5"/>
        <w:left w:val="single" w:sz="8" w:space="0" w:color="A19574" w:themeColor="accent5"/>
        <w:bottom w:val="single" w:sz="8" w:space="0" w:color="A19574" w:themeColor="accent5"/>
        <w:right w:val="single" w:sz="8" w:space="0" w:color="A19574" w:themeColor="accent5"/>
        <w:insideH w:val="single" w:sz="8" w:space="0" w:color="A19574" w:themeColor="accent5"/>
        <w:insideV w:val="single" w:sz="8" w:space="0" w:color="A19574"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A19574" w:themeColor="accent5"/>
          <w:left w:val="single" w:sz="8" w:space="0" w:color="A19574" w:themeColor="accent5"/>
          <w:bottom w:val="single" w:sz="18" w:space="0" w:color="A19574" w:themeColor="accent5"/>
          <w:right w:val="single" w:sz="8" w:space="0" w:color="A19574" w:themeColor="accent5"/>
          <w:insideH w:val="nil"/>
          <w:insideV w:val="single" w:sz="8" w:space="0" w:color="A19574"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A19574" w:themeColor="accent5"/>
          <w:left w:val="single" w:sz="8" w:space="0" w:color="A19574" w:themeColor="accent5"/>
          <w:bottom w:val="single" w:sz="8" w:space="0" w:color="A19574" w:themeColor="accent5"/>
          <w:right w:val="single" w:sz="8" w:space="0" w:color="A19574" w:themeColor="accent5"/>
          <w:insideH w:val="nil"/>
          <w:insideV w:val="single" w:sz="8" w:space="0" w:color="A19574"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A19574" w:themeColor="accent5"/>
          <w:left w:val="single" w:sz="8" w:space="0" w:color="A19574" w:themeColor="accent5"/>
          <w:bottom w:val="single" w:sz="8" w:space="0" w:color="A19574" w:themeColor="accent5"/>
          <w:right w:val="single" w:sz="8" w:space="0" w:color="A19574" w:themeColor="accent5"/>
        </w:tcBorders>
      </w:tcPr>
    </w:tblStylePr>
    <w:tblStylePr w:type="band1Vert">
      <w:tblPr/>
      <w:tcPr>
        <w:tcBorders>
          <w:top w:val="single" w:sz="8" w:space="0" w:color="A19574" w:themeColor="accent5"/>
          <w:left w:val="single" w:sz="8" w:space="0" w:color="A19574" w:themeColor="accent5"/>
          <w:bottom w:val="single" w:sz="8" w:space="0" w:color="A19574" w:themeColor="accent5"/>
          <w:right w:val="single" w:sz="8" w:space="0" w:color="A19574" w:themeColor="accent5"/>
        </w:tcBorders>
        <w:shd w:val="clear" w:color="auto" w:fill="E7E4DC" w:themeFill="accent5" w:themeFillTint="3F"/>
      </w:tcPr>
    </w:tblStylePr>
    <w:tblStylePr w:type="band1Horz">
      <w:tblPr/>
      <w:tcPr>
        <w:tcBorders>
          <w:top w:val="single" w:sz="8" w:space="0" w:color="A19574" w:themeColor="accent5"/>
          <w:left w:val="single" w:sz="8" w:space="0" w:color="A19574" w:themeColor="accent5"/>
          <w:bottom w:val="single" w:sz="8" w:space="0" w:color="A19574" w:themeColor="accent5"/>
          <w:right w:val="single" w:sz="8" w:space="0" w:color="A19574" w:themeColor="accent5"/>
          <w:insideV w:val="single" w:sz="8" w:space="0" w:color="A19574" w:themeColor="accent5"/>
        </w:tcBorders>
        <w:shd w:val="clear" w:color="auto" w:fill="E7E4DC" w:themeFill="accent5" w:themeFillTint="3F"/>
      </w:tcPr>
    </w:tblStylePr>
    <w:tblStylePr w:type="band2Horz">
      <w:tblPr/>
      <w:tcPr>
        <w:tcBorders>
          <w:top w:val="single" w:sz="8" w:space="0" w:color="A19574" w:themeColor="accent5"/>
          <w:left w:val="single" w:sz="8" w:space="0" w:color="A19574" w:themeColor="accent5"/>
          <w:bottom w:val="single" w:sz="8" w:space="0" w:color="A19574" w:themeColor="accent5"/>
          <w:right w:val="single" w:sz="8" w:space="0" w:color="A19574" w:themeColor="accent5"/>
          <w:insideV w:val="single" w:sz="8" w:space="0" w:color="A19574" w:themeColor="accent5"/>
        </w:tcBorders>
      </w:tcPr>
    </w:tblStylePr>
  </w:style>
  <w:style w:type="table" w:customStyle="1" w:styleId="HellesRasterAkzent6">
    <w:name w:val="Helles Raster;Akzent 6"/>
    <w:basedOn w:val="NormaleTabelle"/>
    <w:uiPriority w:val="62"/>
    <w:rsid w:val="00401A6B"/>
    <w:pPr>
      <w:spacing w:before="40" w:after="0" w:line="240" w:lineRule="auto"/>
    </w:pPr>
    <w:rPr>
      <w:rFonts w:eastAsiaTheme="minorHAnsi"/>
      <w:color w:val="595959" w:themeColor="text1" w:themeTint="A6"/>
      <w:sz w:val="20"/>
      <w:szCs w:val="20"/>
      <w:lang w:val="de-DE" w:eastAsia="de-CH"/>
    </w:rPr>
    <w:tblPr>
      <w:tblStyleRowBandSize w:val="1"/>
      <w:tblStyleColBandSize w:val="1"/>
      <w:tblBorders>
        <w:top w:val="single" w:sz="8" w:space="0" w:color="C17529" w:themeColor="accent6"/>
        <w:left w:val="single" w:sz="8" w:space="0" w:color="C17529" w:themeColor="accent6"/>
        <w:bottom w:val="single" w:sz="8" w:space="0" w:color="C17529" w:themeColor="accent6"/>
        <w:right w:val="single" w:sz="8" w:space="0" w:color="C17529" w:themeColor="accent6"/>
        <w:insideH w:val="single" w:sz="8" w:space="0" w:color="C17529" w:themeColor="accent6"/>
        <w:insideV w:val="single" w:sz="8" w:space="0" w:color="C17529"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17529" w:themeColor="accent6"/>
          <w:left w:val="single" w:sz="8" w:space="0" w:color="C17529" w:themeColor="accent6"/>
          <w:bottom w:val="single" w:sz="18" w:space="0" w:color="C17529" w:themeColor="accent6"/>
          <w:right w:val="single" w:sz="8" w:space="0" w:color="C17529" w:themeColor="accent6"/>
          <w:insideH w:val="nil"/>
          <w:insideV w:val="single" w:sz="8" w:space="0" w:color="C17529"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17529" w:themeColor="accent6"/>
          <w:left w:val="single" w:sz="8" w:space="0" w:color="C17529" w:themeColor="accent6"/>
          <w:bottom w:val="single" w:sz="8" w:space="0" w:color="C17529" w:themeColor="accent6"/>
          <w:right w:val="single" w:sz="8" w:space="0" w:color="C17529" w:themeColor="accent6"/>
          <w:insideH w:val="nil"/>
          <w:insideV w:val="single" w:sz="8" w:space="0" w:color="C17529"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17529" w:themeColor="accent6"/>
          <w:left w:val="single" w:sz="8" w:space="0" w:color="C17529" w:themeColor="accent6"/>
          <w:bottom w:val="single" w:sz="8" w:space="0" w:color="C17529" w:themeColor="accent6"/>
          <w:right w:val="single" w:sz="8" w:space="0" w:color="C17529" w:themeColor="accent6"/>
        </w:tcBorders>
      </w:tcPr>
    </w:tblStylePr>
    <w:tblStylePr w:type="band1Vert">
      <w:tblPr/>
      <w:tcPr>
        <w:tcBorders>
          <w:top w:val="single" w:sz="8" w:space="0" w:color="C17529" w:themeColor="accent6"/>
          <w:left w:val="single" w:sz="8" w:space="0" w:color="C17529" w:themeColor="accent6"/>
          <w:bottom w:val="single" w:sz="8" w:space="0" w:color="C17529" w:themeColor="accent6"/>
          <w:right w:val="single" w:sz="8" w:space="0" w:color="C17529" w:themeColor="accent6"/>
        </w:tcBorders>
        <w:shd w:val="clear" w:color="auto" w:fill="F3DCC6" w:themeFill="accent6" w:themeFillTint="3F"/>
      </w:tcPr>
    </w:tblStylePr>
    <w:tblStylePr w:type="band1Horz">
      <w:tblPr/>
      <w:tcPr>
        <w:tcBorders>
          <w:top w:val="single" w:sz="8" w:space="0" w:color="C17529" w:themeColor="accent6"/>
          <w:left w:val="single" w:sz="8" w:space="0" w:color="C17529" w:themeColor="accent6"/>
          <w:bottom w:val="single" w:sz="8" w:space="0" w:color="C17529" w:themeColor="accent6"/>
          <w:right w:val="single" w:sz="8" w:space="0" w:color="C17529" w:themeColor="accent6"/>
          <w:insideV w:val="single" w:sz="8" w:space="0" w:color="C17529" w:themeColor="accent6"/>
        </w:tcBorders>
        <w:shd w:val="clear" w:color="auto" w:fill="F3DCC6" w:themeFill="accent6" w:themeFillTint="3F"/>
      </w:tcPr>
    </w:tblStylePr>
    <w:tblStylePr w:type="band2Horz">
      <w:tblPr/>
      <w:tcPr>
        <w:tcBorders>
          <w:top w:val="single" w:sz="8" w:space="0" w:color="C17529" w:themeColor="accent6"/>
          <w:left w:val="single" w:sz="8" w:space="0" w:color="C17529" w:themeColor="accent6"/>
          <w:bottom w:val="single" w:sz="8" w:space="0" w:color="C17529" w:themeColor="accent6"/>
          <w:right w:val="single" w:sz="8" w:space="0" w:color="C17529" w:themeColor="accent6"/>
          <w:insideV w:val="single" w:sz="8" w:space="0" w:color="C17529" w:themeColor="accent6"/>
        </w:tcBorders>
      </w:tcPr>
    </w:tblStylePr>
  </w:style>
  <w:style w:type="table" w:styleId="HelleListe">
    <w:name w:val="Light List"/>
    <w:basedOn w:val="NormaleTabelle"/>
    <w:uiPriority w:val="61"/>
    <w:rsid w:val="00401A6B"/>
    <w:pPr>
      <w:spacing w:before="40" w:after="0" w:line="240" w:lineRule="auto"/>
    </w:pPr>
    <w:rPr>
      <w:rFonts w:eastAsiaTheme="minorHAnsi"/>
      <w:color w:val="595959" w:themeColor="text1" w:themeTint="A6"/>
      <w:sz w:val="20"/>
      <w:szCs w:val="20"/>
      <w:lang w:val="de-DE" w:eastAsia="de-CH"/>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customStyle="1" w:styleId="HelleListeAkzent1">
    <w:name w:val="Helle Liste;Akzent 1"/>
    <w:basedOn w:val="NormaleTabelle"/>
    <w:uiPriority w:val="61"/>
    <w:rsid w:val="00401A6B"/>
    <w:pPr>
      <w:spacing w:before="40" w:after="0" w:line="240" w:lineRule="auto"/>
    </w:pPr>
    <w:rPr>
      <w:rFonts w:eastAsiaTheme="minorHAnsi"/>
      <w:color w:val="595959" w:themeColor="text1" w:themeTint="A6"/>
      <w:sz w:val="20"/>
      <w:szCs w:val="20"/>
      <w:lang w:val="de-DE" w:eastAsia="de-CH"/>
    </w:rPr>
    <w:tblPr>
      <w:tblStyleRowBandSize w:val="1"/>
      <w:tblStyleColBandSize w:val="1"/>
      <w:tblBorders>
        <w:top w:val="single" w:sz="8" w:space="0" w:color="F0A22E" w:themeColor="accent1"/>
        <w:left w:val="single" w:sz="8" w:space="0" w:color="F0A22E" w:themeColor="accent1"/>
        <w:bottom w:val="single" w:sz="8" w:space="0" w:color="F0A22E" w:themeColor="accent1"/>
        <w:right w:val="single" w:sz="8" w:space="0" w:color="F0A22E" w:themeColor="accent1"/>
      </w:tblBorders>
    </w:tblPr>
    <w:tblStylePr w:type="firstRow">
      <w:pPr>
        <w:spacing w:before="0" w:after="0" w:line="240" w:lineRule="auto"/>
      </w:pPr>
      <w:rPr>
        <w:b/>
        <w:bCs/>
        <w:color w:val="FFFFFF" w:themeColor="background1"/>
      </w:rPr>
      <w:tblPr/>
      <w:tcPr>
        <w:shd w:val="clear" w:color="auto" w:fill="F0A22E" w:themeFill="accent1"/>
      </w:tcPr>
    </w:tblStylePr>
    <w:tblStylePr w:type="lastRow">
      <w:pPr>
        <w:spacing w:before="0" w:after="0" w:line="240" w:lineRule="auto"/>
      </w:pPr>
      <w:rPr>
        <w:b/>
        <w:bCs/>
      </w:rPr>
      <w:tblPr/>
      <w:tcPr>
        <w:tcBorders>
          <w:top w:val="double" w:sz="6" w:space="0" w:color="F0A22E" w:themeColor="accent1"/>
          <w:left w:val="single" w:sz="8" w:space="0" w:color="F0A22E" w:themeColor="accent1"/>
          <w:bottom w:val="single" w:sz="8" w:space="0" w:color="F0A22E" w:themeColor="accent1"/>
          <w:right w:val="single" w:sz="8" w:space="0" w:color="F0A22E" w:themeColor="accent1"/>
        </w:tcBorders>
      </w:tcPr>
    </w:tblStylePr>
    <w:tblStylePr w:type="firstCol">
      <w:rPr>
        <w:b/>
        <w:bCs/>
      </w:rPr>
    </w:tblStylePr>
    <w:tblStylePr w:type="lastCol">
      <w:rPr>
        <w:b/>
        <w:bCs/>
      </w:rPr>
    </w:tblStylePr>
    <w:tblStylePr w:type="band1Vert">
      <w:tblPr/>
      <w:tcPr>
        <w:tcBorders>
          <w:top w:val="single" w:sz="8" w:space="0" w:color="F0A22E" w:themeColor="accent1"/>
          <w:left w:val="single" w:sz="8" w:space="0" w:color="F0A22E" w:themeColor="accent1"/>
          <w:bottom w:val="single" w:sz="8" w:space="0" w:color="F0A22E" w:themeColor="accent1"/>
          <w:right w:val="single" w:sz="8" w:space="0" w:color="F0A22E" w:themeColor="accent1"/>
        </w:tcBorders>
      </w:tcPr>
    </w:tblStylePr>
    <w:tblStylePr w:type="band1Horz">
      <w:tblPr/>
      <w:tcPr>
        <w:tcBorders>
          <w:top w:val="single" w:sz="8" w:space="0" w:color="F0A22E" w:themeColor="accent1"/>
          <w:left w:val="single" w:sz="8" w:space="0" w:color="F0A22E" w:themeColor="accent1"/>
          <w:bottom w:val="single" w:sz="8" w:space="0" w:color="F0A22E" w:themeColor="accent1"/>
          <w:right w:val="single" w:sz="8" w:space="0" w:color="F0A22E" w:themeColor="accent1"/>
        </w:tcBorders>
      </w:tcPr>
    </w:tblStylePr>
  </w:style>
  <w:style w:type="table" w:customStyle="1" w:styleId="HelleListeAkzent2">
    <w:name w:val="Helle Liste;Akzent 2"/>
    <w:basedOn w:val="NormaleTabelle"/>
    <w:uiPriority w:val="61"/>
    <w:rsid w:val="00401A6B"/>
    <w:pPr>
      <w:spacing w:before="40" w:after="0" w:line="240" w:lineRule="auto"/>
    </w:pPr>
    <w:rPr>
      <w:rFonts w:eastAsiaTheme="minorHAnsi"/>
      <w:color w:val="595959" w:themeColor="text1" w:themeTint="A6"/>
      <w:sz w:val="20"/>
      <w:szCs w:val="20"/>
      <w:lang w:val="de-DE" w:eastAsia="de-CH"/>
    </w:rPr>
    <w:tblPr>
      <w:tblStyleRowBandSize w:val="1"/>
      <w:tblStyleColBandSize w:val="1"/>
      <w:tblBorders>
        <w:top w:val="single" w:sz="8" w:space="0" w:color="A5644E" w:themeColor="accent2"/>
        <w:left w:val="single" w:sz="8" w:space="0" w:color="A5644E" w:themeColor="accent2"/>
        <w:bottom w:val="single" w:sz="8" w:space="0" w:color="A5644E" w:themeColor="accent2"/>
        <w:right w:val="single" w:sz="8" w:space="0" w:color="A5644E" w:themeColor="accent2"/>
      </w:tblBorders>
    </w:tblPr>
    <w:tblStylePr w:type="firstRow">
      <w:pPr>
        <w:spacing w:before="0" w:after="0" w:line="240" w:lineRule="auto"/>
      </w:pPr>
      <w:rPr>
        <w:b/>
        <w:bCs/>
        <w:color w:val="FFFFFF" w:themeColor="background1"/>
      </w:rPr>
      <w:tblPr/>
      <w:tcPr>
        <w:shd w:val="clear" w:color="auto" w:fill="A5644E" w:themeFill="accent2"/>
      </w:tcPr>
    </w:tblStylePr>
    <w:tblStylePr w:type="lastRow">
      <w:pPr>
        <w:spacing w:before="0" w:after="0" w:line="240" w:lineRule="auto"/>
      </w:pPr>
      <w:rPr>
        <w:b/>
        <w:bCs/>
      </w:rPr>
      <w:tblPr/>
      <w:tcPr>
        <w:tcBorders>
          <w:top w:val="double" w:sz="6" w:space="0" w:color="A5644E" w:themeColor="accent2"/>
          <w:left w:val="single" w:sz="8" w:space="0" w:color="A5644E" w:themeColor="accent2"/>
          <w:bottom w:val="single" w:sz="8" w:space="0" w:color="A5644E" w:themeColor="accent2"/>
          <w:right w:val="single" w:sz="8" w:space="0" w:color="A5644E" w:themeColor="accent2"/>
        </w:tcBorders>
      </w:tcPr>
    </w:tblStylePr>
    <w:tblStylePr w:type="firstCol">
      <w:rPr>
        <w:b/>
        <w:bCs/>
      </w:rPr>
    </w:tblStylePr>
    <w:tblStylePr w:type="lastCol">
      <w:rPr>
        <w:b/>
        <w:bCs/>
      </w:rPr>
    </w:tblStylePr>
    <w:tblStylePr w:type="band1Vert">
      <w:tblPr/>
      <w:tcPr>
        <w:tcBorders>
          <w:top w:val="single" w:sz="8" w:space="0" w:color="A5644E" w:themeColor="accent2"/>
          <w:left w:val="single" w:sz="8" w:space="0" w:color="A5644E" w:themeColor="accent2"/>
          <w:bottom w:val="single" w:sz="8" w:space="0" w:color="A5644E" w:themeColor="accent2"/>
          <w:right w:val="single" w:sz="8" w:space="0" w:color="A5644E" w:themeColor="accent2"/>
        </w:tcBorders>
      </w:tcPr>
    </w:tblStylePr>
    <w:tblStylePr w:type="band1Horz">
      <w:tblPr/>
      <w:tcPr>
        <w:tcBorders>
          <w:top w:val="single" w:sz="8" w:space="0" w:color="A5644E" w:themeColor="accent2"/>
          <w:left w:val="single" w:sz="8" w:space="0" w:color="A5644E" w:themeColor="accent2"/>
          <w:bottom w:val="single" w:sz="8" w:space="0" w:color="A5644E" w:themeColor="accent2"/>
          <w:right w:val="single" w:sz="8" w:space="0" w:color="A5644E" w:themeColor="accent2"/>
        </w:tcBorders>
      </w:tcPr>
    </w:tblStylePr>
  </w:style>
  <w:style w:type="table" w:customStyle="1" w:styleId="HelleListeAkzent3">
    <w:name w:val="Helle Liste;Akzent 3"/>
    <w:basedOn w:val="NormaleTabelle"/>
    <w:uiPriority w:val="61"/>
    <w:rsid w:val="00401A6B"/>
    <w:pPr>
      <w:spacing w:before="40" w:after="0" w:line="240" w:lineRule="auto"/>
    </w:pPr>
    <w:rPr>
      <w:rFonts w:eastAsiaTheme="minorHAnsi"/>
      <w:color w:val="595959" w:themeColor="text1" w:themeTint="A6"/>
      <w:sz w:val="20"/>
      <w:szCs w:val="20"/>
      <w:lang w:val="de-DE" w:eastAsia="de-CH"/>
    </w:rPr>
    <w:tblPr>
      <w:tblStyleRowBandSize w:val="1"/>
      <w:tblStyleColBandSize w:val="1"/>
      <w:tblBorders>
        <w:top w:val="single" w:sz="8" w:space="0" w:color="B58B80" w:themeColor="accent3"/>
        <w:left w:val="single" w:sz="8" w:space="0" w:color="B58B80" w:themeColor="accent3"/>
        <w:bottom w:val="single" w:sz="8" w:space="0" w:color="B58B80" w:themeColor="accent3"/>
        <w:right w:val="single" w:sz="8" w:space="0" w:color="B58B80" w:themeColor="accent3"/>
      </w:tblBorders>
    </w:tblPr>
    <w:tblStylePr w:type="firstRow">
      <w:pPr>
        <w:spacing w:before="0" w:after="0" w:line="240" w:lineRule="auto"/>
      </w:pPr>
      <w:rPr>
        <w:b/>
        <w:bCs/>
        <w:color w:val="FFFFFF" w:themeColor="background1"/>
      </w:rPr>
      <w:tblPr/>
      <w:tcPr>
        <w:shd w:val="clear" w:color="auto" w:fill="B58B80" w:themeFill="accent3"/>
      </w:tcPr>
    </w:tblStylePr>
    <w:tblStylePr w:type="lastRow">
      <w:pPr>
        <w:spacing w:before="0" w:after="0" w:line="240" w:lineRule="auto"/>
      </w:pPr>
      <w:rPr>
        <w:b/>
        <w:bCs/>
      </w:rPr>
      <w:tblPr/>
      <w:tcPr>
        <w:tcBorders>
          <w:top w:val="double" w:sz="6" w:space="0" w:color="B58B80" w:themeColor="accent3"/>
          <w:left w:val="single" w:sz="8" w:space="0" w:color="B58B80" w:themeColor="accent3"/>
          <w:bottom w:val="single" w:sz="8" w:space="0" w:color="B58B80" w:themeColor="accent3"/>
          <w:right w:val="single" w:sz="8" w:space="0" w:color="B58B80" w:themeColor="accent3"/>
        </w:tcBorders>
      </w:tcPr>
    </w:tblStylePr>
    <w:tblStylePr w:type="firstCol">
      <w:rPr>
        <w:b/>
        <w:bCs/>
      </w:rPr>
    </w:tblStylePr>
    <w:tblStylePr w:type="lastCol">
      <w:rPr>
        <w:b/>
        <w:bCs/>
      </w:rPr>
    </w:tblStylePr>
    <w:tblStylePr w:type="band1Vert">
      <w:tblPr/>
      <w:tcPr>
        <w:tcBorders>
          <w:top w:val="single" w:sz="8" w:space="0" w:color="B58B80" w:themeColor="accent3"/>
          <w:left w:val="single" w:sz="8" w:space="0" w:color="B58B80" w:themeColor="accent3"/>
          <w:bottom w:val="single" w:sz="8" w:space="0" w:color="B58B80" w:themeColor="accent3"/>
          <w:right w:val="single" w:sz="8" w:space="0" w:color="B58B80" w:themeColor="accent3"/>
        </w:tcBorders>
      </w:tcPr>
    </w:tblStylePr>
    <w:tblStylePr w:type="band1Horz">
      <w:tblPr/>
      <w:tcPr>
        <w:tcBorders>
          <w:top w:val="single" w:sz="8" w:space="0" w:color="B58B80" w:themeColor="accent3"/>
          <w:left w:val="single" w:sz="8" w:space="0" w:color="B58B80" w:themeColor="accent3"/>
          <w:bottom w:val="single" w:sz="8" w:space="0" w:color="B58B80" w:themeColor="accent3"/>
          <w:right w:val="single" w:sz="8" w:space="0" w:color="B58B80" w:themeColor="accent3"/>
        </w:tcBorders>
      </w:tcPr>
    </w:tblStylePr>
  </w:style>
  <w:style w:type="table" w:customStyle="1" w:styleId="HelleListeAkzent4">
    <w:name w:val="Helle Liste;Akzent 4"/>
    <w:basedOn w:val="NormaleTabelle"/>
    <w:uiPriority w:val="61"/>
    <w:rsid w:val="00401A6B"/>
    <w:pPr>
      <w:spacing w:before="40" w:after="0" w:line="240" w:lineRule="auto"/>
    </w:pPr>
    <w:rPr>
      <w:rFonts w:eastAsiaTheme="minorHAnsi"/>
      <w:color w:val="595959" w:themeColor="text1" w:themeTint="A6"/>
      <w:sz w:val="20"/>
      <w:szCs w:val="20"/>
      <w:lang w:val="de-DE" w:eastAsia="de-CH"/>
    </w:rPr>
    <w:tblPr>
      <w:tblStyleRowBandSize w:val="1"/>
      <w:tblStyleColBandSize w:val="1"/>
      <w:tblBorders>
        <w:top w:val="single" w:sz="8" w:space="0" w:color="C3986D" w:themeColor="accent4"/>
        <w:left w:val="single" w:sz="8" w:space="0" w:color="C3986D" w:themeColor="accent4"/>
        <w:bottom w:val="single" w:sz="8" w:space="0" w:color="C3986D" w:themeColor="accent4"/>
        <w:right w:val="single" w:sz="8" w:space="0" w:color="C3986D" w:themeColor="accent4"/>
      </w:tblBorders>
    </w:tblPr>
    <w:tblStylePr w:type="firstRow">
      <w:pPr>
        <w:spacing w:before="0" w:after="0" w:line="240" w:lineRule="auto"/>
      </w:pPr>
      <w:rPr>
        <w:b/>
        <w:bCs/>
        <w:color w:val="FFFFFF" w:themeColor="background1"/>
      </w:rPr>
      <w:tblPr/>
      <w:tcPr>
        <w:shd w:val="clear" w:color="auto" w:fill="C3986D" w:themeFill="accent4"/>
      </w:tcPr>
    </w:tblStylePr>
    <w:tblStylePr w:type="lastRow">
      <w:pPr>
        <w:spacing w:before="0" w:after="0" w:line="240" w:lineRule="auto"/>
      </w:pPr>
      <w:rPr>
        <w:b/>
        <w:bCs/>
      </w:rPr>
      <w:tblPr/>
      <w:tcPr>
        <w:tcBorders>
          <w:top w:val="double" w:sz="6" w:space="0" w:color="C3986D" w:themeColor="accent4"/>
          <w:left w:val="single" w:sz="8" w:space="0" w:color="C3986D" w:themeColor="accent4"/>
          <w:bottom w:val="single" w:sz="8" w:space="0" w:color="C3986D" w:themeColor="accent4"/>
          <w:right w:val="single" w:sz="8" w:space="0" w:color="C3986D" w:themeColor="accent4"/>
        </w:tcBorders>
      </w:tcPr>
    </w:tblStylePr>
    <w:tblStylePr w:type="firstCol">
      <w:rPr>
        <w:b/>
        <w:bCs/>
      </w:rPr>
    </w:tblStylePr>
    <w:tblStylePr w:type="lastCol">
      <w:rPr>
        <w:b/>
        <w:bCs/>
      </w:rPr>
    </w:tblStylePr>
    <w:tblStylePr w:type="band1Vert">
      <w:tblPr/>
      <w:tcPr>
        <w:tcBorders>
          <w:top w:val="single" w:sz="8" w:space="0" w:color="C3986D" w:themeColor="accent4"/>
          <w:left w:val="single" w:sz="8" w:space="0" w:color="C3986D" w:themeColor="accent4"/>
          <w:bottom w:val="single" w:sz="8" w:space="0" w:color="C3986D" w:themeColor="accent4"/>
          <w:right w:val="single" w:sz="8" w:space="0" w:color="C3986D" w:themeColor="accent4"/>
        </w:tcBorders>
      </w:tcPr>
    </w:tblStylePr>
    <w:tblStylePr w:type="band1Horz">
      <w:tblPr/>
      <w:tcPr>
        <w:tcBorders>
          <w:top w:val="single" w:sz="8" w:space="0" w:color="C3986D" w:themeColor="accent4"/>
          <w:left w:val="single" w:sz="8" w:space="0" w:color="C3986D" w:themeColor="accent4"/>
          <w:bottom w:val="single" w:sz="8" w:space="0" w:color="C3986D" w:themeColor="accent4"/>
          <w:right w:val="single" w:sz="8" w:space="0" w:color="C3986D" w:themeColor="accent4"/>
        </w:tcBorders>
      </w:tcPr>
    </w:tblStylePr>
  </w:style>
  <w:style w:type="table" w:customStyle="1" w:styleId="HelleListeAkzent5">
    <w:name w:val="Helle Liste;Akzent 5"/>
    <w:basedOn w:val="NormaleTabelle"/>
    <w:uiPriority w:val="61"/>
    <w:rsid w:val="00401A6B"/>
    <w:pPr>
      <w:spacing w:before="40" w:after="0" w:line="240" w:lineRule="auto"/>
    </w:pPr>
    <w:rPr>
      <w:rFonts w:eastAsiaTheme="minorHAnsi"/>
      <w:color w:val="595959" w:themeColor="text1" w:themeTint="A6"/>
      <w:sz w:val="20"/>
      <w:szCs w:val="20"/>
      <w:lang w:val="de-DE" w:eastAsia="de-CH"/>
    </w:rPr>
    <w:tblPr>
      <w:tblStyleRowBandSize w:val="1"/>
      <w:tblStyleColBandSize w:val="1"/>
      <w:tblBorders>
        <w:top w:val="single" w:sz="8" w:space="0" w:color="A19574" w:themeColor="accent5"/>
        <w:left w:val="single" w:sz="8" w:space="0" w:color="A19574" w:themeColor="accent5"/>
        <w:bottom w:val="single" w:sz="8" w:space="0" w:color="A19574" w:themeColor="accent5"/>
        <w:right w:val="single" w:sz="8" w:space="0" w:color="A19574" w:themeColor="accent5"/>
      </w:tblBorders>
    </w:tblPr>
    <w:tblStylePr w:type="firstRow">
      <w:pPr>
        <w:spacing w:before="0" w:after="0" w:line="240" w:lineRule="auto"/>
      </w:pPr>
      <w:rPr>
        <w:b/>
        <w:bCs/>
        <w:color w:val="FFFFFF" w:themeColor="background1"/>
      </w:rPr>
      <w:tblPr/>
      <w:tcPr>
        <w:shd w:val="clear" w:color="auto" w:fill="A19574" w:themeFill="accent5"/>
      </w:tcPr>
    </w:tblStylePr>
    <w:tblStylePr w:type="lastRow">
      <w:pPr>
        <w:spacing w:before="0" w:after="0" w:line="240" w:lineRule="auto"/>
      </w:pPr>
      <w:rPr>
        <w:b/>
        <w:bCs/>
      </w:rPr>
      <w:tblPr/>
      <w:tcPr>
        <w:tcBorders>
          <w:top w:val="double" w:sz="6" w:space="0" w:color="A19574" w:themeColor="accent5"/>
          <w:left w:val="single" w:sz="8" w:space="0" w:color="A19574" w:themeColor="accent5"/>
          <w:bottom w:val="single" w:sz="8" w:space="0" w:color="A19574" w:themeColor="accent5"/>
          <w:right w:val="single" w:sz="8" w:space="0" w:color="A19574" w:themeColor="accent5"/>
        </w:tcBorders>
      </w:tcPr>
    </w:tblStylePr>
    <w:tblStylePr w:type="firstCol">
      <w:rPr>
        <w:b/>
        <w:bCs/>
      </w:rPr>
    </w:tblStylePr>
    <w:tblStylePr w:type="lastCol">
      <w:rPr>
        <w:b/>
        <w:bCs/>
      </w:rPr>
    </w:tblStylePr>
    <w:tblStylePr w:type="band1Vert">
      <w:tblPr/>
      <w:tcPr>
        <w:tcBorders>
          <w:top w:val="single" w:sz="8" w:space="0" w:color="A19574" w:themeColor="accent5"/>
          <w:left w:val="single" w:sz="8" w:space="0" w:color="A19574" w:themeColor="accent5"/>
          <w:bottom w:val="single" w:sz="8" w:space="0" w:color="A19574" w:themeColor="accent5"/>
          <w:right w:val="single" w:sz="8" w:space="0" w:color="A19574" w:themeColor="accent5"/>
        </w:tcBorders>
      </w:tcPr>
    </w:tblStylePr>
    <w:tblStylePr w:type="band1Horz">
      <w:tblPr/>
      <w:tcPr>
        <w:tcBorders>
          <w:top w:val="single" w:sz="8" w:space="0" w:color="A19574" w:themeColor="accent5"/>
          <w:left w:val="single" w:sz="8" w:space="0" w:color="A19574" w:themeColor="accent5"/>
          <w:bottom w:val="single" w:sz="8" w:space="0" w:color="A19574" w:themeColor="accent5"/>
          <w:right w:val="single" w:sz="8" w:space="0" w:color="A19574" w:themeColor="accent5"/>
        </w:tcBorders>
      </w:tcPr>
    </w:tblStylePr>
  </w:style>
  <w:style w:type="table" w:customStyle="1" w:styleId="HelleListeAkzent6">
    <w:name w:val="Helle Liste;Akzent 6"/>
    <w:basedOn w:val="NormaleTabelle"/>
    <w:uiPriority w:val="61"/>
    <w:rsid w:val="00401A6B"/>
    <w:pPr>
      <w:spacing w:before="40" w:after="0" w:line="240" w:lineRule="auto"/>
    </w:pPr>
    <w:rPr>
      <w:rFonts w:eastAsiaTheme="minorHAnsi"/>
      <w:color w:val="595959" w:themeColor="text1" w:themeTint="A6"/>
      <w:sz w:val="20"/>
      <w:szCs w:val="20"/>
      <w:lang w:val="de-DE" w:eastAsia="de-CH"/>
    </w:rPr>
    <w:tblPr>
      <w:tblStyleRowBandSize w:val="1"/>
      <w:tblStyleColBandSize w:val="1"/>
      <w:tblBorders>
        <w:top w:val="single" w:sz="8" w:space="0" w:color="C17529" w:themeColor="accent6"/>
        <w:left w:val="single" w:sz="8" w:space="0" w:color="C17529" w:themeColor="accent6"/>
        <w:bottom w:val="single" w:sz="8" w:space="0" w:color="C17529" w:themeColor="accent6"/>
        <w:right w:val="single" w:sz="8" w:space="0" w:color="C17529" w:themeColor="accent6"/>
      </w:tblBorders>
    </w:tblPr>
    <w:tblStylePr w:type="firstRow">
      <w:pPr>
        <w:spacing w:before="0" w:after="0" w:line="240" w:lineRule="auto"/>
      </w:pPr>
      <w:rPr>
        <w:b/>
        <w:bCs/>
        <w:color w:val="FFFFFF" w:themeColor="background1"/>
      </w:rPr>
      <w:tblPr/>
      <w:tcPr>
        <w:shd w:val="clear" w:color="auto" w:fill="C17529" w:themeFill="accent6"/>
      </w:tcPr>
    </w:tblStylePr>
    <w:tblStylePr w:type="lastRow">
      <w:pPr>
        <w:spacing w:before="0" w:after="0" w:line="240" w:lineRule="auto"/>
      </w:pPr>
      <w:rPr>
        <w:b/>
        <w:bCs/>
      </w:rPr>
      <w:tblPr/>
      <w:tcPr>
        <w:tcBorders>
          <w:top w:val="double" w:sz="6" w:space="0" w:color="C17529" w:themeColor="accent6"/>
          <w:left w:val="single" w:sz="8" w:space="0" w:color="C17529" w:themeColor="accent6"/>
          <w:bottom w:val="single" w:sz="8" w:space="0" w:color="C17529" w:themeColor="accent6"/>
          <w:right w:val="single" w:sz="8" w:space="0" w:color="C17529" w:themeColor="accent6"/>
        </w:tcBorders>
      </w:tcPr>
    </w:tblStylePr>
    <w:tblStylePr w:type="firstCol">
      <w:rPr>
        <w:b/>
        <w:bCs/>
      </w:rPr>
    </w:tblStylePr>
    <w:tblStylePr w:type="lastCol">
      <w:rPr>
        <w:b/>
        <w:bCs/>
      </w:rPr>
    </w:tblStylePr>
    <w:tblStylePr w:type="band1Vert">
      <w:tblPr/>
      <w:tcPr>
        <w:tcBorders>
          <w:top w:val="single" w:sz="8" w:space="0" w:color="C17529" w:themeColor="accent6"/>
          <w:left w:val="single" w:sz="8" w:space="0" w:color="C17529" w:themeColor="accent6"/>
          <w:bottom w:val="single" w:sz="8" w:space="0" w:color="C17529" w:themeColor="accent6"/>
          <w:right w:val="single" w:sz="8" w:space="0" w:color="C17529" w:themeColor="accent6"/>
        </w:tcBorders>
      </w:tcPr>
    </w:tblStylePr>
    <w:tblStylePr w:type="band1Horz">
      <w:tblPr/>
      <w:tcPr>
        <w:tcBorders>
          <w:top w:val="single" w:sz="8" w:space="0" w:color="C17529" w:themeColor="accent6"/>
          <w:left w:val="single" w:sz="8" w:space="0" w:color="C17529" w:themeColor="accent6"/>
          <w:bottom w:val="single" w:sz="8" w:space="0" w:color="C17529" w:themeColor="accent6"/>
          <w:right w:val="single" w:sz="8" w:space="0" w:color="C17529" w:themeColor="accent6"/>
        </w:tcBorders>
      </w:tcPr>
    </w:tblStylePr>
  </w:style>
  <w:style w:type="table" w:styleId="HelleSchattierung">
    <w:name w:val="Light Shading"/>
    <w:basedOn w:val="NormaleTabelle"/>
    <w:uiPriority w:val="60"/>
    <w:rsid w:val="00401A6B"/>
    <w:pPr>
      <w:spacing w:before="40" w:after="0" w:line="240" w:lineRule="auto"/>
    </w:pPr>
    <w:rPr>
      <w:rFonts w:eastAsiaTheme="minorHAnsi"/>
      <w:color w:val="000000" w:themeColor="text1" w:themeShade="BF"/>
      <w:sz w:val="20"/>
      <w:szCs w:val="20"/>
      <w:lang w:val="de-DE" w:eastAsia="de-CH"/>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HelleSchattierungAkzent1">
    <w:name w:val="Helle Schattierung;Akzent 1"/>
    <w:basedOn w:val="NormaleTabelle"/>
    <w:uiPriority w:val="60"/>
    <w:rsid w:val="00401A6B"/>
    <w:pPr>
      <w:spacing w:before="40" w:after="0" w:line="240" w:lineRule="auto"/>
    </w:pPr>
    <w:rPr>
      <w:rFonts w:eastAsiaTheme="minorHAnsi"/>
      <w:color w:val="C77C0E" w:themeColor="accent1" w:themeShade="BF"/>
      <w:sz w:val="20"/>
      <w:szCs w:val="20"/>
      <w:lang w:val="de-DE" w:eastAsia="de-CH"/>
    </w:rPr>
    <w:tblPr>
      <w:tblStyleRowBandSize w:val="1"/>
      <w:tblStyleColBandSize w:val="1"/>
      <w:tblBorders>
        <w:top w:val="single" w:sz="8" w:space="0" w:color="F0A22E" w:themeColor="accent1"/>
        <w:bottom w:val="single" w:sz="8" w:space="0" w:color="F0A22E" w:themeColor="accent1"/>
      </w:tblBorders>
    </w:tblPr>
    <w:tblStylePr w:type="firstRow">
      <w:pPr>
        <w:spacing w:before="0" w:after="0" w:line="240" w:lineRule="auto"/>
      </w:pPr>
      <w:rPr>
        <w:b/>
        <w:bCs/>
      </w:rPr>
      <w:tblPr/>
      <w:tcPr>
        <w:tcBorders>
          <w:top w:val="single" w:sz="8" w:space="0" w:color="F0A22E" w:themeColor="accent1"/>
          <w:left w:val="nil"/>
          <w:bottom w:val="single" w:sz="8" w:space="0" w:color="F0A22E" w:themeColor="accent1"/>
          <w:right w:val="nil"/>
          <w:insideH w:val="nil"/>
          <w:insideV w:val="nil"/>
        </w:tcBorders>
      </w:tcPr>
    </w:tblStylePr>
    <w:tblStylePr w:type="lastRow">
      <w:pPr>
        <w:spacing w:before="0" w:after="0" w:line="240" w:lineRule="auto"/>
      </w:pPr>
      <w:rPr>
        <w:b/>
        <w:bCs/>
      </w:rPr>
      <w:tblPr/>
      <w:tcPr>
        <w:tcBorders>
          <w:top w:val="single" w:sz="8" w:space="0" w:color="F0A22E" w:themeColor="accent1"/>
          <w:left w:val="nil"/>
          <w:bottom w:val="single" w:sz="8" w:space="0" w:color="F0A22E"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BE7CB" w:themeFill="accent1" w:themeFillTint="3F"/>
      </w:tcPr>
    </w:tblStylePr>
    <w:tblStylePr w:type="band1Horz">
      <w:tblPr/>
      <w:tcPr>
        <w:tcBorders>
          <w:left w:val="nil"/>
          <w:right w:val="nil"/>
          <w:insideH w:val="nil"/>
          <w:insideV w:val="nil"/>
        </w:tcBorders>
        <w:shd w:val="clear" w:color="auto" w:fill="FBE7CB" w:themeFill="accent1" w:themeFillTint="3F"/>
      </w:tcPr>
    </w:tblStylePr>
  </w:style>
  <w:style w:type="table" w:customStyle="1" w:styleId="HelleSchattierungAkzent2">
    <w:name w:val="Helle Schattierung;Akzent 2"/>
    <w:basedOn w:val="NormaleTabelle"/>
    <w:uiPriority w:val="60"/>
    <w:rsid w:val="00401A6B"/>
    <w:pPr>
      <w:spacing w:before="40" w:after="0" w:line="240" w:lineRule="auto"/>
    </w:pPr>
    <w:rPr>
      <w:rFonts w:eastAsiaTheme="minorHAnsi"/>
      <w:color w:val="7B4A3A" w:themeColor="accent2" w:themeShade="BF"/>
      <w:sz w:val="20"/>
      <w:szCs w:val="20"/>
      <w:lang w:val="de-DE" w:eastAsia="de-CH"/>
    </w:rPr>
    <w:tblPr>
      <w:tblStyleRowBandSize w:val="1"/>
      <w:tblStyleColBandSize w:val="1"/>
      <w:tblBorders>
        <w:top w:val="single" w:sz="8" w:space="0" w:color="A5644E" w:themeColor="accent2"/>
        <w:bottom w:val="single" w:sz="8" w:space="0" w:color="A5644E" w:themeColor="accent2"/>
      </w:tblBorders>
    </w:tblPr>
    <w:tblStylePr w:type="firstRow">
      <w:pPr>
        <w:spacing w:before="0" w:after="0" w:line="240" w:lineRule="auto"/>
      </w:pPr>
      <w:rPr>
        <w:b/>
        <w:bCs/>
      </w:rPr>
      <w:tblPr/>
      <w:tcPr>
        <w:tcBorders>
          <w:top w:val="single" w:sz="8" w:space="0" w:color="A5644E" w:themeColor="accent2"/>
          <w:left w:val="nil"/>
          <w:bottom w:val="single" w:sz="8" w:space="0" w:color="A5644E" w:themeColor="accent2"/>
          <w:right w:val="nil"/>
          <w:insideH w:val="nil"/>
          <w:insideV w:val="nil"/>
        </w:tcBorders>
      </w:tcPr>
    </w:tblStylePr>
    <w:tblStylePr w:type="lastRow">
      <w:pPr>
        <w:spacing w:before="0" w:after="0" w:line="240" w:lineRule="auto"/>
      </w:pPr>
      <w:rPr>
        <w:b/>
        <w:bCs/>
      </w:rPr>
      <w:tblPr/>
      <w:tcPr>
        <w:tcBorders>
          <w:top w:val="single" w:sz="8" w:space="0" w:color="A5644E" w:themeColor="accent2"/>
          <w:left w:val="nil"/>
          <w:bottom w:val="single" w:sz="8" w:space="0" w:color="A5644E"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9D8D2" w:themeFill="accent2" w:themeFillTint="3F"/>
      </w:tcPr>
    </w:tblStylePr>
    <w:tblStylePr w:type="band1Horz">
      <w:tblPr/>
      <w:tcPr>
        <w:tcBorders>
          <w:left w:val="nil"/>
          <w:right w:val="nil"/>
          <w:insideH w:val="nil"/>
          <w:insideV w:val="nil"/>
        </w:tcBorders>
        <w:shd w:val="clear" w:color="auto" w:fill="E9D8D2" w:themeFill="accent2" w:themeFillTint="3F"/>
      </w:tcPr>
    </w:tblStylePr>
  </w:style>
  <w:style w:type="table" w:customStyle="1" w:styleId="HelleSchattierungAkzent3">
    <w:name w:val="Helle Schattierung;Akzent 3"/>
    <w:basedOn w:val="NormaleTabelle"/>
    <w:uiPriority w:val="60"/>
    <w:rsid w:val="00401A6B"/>
    <w:pPr>
      <w:spacing w:before="40" w:after="0" w:line="240" w:lineRule="auto"/>
    </w:pPr>
    <w:rPr>
      <w:rFonts w:eastAsiaTheme="minorHAnsi"/>
      <w:color w:val="926155" w:themeColor="accent3" w:themeShade="BF"/>
      <w:sz w:val="20"/>
      <w:szCs w:val="20"/>
      <w:lang w:val="de-DE" w:eastAsia="de-CH"/>
    </w:rPr>
    <w:tblPr>
      <w:tblStyleRowBandSize w:val="1"/>
      <w:tblStyleColBandSize w:val="1"/>
      <w:tblBorders>
        <w:top w:val="single" w:sz="8" w:space="0" w:color="B58B80" w:themeColor="accent3"/>
        <w:bottom w:val="single" w:sz="8" w:space="0" w:color="B58B80" w:themeColor="accent3"/>
      </w:tblBorders>
    </w:tblPr>
    <w:tblStylePr w:type="firstRow">
      <w:pPr>
        <w:spacing w:before="0" w:after="0" w:line="240" w:lineRule="auto"/>
      </w:pPr>
      <w:rPr>
        <w:b/>
        <w:bCs/>
      </w:rPr>
      <w:tblPr/>
      <w:tcPr>
        <w:tcBorders>
          <w:top w:val="single" w:sz="8" w:space="0" w:color="B58B80" w:themeColor="accent3"/>
          <w:left w:val="nil"/>
          <w:bottom w:val="single" w:sz="8" w:space="0" w:color="B58B80" w:themeColor="accent3"/>
          <w:right w:val="nil"/>
          <w:insideH w:val="nil"/>
          <w:insideV w:val="nil"/>
        </w:tcBorders>
      </w:tcPr>
    </w:tblStylePr>
    <w:tblStylePr w:type="lastRow">
      <w:pPr>
        <w:spacing w:before="0" w:after="0" w:line="240" w:lineRule="auto"/>
      </w:pPr>
      <w:rPr>
        <w:b/>
        <w:bCs/>
      </w:rPr>
      <w:tblPr/>
      <w:tcPr>
        <w:tcBorders>
          <w:top w:val="single" w:sz="8" w:space="0" w:color="B58B80" w:themeColor="accent3"/>
          <w:left w:val="nil"/>
          <w:bottom w:val="single" w:sz="8" w:space="0" w:color="B58B80"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CE2DF" w:themeFill="accent3" w:themeFillTint="3F"/>
      </w:tcPr>
    </w:tblStylePr>
    <w:tblStylePr w:type="band1Horz">
      <w:tblPr/>
      <w:tcPr>
        <w:tcBorders>
          <w:left w:val="nil"/>
          <w:right w:val="nil"/>
          <w:insideH w:val="nil"/>
          <w:insideV w:val="nil"/>
        </w:tcBorders>
        <w:shd w:val="clear" w:color="auto" w:fill="ECE2DF" w:themeFill="accent3" w:themeFillTint="3F"/>
      </w:tcPr>
    </w:tblStylePr>
  </w:style>
  <w:style w:type="table" w:customStyle="1" w:styleId="HelleSchattierungAkzent4">
    <w:name w:val="Helle Schattierung;Akzent 4"/>
    <w:basedOn w:val="NormaleTabelle"/>
    <w:uiPriority w:val="60"/>
    <w:rsid w:val="00401A6B"/>
    <w:pPr>
      <w:spacing w:before="40" w:after="0" w:line="240" w:lineRule="auto"/>
    </w:pPr>
    <w:rPr>
      <w:rFonts w:eastAsiaTheme="minorHAnsi"/>
      <w:color w:val="A17142" w:themeColor="accent4" w:themeShade="BF"/>
      <w:sz w:val="20"/>
      <w:szCs w:val="20"/>
      <w:lang w:val="de-DE" w:eastAsia="de-CH"/>
    </w:rPr>
    <w:tblPr>
      <w:tblStyleRowBandSize w:val="1"/>
      <w:tblStyleColBandSize w:val="1"/>
      <w:tblBorders>
        <w:top w:val="single" w:sz="8" w:space="0" w:color="C3986D" w:themeColor="accent4"/>
        <w:bottom w:val="single" w:sz="8" w:space="0" w:color="C3986D" w:themeColor="accent4"/>
      </w:tblBorders>
    </w:tblPr>
    <w:tblStylePr w:type="firstRow">
      <w:pPr>
        <w:spacing w:before="0" w:after="0" w:line="240" w:lineRule="auto"/>
      </w:pPr>
      <w:rPr>
        <w:b/>
        <w:bCs/>
      </w:rPr>
      <w:tblPr/>
      <w:tcPr>
        <w:tcBorders>
          <w:top w:val="single" w:sz="8" w:space="0" w:color="C3986D" w:themeColor="accent4"/>
          <w:left w:val="nil"/>
          <w:bottom w:val="single" w:sz="8" w:space="0" w:color="C3986D" w:themeColor="accent4"/>
          <w:right w:val="nil"/>
          <w:insideH w:val="nil"/>
          <w:insideV w:val="nil"/>
        </w:tcBorders>
      </w:tcPr>
    </w:tblStylePr>
    <w:tblStylePr w:type="lastRow">
      <w:pPr>
        <w:spacing w:before="0" w:after="0" w:line="240" w:lineRule="auto"/>
      </w:pPr>
      <w:rPr>
        <w:b/>
        <w:bCs/>
      </w:rPr>
      <w:tblPr/>
      <w:tcPr>
        <w:tcBorders>
          <w:top w:val="single" w:sz="8" w:space="0" w:color="C3986D" w:themeColor="accent4"/>
          <w:left w:val="nil"/>
          <w:bottom w:val="single" w:sz="8" w:space="0" w:color="C3986D"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0E5DA" w:themeFill="accent4" w:themeFillTint="3F"/>
      </w:tcPr>
    </w:tblStylePr>
    <w:tblStylePr w:type="band1Horz">
      <w:tblPr/>
      <w:tcPr>
        <w:tcBorders>
          <w:left w:val="nil"/>
          <w:right w:val="nil"/>
          <w:insideH w:val="nil"/>
          <w:insideV w:val="nil"/>
        </w:tcBorders>
        <w:shd w:val="clear" w:color="auto" w:fill="F0E5DA" w:themeFill="accent4" w:themeFillTint="3F"/>
      </w:tcPr>
    </w:tblStylePr>
  </w:style>
  <w:style w:type="table" w:customStyle="1" w:styleId="HelleSchattierungAkzent5">
    <w:name w:val="Helle Schattierung;Akzent 5"/>
    <w:basedOn w:val="NormaleTabelle"/>
    <w:uiPriority w:val="60"/>
    <w:rsid w:val="00401A6B"/>
    <w:pPr>
      <w:spacing w:before="40" w:after="0" w:line="240" w:lineRule="auto"/>
    </w:pPr>
    <w:rPr>
      <w:rFonts w:eastAsiaTheme="minorHAnsi"/>
      <w:color w:val="7B7053" w:themeColor="accent5" w:themeShade="BF"/>
      <w:sz w:val="20"/>
      <w:szCs w:val="20"/>
      <w:lang w:val="de-DE" w:eastAsia="de-CH"/>
    </w:rPr>
    <w:tblPr>
      <w:tblStyleRowBandSize w:val="1"/>
      <w:tblStyleColBandSize w:val="1"/>
      <w:tblBorders>
        <w:top w:val="single" w:sz="8" w:space="0" w:color="A19574" w:themeColor="accent5"/>
        <w:bottom w:val="single" w:sz="8" w:space="0" w:color="A19574" w:themeColor="accent5"/>
      </w:tblBorders>
    </w:tblPr>
    <w:tblStylePr w:type="firstRow">
      <w:pPr>
        <w:spacing w:before="0" w:after="0" w:line="240" w:lineRule="auto"/>
      </w:pPr>
      <w:rPr>
        <w:b/>
        <w:bCs/>
      </w:rPr>
      <w:tblPr/>
      <w:tcPr>
        <w:tcBorders>
          <w:top w:val="single" w:sz="8" w:space="0" w:color="A19574" w:themeColor="accent5"/>
          <w:left w:val="nil"/>
          <w:bottom w:val="single" w:sz="8" w:space="0" w:color="A19574" w:themeColor="accent5"/>
          <w:right w:val="nil"/>
          <w:insideH w:val="nil"/>
          <w:insideV w:val="nil"/>
        </w:tcBorders>
      </w:tcPr>
    </w:tblStylePr>
    <w:tblStylePr w:type="lastRow">
      <w:pPr>
        <w:spacing w:before="0" w:after="0" w:line="240" w:lineRule="auto"/>
      </w:pPr>
      <w:rPr>
        <w:b/>
        <w:bCs/>
      </w:rPr>
      <w:tblPr/>
      <w:tcPr>
        <w:tcBorders>
          <w:top w:val="single" w:sz="8" w:space="0" w:color="A19574" w:themeColor="accent5"/>
          <w:left w:val="nil"/>
          <w:bottom w:val="single" w:sz="8" w:space="0" w:color="A19574"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7E4DC" w:themeFill="accent5" w:themeFillTint="3F"/>
      </w:tcPr>
    </w:tblStylePr>
    <w:tblStylePr w:type="band1Horz">
      <w:tblPr/>
      <w:tcPr>
        <w:tcBorders>
          <w:left w:val="nil"/>
          <w:right w:val="nil"/>
          <w:insideH w:val="nil"/>
          <w:insideV w:val="nil"/>
        </w:tcBorders>
        <w:shd w:val="clear" w:color="auto" w:fill="E7E4DC" w:themeFill="accent5" w:themeFillTint="3F"/>
      </w:tcPr>
    </w:tblStylePr>
  </w:style>
  <w:style w:type="table" w:customStyle="1" w:styleId="HelleSchattierungAkzent6">
    <w:name w:val="Helle Schattierung;Akzent 6"/>
    <w:basedOn w:val="NormaleTabelle"/>
    <w:uiPriority w:val="60"/>
    <w:rsid w:val="00401A6B"/>
    <w:pPr>
      <w:spacing w:before="40" w:after="0" w:line="240" w:lineRule="auto"/>
    </w:pPr>
    <w:rPr>
      <w:rFonts w:eastAsiaTheme="minorHAnsi"/>
      <w:color w:val="90571E" w:themeColor="accent6" w:themeShade="BF"/>
      <w:sz w:val="20"/>
      <w:szCs w:val="20"/>
      <w:lang w:val="de-DE" w:eastAsia="de-CH"/>
    </w:rPr>
    <w:tblPr>
      <w:tblStyleRowBandSize w:val="1"/>
      <w:tblStyleColBandSize w:val="1"/>
      <w:tblBorders>
        <w:top w:val="single" w:sz="8" w:space="0" w:color="C17529" w:themeColor="accent6"/>
        <w:bottom w:val="single" w:sz="8" w:space="0" w:color="C17529" w:themeColor="accent6"/>
      </w:tblBorders>
    </w:tblPr>
    <w:tblStylePr w:type="firstRow">
      <w:pPr>
        <w:spacing w:before="0" w:after="0" w:line="240" w:lineRule="auto"/>
      </w:pPr>
      <w:rPr>
        <w:b/>
        <w:bCs/>
      </w:rPr>
      <w:tblPr/>
      <w:tcPr>
        <w:tcBorders>
          <w:top w:val="single" w:sz="8" w:space="0" w:color="C17529" w:themeColor="accent6"/>
          <w:left w:val="nil"/>
          <w:bottom w:val="single" w:sz="8" w:space="0" w:color="C17529" w:themeColor="accent6"/>
          <w:right w:val="nil"/>
          <w:insideH w:val="nil"/>
          <w:insideV w:val="nil"/>
        </w:tcBorders>
      </w:tcPr>
    </w:tblStylePr>
    <w:tblStylePr w:type="lastRow">
      <w:pPr>
        <w:spacing w:before="0" w:after="0" w:line="240" w:lineRule="auto"/>
      </w:pPr>
      <w:rPr>
        <w:b/>
        <w:bCs/>
      </w:rPr>
      <w:tblPr/>
      <w:tcPr>
        <w:tcBorders>
          <w:top w:val="single" w:sz="8" w:space="0" w:color="C17529" w:themeColor="accent6"/>
          <w:left w:val="nil"/>
          <w:bottom w:val="single" w:sz="8" w:space="0" w:color="C17529"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3DCC6" w:themeFill="accent6" w:themeFillTint="3F"/>
      </w:tcPr>
    </w:tblStylePr>
    <w:tblStylePr w:type="band1Horz">
      <w:tblPr/>
      <w:tcPr>
        <w:tcBorders>
          <w:left w:val="nil"/>
          <w:right w:val="nil"/>
          <w:insideH w:val="nil"/>
          <w:insideV w:val="nil"/>
        </w:tcBorders>
        <w:shd w:val="clear" w:color="auto" w:fill="F3DCC6" w:themeFill="accent6" w:themeFillTint="3F"/>
      </w:tcPr>
    </w:tblStylePr>
  </w:style>
  <w:style w:type="character" w:styleId="Zeilennummer">
    <w:name w:val="line number"/>
    <w:basedOn w:val="Absatz-Standardschriftart"/>
    <w:uiPriority w:val="99"/>
    <w:semiHidden/>
    <w:unhideWhenUsed/>
    <w:rsid w:val="00401A6B"/>
  </w:style>
  <w:style w:type="paragraph" w:styleId="Liste3">
    <w:name w:val="List 3"/>
    <w:basedOn w:val="Standard"/>
    <w:uiPriority w:val="99"/>
    <w:semiHidden/>
    <w:unhideWhenUsed/>
    <w:rsid w:val="00401A6B"/>
    <w:pPr>
      <w:spacing w:before="40" w:after="160" w:line="288" w:lineRule="auto"/>
      <w:ind w:left="1080" w:hanging="360"/>
      <w:contextualSpacing/>
      <w:jc w:val="both"/>
    </w:pPr>
    <w:rPr>
      <w:rFonts w:asciiTheme="minorHAnsi" w:eastAsiaTheme="minorHAnsi" w:hAnsiTheme="minorHAnsi"/>
      <w:color w:val="595959" w:themeColor="text1" w:themeTint="A6"/>
      <w:kern w:val="20"/>
      <w:sz w:val="20"/>
      <w:szCs w:val="20"/>
      <w:lang w:eastAsia="de-CH"/>
    </w:rPr>
  </w:style>
  <w:style w:type="paragraph" w:styleId="Liste4">
    <w:name w:val="List 4"/>
    <w:basedOn w:val="Standard"/>
    <w:uiPriority w:val="99"/>
    <w:semiHidden/>
    <w:unhideWhenUsed/>
    <w:rsid w:val="00401A6B"/>
    <w:pPr>
      <w:spacing w:before="40" w:after="160" w:line="288" w:lineRule="auto"/>
      <w:ind w:left="1440" w:hanging="360"/>
      <w:contextualSpacing/>
      <w:jc w:val="both"/>
    </w:pPr>
    <w:rPr>
      <w:rFonts w:asciiTheme="minorHAnsi" w:eastAsiaTheme="minorHAnsi" w:hAnsiTheme="minorHAnsi"/>
      <w:color w:val="595959" w:themeColor="text1" w:themeTint="A6"/>
      <w:kern w:val="20"/>
      <w:sz w:val="20"/>
      <w:szCs w:val="20"/>
      <w:lang w:eastAsia="de-CH"/>
    </w:rPr>
  </w:style>
  <w:style w:type="paragraph" w:styleId="Liste5">
    <w:name w:val="List 5"/>
    <w:basedOn w:val="Standard"/>
    <w:uiPriority w:val="99"/>
    <w:semiHidden/>
    <w:unhideWhenUsed/>
    <w:rsid w:val="00401A6B"/>
    <w:pPr>
      <w:spacing w:before="40" w:after="160" w:line="288" w:lineRule="auto"/>
      <w:ind w:left="1800" w:hanging="360"/>
      <w:contextualSpacing/>
      <w:jc w:val="both"/>
    </w:pPr>
    <w:rPr>
      <w:rFonts w:asciiTheme="minorHAnsi" w:eastAsiaTheme="minorHAnsi" w:hAnsiTheme="minorHAnsi"/>
      <w:color w:val="595959" w:themeColor="text1" w:themeTint="A6"/>
      <w:kern w:val="20"/>
      <w:sz w:val="20"/>
      <w:szCs w:val="20"/>
      <w:lang w:eastAsia="de-CH"/>
    </w:rPr>
  </w:style>
  <w:style w:type="paragraph" w:styleId="Listenfortsetzung">
    <w:name w:val="List Continue"/>
    <w:basedOn w:val="Standard"/>
    <w:uiPriority w:val="99"/>
    <w:semiHidden/>
    <w:unhideWhenUsed/>
    <w:rsid w:val="00401A6B"/>
    <w:pPr>
      <w:spacing w:before="40" w:after="120" w:line="288" w:lineRule="auto"/>
      <w:ind w:left="360"/>
      <w:contextualSpacing/>
      <w:jc w:val="both"/>
    </w:pPr>
    <w:rPr>
      <w:rFonts w:asciiTheme="minorHAnsi" w:eastAsiaTheme="minorHAnsi" w:hAnsiTheme="minorHAnsi"/>
      <w:color w:val="595959" w:themeColor="text1" w:themeTint="A6"/>
      <w:kern w:val="20"/>
      <w:sz w:val="20"/>
      <w:szCs w:val="20"/>
      <w:lang w:eastAsia="de-CH"/>
    </w:rPr>
  </w:style>
  <w:style w:type="paragraph" w:styleId="Listenfortsetzung2">
    <w:name w:val="List Continue 2"/>
    <w:basedOn w:val="Standard"/>
    <w:uiPriority w:val="99"/>
    <w:semiHidden/>
    <w:unhideWhenUsed/>
    <w:rsid w:val="00401A6B"/>
    <w:pPr>
      <w:spacing w:before="40" w:after="120" w:line="288" w:lineRule="auto"/>
      <w:ind w:left="720"/>
      <w:contextualSpacing/>
      <w:jc w:val="both"/>
    </w:pPr>
    <w:rPr>
      <w:rFonts w:asciiTheme="minorHAnsi" w:eastAsiaTheme="minorHAnsi" w:hAnsiTheme="minorHAnsi"/>
      <w:color w:val="595959" w:themeColor="text1" w:themeTint="A6"/>
      <w:kern w:val="20"/>
      <w:sz w:val="20"/>
      <w:szCs w:val="20"/>
      <w:lang w:eastAsia="de-CH"/>
    </w:rPr>
  </w:style>
  <w:style w:type="paragraph" w:styleId="Listenfortsetzung3">
    <w:name w:val="List Continue 3"/>
    <w:basedOn w:val="Standard"/>
    <w:uiPriority w:val="99"/>
    <w:semiHidden/>
    <w:unhideWhenUsed/>
    <w:rsid w:val="00401A6B"/>
    <w:pPr>
      <w:spacing w:before="40" w:after="120" w:line="288" w:lineRule="auto"/>
      <w:ind w:left="1080"/>
      <w:contextualSpacing/>
      <w:jc w:val="both"/>
    </w:pPr>
    <w:rPr>
      <w:rFonts w:asciiTheme="minorHAnsi" w:eastAsiaTheme="minorHAnsi" w:hAnsiTheme="minorHAnsi"/>
      <w:color w:val="595959" w:themeColor="text1" w:themeTint="A6"/>
      <w:kern w:val="20"/>
      <w:sz w:val="20"/>
      <w:szCs w:val="20"/>
      <w:lang w:eastAsia="de-CH"/>
    </w:rPr>
  </w:style>
  <w:style w:type="paragraph" w:styleId="Listenfortsetzung4">
    <w:name w:val="List Continue 4"/>
    <w:basedOn w:val="Standard"/>
    <w:uiPriority w:val="99"/>
    <w:semiHidden/>
    <w:unhideWhenUsed/>
    <w:rsid w:val="00401A6B"/>
    <w:pPr>
      <w:spacing w:before="40" w:after="120" w:line="288" w:lineRule="auto"/>
      <w:ind w:left="1440"/>
      <w:contextualSpacing/>
      <w:jc w:val="both"/>
    </w:pPr>
    <w:rPr>
      <w:rFonts w:asciiTheme="minorHAnsi" w:eastAsiaTheme="minorHAnsi" w:hAnsiTheme="minorHAnsi"/>
      <w:color w:val="595959" w:themeColor="text1" w:themeTint="A6"/>
      <w:kern w:val="20"/>
      <w:sz w:val="20"/>
      <w:szCs w:val="20"/>
      <w:lang w:eastAsia="de-CH"/>
    </w:rPr>
  </w:style>
  <w:style w:type="paragraph" w:styleId="Listenfortsetzung5">
    <w:name w:val="List Continue 5"/>
    <w:basedOn w:val="Standard"/>
    <w:uiPriority w:val="99"/>
    <w:semiHidden/>
    <w:unhideWhenUsed/>
    <w:rsid w:val="00401A6B"/>
    <w:pPr>
      <w:spacing w:before="40" w:after="120" w:line="288" w:lineRule="auto"/>
      <w:ind w:left="1800"/>
      <w:contextualSpacing/>
      <w:jc w:val="both"/>
    </w:pPr>
    <w:rPr>
      <w:rFonts w:asciiTheme="minorHAnsi" w:eastAsiaTheme="minorHAnsi" w:hAnsiTheme="minorHAnsi"/>
      <w:color w:val="595959" w:themeColor="text1" w:themeTint="A6"/>
      <w:kern w:val="20"/>
      <w:sz w:val="20"/>
      <w:szCs w:val="20"/>
      <w:lang w:eastAsia="de-CH"/>
    </w:rPr>
  </w:style>
  <w:style w:type="paragraph" w:styleId="Listennummer">
    <w:name w:val="List Number"/>
    <w:basedOn w:val="Standard"/>
    <w:uiPriority w:val="1"/>
    <w:unhideWhenUsed/>
    <w:qFormat/>
    <w:rsid w:val="00401A6B"/>
    <w:pPr>
      <w:numPr>
        <w:numId w:val="10"/>
      </w:numPr>
      <w:spacing w:before="40" w:after="160" w:line="288" w:lineRule="auto"/>
      <w:contextualSpacing/>
      <w:jc w:val="both"/>
    </w:pPr>
    <w:rPr>
      <w:rFonts w:asciiTheme="minorHAnsi" w:eastAsiaTheme="minorHAnsi" w:hAnsiTheme="minorHAnsi"/>
      <w:color w:val="595959" w:themeColor="text1" w:themeTint="A6"/>
      <w:kern w:val="20"/>
      <w:sz w:val="20"/>
      <w:szCs w:val="20"/>
      <w:lang w:eastAsia="de-CH"/>
    </w:rPr>
  </w:style>
  <w:style w:type="paragraph" w:styleId="Listennummer2">
    <w:name w:val="List Number 2"/>
    <w:basedOn w:val="Standard"/>
    <w:uiPriority w:val="1"/>
    <w:unhideWhenUsed/>
    <w:qFormat/>
    <w:rsid w:val="00401A6B"/>
    <w:pPr>
      <w:numPr>
        <w:ilvl w:val="1"/>
        <w:numId w:val="10"/>
      </w:numPr>
      <w:spacing w:before="40" w:after="160" w:line="288" w:lineRule="auto"/>
      <w:contextualSpacing/>
      <w:jc w:val="both"/>
    </w:pPr>
    <w:rPr>
      <w:rFonts w:asciiTheme="minorHAnsi" w:eastAsiaTheme="minorHAnsi" w:hAnsiTheme="minorHAnsi"/>
      <w:color w:val="595959" w:themeColor="text1" w:themeTint="A6"/>
      <w:kern w:val="20"/>
      <w:sz w:val="20"/>
      <w:szCs w:val="20"/>
      <w:lang w:eastAsia="de-CH"/>
    </w:rPr>
  </w:style>
  <w:style w:type="paragraph" w:styleId="Listennummer3">
    <w:name w:val="List Number 3"/>
    <w:basedOn w:val="Standard"/>
    <w:uiPriority w:val="18"/>
    <w:unhideWhenUsed/>
    <w:qFormat/>
    <w:rsid w:val="00401A6B"/>
    <w:pPr>
      <w:numPr>
        <w:ilvl w:val="2"/>
        <w:numId w:val="10"/>
      </w:numPr>
      <w:spacing w:before="40" w:after="160" w:line="288" w:lineRule="auto"/>
      <w:contextualSpacing/>
      <w:jc w:val="both"/>
    </w:pPr>
    <w:rPr>
      <w:rFonts w:asciiTheme="minorHAnsi" w:eastAsiaTheme="minorHAnsi" w:hAnsiTheme="minorHAnsi"/>
      <w:color w:val="595959" w:themeColor="text1" w:themeTint="A6"/>
      <w:kern w:val="20"/>
      <w:sz w:val="20"/>
      <w:szCs w:val="20"/>
      <w:lang w:eastAsia="de-CH"/>
    </w:rPr>
  </w:style>
  <w:style w:type="paragraph" w:styleId="Listennummer4">
    <w:name w:val="List Number 4"/>
    <w:basedOn w:val="Standard"/>
    <w:uiPriority w:val="18"/>
    <w:semiHidden/>
    <w:unhideWhenUsed/>
    <w:rsid w:val="00401A6B"/>
    <w:pPr>
      <w:numPr>
        <w:ilvl w:val="3"/>
        <w:numId w:val="10"/>
      </w:numPr>
      <w:spacing w:before="40" w:after="160" w:line="288" w:lineRule="auto"/>
      <w:contextualSpacing/>
      <w:jc w:val="both"/>
    </w:pPr>
    <w:rPr>
      <w:rFonts w:asciiTheme="minorHAnsi" w:eastAsiaTheme="minorHAnsi" w:hAnsiTheme="minorHAnsi"/>
      <w:color w:val="595959" w:themeColor="text1" w:themeTint="A6"/>
      <w:kern w:val="20"/>
      <w:sz w:val="20"/>
      <w:szCs w:val="20"/>
      <w:lang w:eastAsia="de-CH"/>
    </w:rPr>
  </w:style>
  <w:style w:type="paragraph" w:styleId="Listennummer5">
    <w:name w:val="List Number 5"/>
    <w:basedOn w:val="Standard"/>
    <w:uiPriority w:val="18"/>
    <w:semiHidden/>
    <w:unhideWhenUsed/>
    <w:rsid w:val="00401A6B"/>
    <w:pPr>
      <w:numPr>
        <w:ilvl w:val="4"/>
        <w:numId w:val="10"/>
      </w:numPr>
      <w:spacing w:before="40" w:after="160" w:line="288" w:lineRule="auto"/>
      <w:contextualSpacing/>
      <w:jc w:val="both"/>
    </w:pPr>
    <w:rPr>
      <w:rFonts w:asciiTheme="minorHAnsi" w:eastAsiaTheme="minorHAnsi" w:hAnsiTheme="minorHAnsi"/>
      <w:color w:val="595959" w:themeColor="text1" w:themeTint="A6"/>
      <w:kern w:val="20"/>
      <w:sz w:val="20"/>
      <w:szCs w:val="20"/>
      <w:lang w:eastAsia="de-CH"/>
    </w:rPr>
  </w:style>
  <w:style w:type="paragraph" w:customStyle="1" w:styleId="Makro">
    <w:name w:val="Makro"/>
    <w:link w:val="Makrotextzeichen"/>
    <w:uiPriority w:val="99"/>
    <w:semiHidden/>
    <w:unhideWhenUsed/>
    <w:rsid w:val="00401A6B"/>
    <w:pPr>
      <w:tabs>
        <w:tab w:val="left" w:pos="480"/>
        <w:tab w:val="left" w:pos="960"/>
        <w:tab w:val="left" w:pos="1440"/>
        <w:tab w:val="left" w:pos="1920"/>
        <w:tab w:val="left" w:pos="2400"/>
        <w:tab w:val="left" w:pos="2880"/>
        <w:tab w:val="left" w:pos="3360"/>
        <w:tab w:val="left" w:pos="3840"/>
        <w:tab w:val="left" w:pos="4320"/>
      </w:tabs>
      <w:spacing w:before="40" w:after="0" w:line="300" w:lineRule="auto"/>
    </w:pPr>
    <w:rPr>
      <w:rFonts w:ascii="Consolas" w:eastAsiaTheme="minorHAnsi" w:hAnsi="Consolas" w:cs="Consolas"/>
      <w:color w:val="595959" w:themeColor="text1" w:themeTint="A6"/>
      <w:sz w:val="20"/>
      <w:szCs w:val="20"/>
      <w:lang w:val="de-DE" w:eastAsia="de-CH"/>
    </w:rPr>
  </w:style>
  <w:style w:type="character" w:customStyle="1" w:styleId="Makrotextzeichen">
    <w:name w:val="Makrotextzeichen"/>
    <w:basedOn w:val="Absatz-Standardschriftart"/>
    <w:link w:val="Makro"/>
    <w:uiPriority w:val="99"/>
    <w:semiHidden/>
    <w:rsid w:val="00401A6B"/>
    <w:rPr>
      <w:rFonts w:ascii="Consolas" w:eastAsiaTheme="minorHAnsi" w:hAnsi="Consolas" w:cs="Consolas"/>
      <w:color w:val="595959" w:themeColor="text1" w:themeTint="A6"/>
      <w:sz w:val="20"/>
      <w:szCs w:val="20"/>
      <w:lang w:val="de-DE" w:eastAsia="de-CH"/>
    </w:rPr>
  </w:style>
  <w:style w:type="table" w:styleId="MittleresRaster1">
    <w:name w:val="Medium Grid 1"/>
    <w:basedOn w:val="NormaleTabelle"/>
    <w:uiPriority w:val="67"/>
    <w:rsid w:val="00401A6B"/>
    <w:pPr>
      <w:spacing w:before="40" w:after="0" w:line="240" w:lineRule="auto"/>
    </w:pPr>
    <w:rPr>
      <w:rFonts w:eastAsiaTheme="minorHAnsi"/>
      <w:color w:val="595959" w:themeColor="text1" w:themeTint="A6"/>
      <w:sz w:val="20"/>
      <w:szCs w:val="20"/>
      <w:lang w:val="de-DE" w:eastAsia="de-CH"/>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customStyle="1" w:styleId="MittleresRaster1Akzent1">
    <w:name w:val="Mittleres Raster 1;Akzent 1"/>
    <w:basedOn w:val="NormaleTabelle"/>
    <w:uiPriority w:val="67"/>
    <w:rsid w:val="00401A6B"/>
    <w:pPr>
      <w:spacing w:before="40" w:after="0" w:line="240" w:lineRule="auto"/>
    </w:pPr>
    <w:rPr>
      <w:rFonts w:eastAsiaTheme="minorHAnsi"/>
      <w:color w:val="595959" w:themeColor="text1" w:themeTint="A6"/>
      <w:sz w:val="20"/>
      <w:szCs w:val="20"/>
      <w:lang w:val="de-DE" w:eastAsia="de-CH"/>
    </w:rPr>
    <w:tblPr>
      <w:tblStyleRowBandSize w:val="1"/>
      <w:tblStyleColBandSize w:val="1"/>
      <w:tblBorders>
        <w:top w:val="single" w:sz="8" w:space="0" w:color="F3B862" w:themeColor="accent1" w:themeTint="BF"/>
        <w:left w:val="single" w:sz="8" w:space="0" w:color="F3B862" w:themeColor="accent1" w:themeTint="BF"/>
        <w:bottom w:val="single" w:sz="8" w:space="0" w:color="F3B862" w:themeColor="accent1" w:themeTint="BF"/>
        <w:right w:val="single" w:sz="8" w:space="0" w:color="F3B862" w:themeColor="accent1" w:themeTint="BF"/>
        <w:insideH w:val="single" w:sz="8" w:space="0" w:color="F3B862" w:themeColor="accent1" w:themeTint="BF"/>
        <w:insideV w:val="single" w:sz="8" w:space="0" w:color="F3B862" w:themeColor="accent1" w:themeTint="BF"/>
      </w:tblBorders>
    </w:tblPr>
    <w:tcPr>
      <w:shd w:val="clear" w:color="auto" w:fill="FBE7CB" w:themeFill="accent1" w:themeFillTint="3F"/>
    </w:tcPr>
    <w:tblStylePr w:type="firstRow">
      <w:rPr>
        <w:b/>
        <w:bCs/>
      </w:rPr>
    </w:tblStylePr>
    <w:tblStylePr w:type="lastRow">
      <w:rPr>
        <w:b/>
        <w:bCs/>
      </w:rPr>
      <w:tblPr/>
      <w:tcPr>
        <w:tcBorders>
          <w:top w:val="single" w:sz="18" w:space="0" w:color="F3B862" w:themeColor="accent1" w:themeTint="BF"/>
        </w:tcBorders>
      </w:tcPr>
    </w:tblStylePr>
    <w:tblStylePr w:type="firstCol">
      <w:rPr>
        <w:b/>
        <w:bCs/>
      </w:rPr>
    </w:tblStylePr>
    <w:tblStylePr w:type="lastCol">
      <w:rPr>
        <w:b/>
        <w:bCs/>
      </w:rPr>
    </w:tblStylePr>
    <w:tblStylePr w:type="band1Vert">
      <w:tblPr/>
      <w:tcPr>
        <w:shd w:val="clear" w:color="auto" w:fill="F7D096" w:themeFill="accent1" w:themeFillTint="7F"/>
      </w:tcPr>
    </w:tblStylePr>
    <w:tblStylePr w:type="band1Horz">
      <w:tblPr/>
      <w:tcPr>
        <w:shd w:val="clear" w:color="auto" w:fill="F7D096" w:themeFill="accent1" w:themeFillTint="7F"/>
      </w:tcPr>
    </w:tblStylePr>
  </w:style>
  <w:style w:type="table" w:customStyle="1" w:styleId="MittleresRaster1Akzent2">
    <w:name w:val="Mittleres Raster 1;Akzent 2"/>
    <w:basedOn w:val="NormaleTabelle"/>
    <w:uiPriority w:val="67"/>
    <w:rsid w:val="00401A6B"/>
    <w:pPr>
      <w:spacing w:before="40" w:after="0" w:line="240" w:lineRule="auto"/>
    </w:pPr>
    <w:rPr>
      <w:rFonts w:eastAsiaTheme="minorHAnsi"/>
      <w:color w:val="595959" w:themeColor="text1" w:themeTint="A6"/>
      <w:sz w:val="20"/>
      <w:szCs w:val="20"/>
      <w:lang w:val="de-DE" w:eastAsia="de-CH"/>
    </w:rPr>
    <w:tblPr>
      <w:tblStyleRowBandSize w:val="1"/>
      <w:tblStyleColBandSize w:val="1"/>
      <w:tblBorders>
        <w:top w:val="single" w:sz="8" w:space="0" w:color="BE8977" w:themeColor="accent2" w:themeTint="BF"/>
        <w:left w:val="single" w:sz="8" w:space="0" w:color="BE8977" w:themeColor="accent2" w:themeTint="BF"/>
        <w:bottom w:val="single" w:sz="8" w:space="0" w:color="BE8977" w:themeColor="accent2" w:themeTint="BF"/>
        <w:right w:val="single" w:sz="8" w:space="0" w:color="BE8977" w:themeColor="accent2" w:themeTint="BF"/>
        <w:insideH w:val="single" w:sz="8" w:space="0" w:color="BE8977" w:themeColor="accent2" w:themeTint="BF"/>
        <w:insideV w:val="single" w:sz="8" w:space="0" w:color="BE8977" w:themeColor="accent2" w:themeTint="BF"/>
      </w:tblBorders>
    </w:tblPr>
    <w:tcPr>
      <w:shd w:val="clear" w:color="auto" w:fill="E9D8D2" w:themeFill="accent2" w:themeFillTint="3F"/>
    </w:tcPr>
    <w:tblStylePr w:type="firstRow">
      <w:rPr>
        <w:b/>
        <w:bCs/>
      </w:rPr>
    </w:tblStylePr>
    <w:tblStylePr w:type="lastRow">
      <w:rPr>
        <w:b/>
        <w:bCs/>
      </w:rPr>
      <w:tblPr/>
      <w:tcPr>
        <w:tcBorders>
          <w:top w:val="single" w:sz="18" w:space="0" w:color="BE8977" w:themeColor="accent2" w:themeTint="BF"/>
        </w:tcBorders>
      </w:tcPr>
    </w:tblStylePr>
    <w:tblStylePr w:type="firstCol">
      <w:rPr>
        <w:b/>
        <w:bCs/>
      </w:rPr>
    </w:tblStylePr>
    <w:tblStylePr w:type="lastCol">
      <w:rPr>
        <w:b/>
        <w:bCs/>
      </w:rPr>
    </w:tblStylePr>
    <w:tblStylePr w:type="band1Vert">
      <w:tblPr/>
      <w:tcPr>
        <w:shd w:val="clear" w:color="auto" w:fill="D4B0A4" w:themeFill="accent2" w:themeFillTint="7F"/>
      </w:tcPr>
    </w:tblStylePr>
    <w:tblStylePr w:type="band1Horz">
      <w:tblPr/>
      <w:tcPr>
        <w:shd w:val="clear" w:color="auto" w:fill="D4B0A4" w:themeFill="accent2" w:themeFillTint="7F"/>
      </w:tcPr>
    </w:tblStylePr>
  </w:style>
  <w:style w:type="table" w:customStyle="1" w:styleId="MittleresRaster1Akzent3">
    <w:name w:val="Mittleres Raster 1;Akzent 3"/>
    <w:basedOn w:val="NormaleTabelle"/>
    <w:uiPriority w:val="67"/>
    <w:rsid w:val="00401A6B"/>
    <w:pPr>
      <w:spacing w:before="40" w:after="0" w:line="240" w:lineRule="auto"/>
    </w:pPr>
    <w:rPr>
      <w:rFonts w:eastAsiaTheme="minorHAnsi"/>
      <w:color w:val="595959" w:themeColor="text1" w:themeTint="A6"/>
      <w:sz w:val="20"/>
      <w:szCs w:val="20"/>
      <w:lang w:val="de-DE" w:eastAsia="de-CH"/>
    </w:rPr>
    <w:tblPr>
      <w:tblStyleRowBandSize w:val="1"/>
      <w:tblStyleColBandSize w:val="1"/>
      <w:tblBorders>
        <w:top w:val="single" w:sz="8" w:space="0" w:color="C7A79F" w:themeColor="accent3" w:themeTint="BF"/>
        <w:left w:val="single" w:sz="8" w:space="0" w:color="C7A79F" w:themeColor="accent3" w:themeTint="BF"/>
        <w:bottom w:val="single" w:sz="8" w:space="0" w:color="C7A79F" w:themeColor="accent3" w:themeTint="BF"/>
        <w:right w:val="single" w:sz="8" w:space="0" w:color="C7A79F" w:themeColor="accent3" w:themeTint="BF"/>
        <w:insideH w:val="single" w:sz="8" w:space="0" w:color="C7A79F" w:themeColor="accent3" w:themeTint="BF"/>
        <w:insideV w:val="single" w:sz="8" w:space="0" w:color="C7A79F" w:themeColor="accent3" w:themeTint="BF"/>
      </w:tblBorders>
    </w:tblPr>
    <w:tcPr>
      <w:shd w:val="clear" w:color="auto" w:fill="ECE2DF" w:themeFill="accent3" w:themeFillTint="3F"/>
    </w:tcPr>
    <w:tblStylePr w:type="firstRow">
      <w:rPr>
        <w:b/>
        <w:bCs/>
      </w:rPr>
    </w:tblStylePr>
    <w:tblStylePr w:type="lastRow">
      <w:rPr>
        <w:b/>
        <w:bCs/>
      </w:rPr>
      <w:tblPr/>
      <w:tcPr>
        <w:tcBorders>
          <w:top w:val="single" w:sz="18" w:space="0" w:color="C7A79F" w:themeColor="accent3" w:themeTint="BF"/>
        </w:tcBorders>
      </w:tcPr>
    </w:tblStylePr>
    <w:tblStylePr w:type="firstCol">
      <w:rPr>
        <w:b/>
        <w:bCs/>
      </w:rPr>
    </w:tblStylePr>
    <w:tblStylePr w:type="lastCol">
      <w:rPr>
        <w:b/>
        <w:bCs/>
      </w:rPr>
    </w:tblStylePr>
    <w:tblStylePr w:type="band1Vert">
      <w:tblPr/>
      <w:tcPr>
        <w:shd w:val="clear" w:color="auto" w:fill="DAC4BF" w:themeFill="accent3" w:themeFillTint="7F"/>
      </w:tcPr>
    </w:tblStylePr>
    <w:tblStylePr w:type="band1Horz">
      <w:tblPr/>
      <w:tcPr>
        <w:shd w:val="clear" w:color="auto" w:fill="DAC4BF" w:themeFill="accent3" w:themeFillTint="7F"/>
      </w:tcPr>
    </w:tblStylePr>
  </w:style>
  <w:style w:type="table" w:customStyle="1" w:styleId="MittleresRaster1Akzent4">
    <w:name w:val="Mittleres Raster 1;Akzent 4"/>
    <w:basedOn w:val="NormaleTabelle"/>
    <w:uiPriority w:val="67"/>
    <w:rsid w:val="00401A6B"/>
    <w:pPr>
      <w:spacing w:before="40" w:after="0" w:line="240" w:lineRule="auto"/>
    </w:pPr>
    <w:rPr>
      <w:rFonts w:eastAsiaTheme="minorHAnsi"/>
      <w:color w:val="595959" w:themeColor="text1" w:themeTint="A6"/>
      <w:sz w:val="20"/>
      <w:szCs w:val="20"/>
      <w:lang w:val="de-DE" w:eastAsia="de-CH"/>
    </w:rPr>
    <w:tblPr>
      <w:tblStyleRowBandSize w:val="1"/>
      <w:tblStyleColBandSize w:val="1"/>
      <w:tblBorders>
        <w:top w:val="single" w:sz="8" w:space="0" w:color="D2B191" w:themeColor="accent4" w:themeTint="BF"/>
        <w:left w:val="single" w:sz="8" w:space="0" w:color="D2B191" w:themeColor="accent4" w:themeTint="BF"/>
        <w:bottom w:val="single" w:sz="8" w:space="0" w:color="D2B191" w:themeColor="accent4" w:themeTint="BF"/>
        <w:right w:val="single" w:sz="8" w:space="0" w:color="D2B191" w:themeColor="accent4" w:themeTint="BF"/>
        <w:insideH w:val="single" w:sz="8" w:space="0" w:color="D2B191" w:themeColor="accent4" w:themeTint="BF"/>
        <w:insideV w:val="single" w:sz="8" w:space="0" w:color="D2B191" w:themeColor="accent4" w:themeTint="BF"/>
      </w:tblBorders>
    </w:tblPr>
    <w:tcPr>
      <w:shd w:val="clear" w:color="auto" w:fill="F0E5DA" w:themeFill="accent4" w:themeFillTint="3F"/>
    </w:tcPr>
    <w:tblStylePr w:type="firstRow">
      <w:rPr>
        <w:b/>
        <w:bCs/>
      </w:rPr>
    </w:tblStylePr>
    <w:tblStylePr w:type="lastRow">
      <w:rPr>
        <w:b/>
        <w:bCs/>
      </w:rPr>
      <w:tblPr/>
      <w:tcPr>
        <w:tcBorders>
          <w:top w:val="single" w:sz="18" w:space="0" w:color="D2B191" w:themeColor="accent4" w:themeTint="BF"/>
        </w:tcBorders>
      </w:tcPr>
    </w:tblStylePr>
    <w:tblStylePr w:type="firstCol">
      <w:rPr>
        <w:b/>
        <w:bCs/>
      </w:rPr>
    </w:tblStylePr>
    <w:tblStylePr w:type="lastCol">
      <w:rPr>
        <w:b/>
        <w:bCs/>
      </w:rPr>
    </w:tblStylePr>
    <w:tblStylePr w:type="band1Vert">
      <w:tblPr/>
      <w:tcPr>
        <w:shd w:val="clear" w:color="auto" w:fill="E1CBB6" w:themeFill="accent4" w:themeFillTint="7F"/>
      </w:tcPr>
    </w:tblStylePr>
    <w:tblStylePr w:type="band1Horz">
      <w:tblPr/>
      <w:tcPr>
        <w:shd w:val="clear" w:color="auto" w:fill="E1CBB6" w:themeFill="accent4" w:themeFillTint="7F"/>
      </w:tcPr>
    </w:tblStylePr>
  </w:style>
  <w:style w:type="table" w:customStyle="1" w:styleId="MittleresRaster1Akzent5">
    <w:name w:val="Mittleres Raster 1;Akzent 5"/>
    <w:basedOn w:val="NormaleTabelle"/>
    <w:uiPriority w:val="67"/>
    <w:rsid w:val="00401A6B"/>
    <w:pPr>
      <w:spacing w:before="40" w:after="0" w:line="240" w:lineRule="auto"/>
    </w:pPr>
    <w:rPr>
      <w:rFonts w:eastAsiaTheme="minorHAnsi"/>
      <w:color w:val="595959" w:themeColor="text1" w:themeTint="A6"/>
      <w:sz w:val="20"/>
      <w:szCs w:val="20"/>
      <w:lang w:val="de-DE" w:eastAsia="de-CH"/>
    </w:rPr>
    <w:tblPr>
      <w:tblStyleRowBandSize w:val="1"/>
      <w:tblStyleColBandSize w:val="1"/>
      <w:tblBorders>
        <w:top w:val="single" w:sz="8" w:space="0" w:color="B8AF96" w:themeColor="accent5" w:themeTint="BF"/>
        <w:left w:val="single" w:sz="8" w:space="0" w:color="B8AF96" w:themeColor="accent5" w:themeTint="BF"/>
        <w:bottom w:val="single" w:sz="8" w:space="0" w:color="B8AF96" w:themeColor="accent5" w:themeTint="BF"/>
        <w:right w:val="single" w:sz="8" w:space="0" w:color="B8AF96" w:themeColor="accent5" w:themeTint="BF"/>
        <w:insideH w:val="single" w:sz="8" w:space="0" w:color="B8AF96" w:themeColor="accent5" w:themeTint="BF"/>
        <w:insideV w:val="single" w:sz="8" w:space="0" w:color="B8AF96" w:themeColor="accent5" w:themeTint="BF"/>
      </w:tblBorders>
    </w:tblPr>
    <w:tcPr>
      <w:shd w:val="clear" w:color="auto" w:fill="E7E4DC" w:themeFill="accent5" w:themeFillTint="3F"/>
    </w:tcPr>
    <w:tblStylePr w:type="firstRow">
      <w:rPr>
        <w:b/>
        <w:bCs/>
      </w:rPr>
    </w:tblStylePr>
    <w:tblStylePr w:type="lastRow">
      <w:rPr>
        <w:b/>
        <w:bCs/>
      </w:rPr>
      <w:tblPr/>
      <w:tcPr>
        <w:tcBorders>
          <w:top w:val="single" w:sz="18" w:space="0" w:color="B8AF96" w:themeColor="accent5" w:themeTint="BF"/>
        </w:tcBorders>
      </w:tcPr>
    </w:tblStylePr>
    <w:tblStylePr w:type="firstCol">
      <w:rPr>
        <w:b/>
        <w:bCs/>
      </w:rPr>
    </w:tblStylePr>
    <w:tblStylePr w:type="lastCol">
      <w:rPr>
        <w:b/>
        <w:bCs/>
      </w:rPr>
    </w:tblStylePr>
    <w:tblStylePr w:type="band1Vert">
      <w:tblPr/>
      <w:tcPr>
        <w:shd w:val="clear" w:color="auto" w:fill="D0CAB9" w:themeFill="accent5" w:themeFillTint="7F"/>
      </w:tcPr>
    </w:tblStylePr>
    <w:tblStylePr w:type="band1Horz">
      <w:tblPr/>
      <w:tcPr>
        <w:shd w:val="clear" w:color="auto" w:fill="D0CAB9" w:themeFill="accent5" w:themeFillTint="7F"/>
      </w:tcPr>
    </w:tblStylePr>
  </w:style>
  <w:style w:type="table" w:customStyle="1" w:styleId="MittleresRaster1Akzent6">
    <w:name w:val="Mittleres Raster 1;Akzent 6"/>
    <w:basedOn w:val="NormaleTabelle"/>
    <w:uiPriority w:val="67"/>
    <w:rsid w:val="00401A6B"/>
    <w:pPr>
      <w:spacing w:before="40" w:after="0" w:line="240" w:lineRule="auto"/>
    </w:pPr>
    <w:rPr>
      <w:rFonts w:eastAsiaTheme="minorHAnsi"/>
      <w:color w:val="595959" w:themeColor="text1" w:themeTint="A6"/>
      <w:sz w:val="20"/>
      <w:szCs w:val="20"/>
      <w:lang w:val="de-DE" w:eastAsia="de-CH"/>
    </w:rPr>
    <w:tblPr>
      <w:tblStyleRowBandSize w:val="1"/>
      <w:tblStyleColBandSize w:val="1"/>
      <w:tblBorders>
        <w:top w:val="single" w:sz="8" w:space="0" w:color="DA9754" w:themeColor="accent6" w:themeTint="BF"/>
        <w:left w:val="single" w:sz="8" w:space="0" w:color="DA9754" w:themeColor="accent6" w:themeTint="BF"/>
        <w:bottom w:val="single" w:sz="8" w:space="0" w:color="DA9754" w:themeColor="accent6" w:themeTint="BF"/>
        <w:right w:val="single" w:sz="8" w:space="0" w:color="DA9754" w:themeColor="accent6" w:themeTint="BF"/>
        <w:insideH w:val="single" w:sz="8" w:space="0" w:color="DA9754" w:themeColor="accent6" w:themeTint="BF"/>
        <w:insideV w:val="single" w:sz="8" w:space="0" w:color="DA9754" w:themeColor="accent6" w:themeTint="BF"/>
      </w:tblBorders>
    </w:tblPr>
    <w:tcPr>
      <w:shd w:val="clear" w:color="auto" w:fill="F3DCC6" w:themeFill="accent6" w:themeFillTint="3F"/>
    </w:tcPr>
    <w:tblStylePr w:type="firstRow">
      <w:rPr>
        <w:b/>
        <w:bCs/>
      </w:rPr>
    </w:tblStylePr>
    <w:tblStylePr w:type="lastRow">
      <w:rPr>
        <w:b/>
        <w:bCs/>
      </w:rPr>
      <w:tblPr/>
      <w:tcPr>
        <w:tcBorders>
          <w:top w:val="single" w:sz="18" w:space="0" w:color="DA9754" w:themeColor="accent6" w:themeTint="BF"/>
        </w:tcBorders>
      </w:tcPr>
    </w:tblStylePr>
    <w:tblStylePr w:type="firstCol">
      <w:rPr>
        <w:b/>
        <w:bCs/>
      </w:rPr>
    </w:tblStylePr>
    <w:tblStylePr w:type="lastCol">
      <w:rPr>
        <w:b/>
        <w:bCs/>
      </w:rPr>
    </w:tblStylePr>
    <w:tblStylePr w:type="band1Vert">
      <w:tblPr/>
      <w:tcPr>
        <w:shd w:val="clear" w:color="auto" w:fill="E7B98D" w:themeFill="accent6" w:themeFillTint="7F"/>
      </w:tcPr>
    </w:tblStylePr>
    <w:tblStylePr w:type="band1Horz">
      <w:tblPr/>
      <w:tcPr>
        <w:shd w:val="clear" w:color="auto" w:fill="E7B98D" w:themeFill="accent6" w:themeFillTint="7F"/>
      </w:tcPr>
    </w:tblStylePr>
  </w:style>
  <w:style w:type="table" w:styleId="MittleresRaster2">
    <w:name w:val="Medium Grid 2"/>
    <w:basedOn w:val="NormaleTabelle"/>
    <w:uiPriority w:val="68"/>
    <w:rsid w:val="00401A6B"/>
    <w:pPr>
      <w:spacing w:before="40" w:after="0" w:line="240" w:lineRule="auto"/>
    </w:pPr>
    <w:rPr>
      <w:rFonts w:asciiTheme="majorHAnsi" w:eastAsiaTheme="majorEastAsia" w:hAnsiTheme="majorHAnsi" w:cstheme="majorBidi"/>
      <w:color w:val="000000" w:themeColor="text1"/>
      <w:sz w:val="20"/>
      <w:szCs w:val="20"/>
      <w:lang w:val="de-DE" w:eastAsia="de-CH"/>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customStyle="1" w:styleId="MittleresRaster2Akzent1">
    <w:name w:val="Mittleres Raster 2;Akzent 1"/>
    <w:basedOn w:val="NormaleTabelle"/>
    <w:uiPriority w:val="68"/>
    <w:rsid w:val="00401A6B"/>
    <w:pPr>
      <w:spacing w:before="40" w:after="0" w:line="240" w:lineRule="auto"/>
    </w:pPr>
    <w:rPr>
      <w:rFonts w:asciiTheme="majorHAnsi" w:eastAsiaTheme="majorEastAsia" w:hAnsiTheme="majorHAnsi" w:cstheme="majorBidi"/>
      <w:color w:val="000000" w:themeColor="text1"/>
      <w:sz w:val="20"/>
      <w:szCs w:val="20"/>
      <w:lang w:val="de-DE" w:eastAsia="de-CH"/>
    </w:rPr>
    <w:tblPr>
      <w:tblStyleRowBandSize w:val="1"/>
      <w:tblStyleColBandSize w:val="1"/>
      <w:tblBorders>
        <w:top w:val="single" w:sz="8" w:space="0" w:color="F0A22E" w:themeColor="accent1"/>
        <w:left w:val="single" w:sz="8" w:space="0" w:color="F0A22E" w:themeColor="accent1"/>
        <w:bottom w:val="single" w:sz="8" w:space="0" w:color="F0A22E" w:themeColor="accent1"/>
        <w:right w:val="single" w:sz="8" w:space="0" w:color="F0A22E" w:themeColor="accent1"/>
        <w:insideH w:val="single" w:sz="8" w:space="0" w:color="F0A22E" w:themeColor="accent1"/>
        <w:insideV w:val="single" w:sz="8" w:space="0" w:color="F0A22E" w:themeColor="accent1"/>
      </w:tblBorders>
    </w:tblPr>
    <w:tcPr>
      <w:shd w:val="clear" w:color="auto" w:fill="FBE7CB" w:themeFill="accent1" w:themeFillTint="3F"/>
    </w:tcPr>
    <w:tblStylePr w:type="firstRow">
      <w:rPr>
        <w:b/>
        <w:bCs/>
        <w:color w:val="000000" w:themeColor="text1"/>
      </w:rPr>
      <w:tblPr/>
      <w:tcPr>
        <w:shd w:val="clear" w:color="auto" w:fill="FDF5EA"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CECD5" w:themeFill="accent1" w:themeFillTint="33"/>
      </w:tcPr>
    </w:tblStylePr>
    <w:tblStylePr w:type="band1Vert">
      <w:tblPr/>
      <w:tcPr>
        <w:shd w:val="clear" w:color="auto" w:fill="F7D096" w:themeFill="accent1" w:themeFillTint="7F"/>
      </w:tcPr>
    </w:tblStylePr>
    <w:tblStylePr w:type="band1Horz">
      <w:tblPr/>
      <w:tcPr>
        <w:tcBorders>
          <w:insideH w:val="single" w:sz="6" w:space="0" w:color="F0A22E" w:themeColor="accent1"/>
          <w:insideV w:val="single" w:sz="6" w:space="0" w:color="F0A22E" w:themeColor="accent1"/>
        </w:tcBorders>
        <w:shd w:val="clear" w:color="auto" w:fill="F7D096" w:themeFill="accent1" w:themeFillTint="7F"/>
      </w:tcPr>
    </w:tblStylePr>
    <w:tblStylePr w:type="nwCell">
      <w:tblPr/>
      <w:tcPr>
        <w:shd w:val="clear" w:color="auto" w:fill="FFFFFF" w:themeFill="background1"/>
      </w:tcPr>
    </w:tblStylePr>
  </w:style>
  <w:style w:type="table" w:customStyle="1" w:styleId="MittleresRaster2Akzent2">
    <w:name w:val="Mittleres Raster 2;Akzent 2"/>
    <w:basedOn w:val="NormaleTabelle"/>
    <w:uiPriority w:val="68"/>
    <w:rsid w:val="00401A6B"/>
    <w:pPr>
      <w:spacing w:before="40" w:after="0" w:line="240" w:lineRule="auto"/>
    </w:pPr>
    <w:rPr>
      <w:rFonts w:asciiTheme="majorHAnsi" w:eastAsiaTheme="majorEastAsia" w:hAnsiTheme="majorHAnsi" w:cstheme="majorBidi"/>
      <w:color w:val="000000" w:themeColor="text1"/>
      <w:sz w:val="20"/>
      <w:szCs w:val="20"/>
      <w:lang w:val="de-DE" w:eastAsia="de-CH"/>
    </w:rPr>
    <w:tblPr>
      <w:tblStyleRowBandSize w:val="1"/>
      <w:tblStyleColBandSize w:val="1"/>
      <w:tblBorders>
        <w:top w:val="single" w:sz="8" w:space="0" w:color="A5644E" w:themeColor="accent2"/>
        <w:left w:val="single" w:sz="8" w:space="0" w:color="A5644E" w:themeColor="accent2"/>
        <w:bottom w:val="single" w:sz="8" w:space="0" w:color="A5644E" w:themeColor="accent2"/>
        <w:right w:val="single" w:sz="8" w:space="0" w:color="A5644E" w:themeColor="accent2"/>
        <w:insideH w:val="single" w:sz="8" w:space="0" w:color="A5644E" w:themeColor="accent2"/>
        <w:insideV w:val="single" w:sz="8" w:space="0" w:color="A5644E" w:themeColor="accent2"/>
      </w:tblBorders>
    </w:tblPr>
    <w:tcPr>
      <w:shd w:val="clear" w:color="auto" w:fill="E9D8D2" w:themeFill="accent2" w:themeFillTint="3F"/>
    </w:tcPr>
    <w:tblStylePr w:type="firstRow">
      <w:rPr>
        <w:b/>
        <w:bCs/>
        <w:color w:val="000000" w:themeColor="text1"/>
      </w:rPr>
      <w:tblPr/>
      <w:tcPr>
        <w:shd w:val="clear" w:color="auto" w:fill="F6EF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DDFDA" w:themeFill="accent2" w:themeFillTint="33"/>
      </w:tcPr>
    </w:tblStylePr>
    <w:tblStylePr w:type="band1Vert">
      <w:tblPr/>
      <w:tcPr>
        <w:shd w:val="clear" w:color="auto" w:fill="D4B0A4" w:themeFill="accent2" w:themeFillTint="7F"/>
      </w:tcPr>
    </w:tblStylePr>
    <w:tblStylePr w:type="band1Horz">
      <w:tblPr/>
      <w:tcPr>
        <w:tcBorders>
          <w:insideH w:val="single" w:sz="6" w:space="0" w:color="A5644E" w:themeColor="accent2"/>
          <w:insideV w:val="single" w:sz="6" w:space="0" w:color="A5644E" w:themeColor="accent2"/>
        </w:tcBorders>
        <w:shd w:val="clear" w:color="auto" w:fill="D4B0A4" w:themeFill="accent2" w:themeFillTint="7F"/>
      </w:tcPr>
    </w:tblStylePr>
    <w:tblStylePr w:type="nwCell">
      <w:tblPr/>
      <w:tcPr>
        <w:shd w:val="clear" w:color="auto" w:fill="FFFFFF" w:themeFill="background1"/>
      </w:tcPr>
    </w:tblStylePr>
  </w:style>
  <w:style w:type="table" w:customStyle="1" w:styleId="MittleresRaster2Akzent3">
    <w:name w:val="Mittleres Raster 2;Akzent 3"/>
    <w:basedOn w:val="NormaleTabelle"/>
    <w:uiPriority w:val="68"/>
    <w:rsid w:val="00401A6B"/>
    <w:pPr>
      <w:spacing w:before="40" w:after="0" w:line="240" w:lineRule="auto"/>
    </w:pPr>
    <w:rPr>
      <w:rFonts w:asciiTheme="majorHAnsi" w:eastAsiaTheme="majorEastAsia" w:hAnsiTheme="majorHAnsi" w:cstheme="majorBidi"/>
      <w:color w:val="000000" w:themeColor="text1"/>
      <w:sz w:val="20"/>
      <w:szCs w:val="20"/>
      <w:lang w:val="de-DE" w:eastAsia="de-CH"/>
    </w:rPr>
    <w:tblPr>
      <w:tblStyleRowBandSize w:val="1"/>
      <w:tblStyleColBandSize w:val="1"/>
      <w:tblBorders>
        <w:top w:val="single" w:sz="8" w:space="0" w:color="B58B80" w:themeColor="accent3"/>
        <w:left w:val="single" w:sz="8" w:space="0" w:color="B58B80" w:themeColor="accent3"/>
        <w:bottom w:val="single" w:sz="8" w:space="0" w:color="B58B80" w:themeColor="accent3"/>
        <w:right w:val="single" w:sz="8" w:space="0" w:color="B58B80" w:themeColor="accent3"/>
        <w:insideH w:val="single" w:sz="8" w:space="0" w:color="B58B80" w:themeColor="accent3"/>
        <w:insideV w:val="single" w:sz="8" w:space="0" w:color="B58B80" w:themeColor="accent3"/>
      </w:tblBorders>
    </w:tblPr>
    <w:tcPr>
      <w:shd w:val="clear" w:color="auto" w:fill="ECE2DF" w:themeFill="accent3" w:themeFillTint="3F"/>
    </w:tcPr>
    <w:tblStylePr w:type="firstRow">
      <w:rPr>
        <w:b/>
        <w:bCs/>
        <w:color w:val="000000" w:themeColor="text1"/>
      </w:rPr>
      <w:tblPr/>
      <w:tcPr>
        <w:shd w:val="clear" w:color="auto" w:fill="F7F3F2"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0E7E5" w:themeFill="accent3" w:themeFillTint="33"/>
      </w:tcPr>
    </w:tblStylePr>
    <w:tblStylePr w:type="band1Vert">
      <w:tblPr/>
      <w:tcPr>
        <w:shd w:val="clear" w:color="auto" w:fill="DAC4BF" w:themeFill="accent3" w:themeFillTint="7F"/>
      </w:tcPr>
    </w:tblStylePr>
    <w:tblStylePr w:type="band1Horz">
      <w:tblPr/>
      <w:tcPr>
        <w:tcBorders>
          <w:insideH w:val="single" w:sz="6" w:space="0" w:color="B58B80" w:themeColor="accent3"/>
          <w:insideV w:val="single" w:sz="6" w:space="0" w:color="B58B80" w:themeColor="accent3"/>
        </w:tcBorders>
        <w:shd w:val="clear" w:color="auto" w:fill="DAC4BF" w:themeFill="accent3" w:themeFillTint="7F"/>
      </w:tcPr>
    </w:tblStylePr>
    <w:tblStylePr w:type="nwCell">
      <w:tblPr/>
      <w:tcPr>
        <w:shd w:val="clear" w:color="auto" w:fill="FFFFFF" w:themeFill="background1"/>
      </w:tcPr>
    </w:tblStylePr>
  </w:style>
  <w:style w:type="table" w:customStyle="1" w:styleId="MittleresRaster2Akzent4">
    <w:name w:val="Mittleres Raster 2;Akzent 4"/>
    <w:basedOn w:val="NormaleTabelle"/>
    <w:uiPriority w:val="68"/>
    <w:rsid w:val="00401A6B"/>
    <w:pPr>
      <w:spacing w:before="40" w:after="0" w:line="240" w:lineRule="auto"/>
    </w:pPr>
    <w:rPr>
      <w:rFonts w:asciiTheme="majorHAnsi" w:eastAsiaTheme="majorEastAsia" w:hAnsiTheme="majorHAnsi" w:cstheme="majorBidi"/>
      <w:color w:val="000000" w:themeColor="text1"/>
      <w:sz w:val="20"/>
      <w:szCs w:val="20"/>
      <w:lang w:val="de-DE" w:eastAsia="de-CH"/>
    </w:rPr>
    <w:tblPr>
      <w:tblStyleRowBandSize w:val="1"/>
      <w:tblStyleColBandSize w:val="1"/>
      <w:tblBorders>
        <w:top w:val="single" w:sz="8" w:space="0" w:color="C3986D" w:themeColor="accent4"/>
        <w:left w:val="single" w:sz="8" w:space="0" w:color="C3986D" w:themeColor="accent4"/>
        <w:bottom w:val="single" w:sz="8" w:space="0" w:color="C3986D" w:themeColor="accent4"/>
        <w:right w:val="single" w:sz="8" w:space="0" w:color="C3986D" w:themeColor="accent4"/>
        <w:insideH w:val="single" w:sz="8" w:space="0" w:color="C3986D" w:themeColor="accent4"/>
        <w:insideV w:val="single" w:sz="8" w:space="0" w:color="C3986D" w:themeColor="accent4"/>
      </w:tblBorders>
    </w:tblPr>
    <w:tcPr>
      <w:shd w:val="clear" w:color="auto" w:fill="F0E5DA" w:themeFill="accent4" w:themeFillTint="3F"/>
    </w:tcPr>
    <w:tblStylePr w:type="firstRow">
      <w:rPr>
        <w:b/>
        <w:bCs/>
        <w:color w:val="000000" w:themeColor="text1"/>
      </w:rPr>
      <w:tblPr/>
      <w:tcPr>
        <w:shd w:val="clear" w:color="auto" w:fill="F9F4F0"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3EAE1" w:themeFill="accent4" w:themeFillTint="33"/>
      </w:tcPr>
    </w:tblStylePr>
    <w:tblStylePr w:type="band1Vert">
      <w:tblPr/>
      <w:tcPr>
        <w:shd w:val="clear" w:color="auto" w:fill="E1CBB6" w:themeFill="accent4" w:themeFillTint="7F"/>
      </w:tcPr>
    </w:tblStylePr>
    <w:tblStylePr w:type="band1Horz">
      <w:tblPr/>
      <w:tcPr>
        <w:tcBorders>
          <w:insideH w:val="single" w:sz="6" w:space="0" w:color="C3986D" w:themeColor="accent4"/>
          <w:insideV w:val="single" w:sz="6" w:space="0" w:color="C3986D" w:themeColor="accent4"/>
        </w:tcBorders>
        <w:shd w:val="clear" w:color="auto" w:fill="E1CBB6" w:themeFill="accent4" w:themeFillTint="7F"/>
      </w:tcPr>
    </w:tblStylePr>
    <w:tblStylePr w:type="nwCell">
      <w:tblPr/>
      <w:tcPr>
        <w:shd w:val="clear" w:color="auto" w:fill="FFFFFF" w:themeFill="background1"/>
      </w:tcPr>
    </w:tblStylePr>
  </w:style>
  <w:style w:type="table" w:customStyle="1" w:styleId="MittleresRaster2Akzent5">
    <w:name w:val="Mittleres Raster 2;Akzent 5"/>
    <w:basedOn w:val="NormaleTabelle"/>
    <w:uiPriority w:val="68"/>
    <w:rsid w:val="00401A6B"/>
    <w:pPr>
      <w:spacing w:before="40" w:after="0" w:line="240" w:lineRule="auto"/>
    </w:pPr>
    <w:rPr>
      <w:rFonts w:asciiTheme="majorHAnsi" w:eastAsiaTheme="majorEastAsia" w:hAnsiTheme="majorHAnsi" w:cstheme="majorBidi"/>
      <w:color w:val="000000" w:themeColor="text1"/>
      <w:sz w:val="20"/>
      <w:szCs w:val="20"/>
      <w:lang w:val="de-DE" w:eastAsia="de-CH"/>
    </w:rPr>
    <w:tblPr>
      <w:tblStyleRowBandSize w:val="1"/>
      <w:tblStyleColBandSize w:val="1"/>
      <w:tblBorders>
        <w:top w:val="single" w:sz="8" w:space="0" w:color="A19574" w:themeColor="accent5"/>
        <w:left w:val="single" w:sz="8" w:space="0" w:color="A19574" w:themeColor="accent5"/>
        <w:bottom w:val="single" w:sz="8" w:space="0" w:color="A19574" w:themeColor="accent5"/>
        <w:right w:val="single" w:sz="8" w:space="0" w:color="A19574" w:themeColor="accent5"/>
        <w:insideH w:val="single" w:sz="8" w:space="0" w:color="A19574" w:themeColor="accent5"/>
        <w:insideV w:val="single" w:sz="8" w:space="0" w:color="A19574" w:themeColor="accent5"/>
      </w:tblBorders>
    </w:tblPr>
    <w:tcPr>
      <w:shd w:val="clear" w:color="auto" w:fill="E7E4DC" w:themeFill="accent5" w:themeFillTint="3F"/>
    </w:tcPr>
    <w:tblStylePr w:type="firstRow">
      <w:rPr>
        <w:b/>
        <w:bCs/>
        <w:color w:val="000000" w:themeColor="text1"/>
      </w:rPr>
      <w:tblPr/>
      <w:tcPr>
        <w:shd w:val="clear" w:color="auto" w:fill="F5F4F1"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CE9E3" w:themeFill="accent5" w:themeFillTint="33"/>
      </w:tcPr>
    </w:tblStylePr>
    <w:tblStylePr w:type="band1Vert">
      <w:tblPr/>
      <w:tcPr>
        <w:shd w:val="clear" w:color="auto" w:fill="D0CAB9" w:themeFill="accent5" w:themeFillTint="7F"/>
      </w:tcPr>
    </w:tblStylePr>
    <w:tblStylePr w:type="band1Horz">
      <w:tblPr/>
      <w:tcPr>
        <w:tcBorders>
          <w:insideH w:val="single" w:sz="6" w:space="0" w:color="A19574" w:themeColor="accent5"/>
          <w:insideV w:val="single" w:sz="6" w:space="0" w:color="A19574" w:themeColor="accent5"/>
        </w:tcBorders>
        <w:shd w:val="clear" w:color="auto" w:fill="D0CAB9" w:themeFill="accent5" w:themeFillTint="7F"/>
      </w:tcPr>
    </w:tblStylePr>
    <w:tblStylePr w:type="nwCell">
      <w:tblPr/>
      <w:tcPr>
        <w:shd w:val="clear" w:color="auto" w:fill="FFFFFF" w:themeFill="background1"/>
      </w:tcPr>
    </w:tblStylePr>
  </w:style>
  <w:style w:type="table" w:customStyle="1" w:styleId="MittleresRaster2Akzent6">
    <w:name w:val="Mittleres Raster 2;Akzent 6"/>
    <w:basedOn w:val="NormaleTabelle"/>
    <w:uiPriority w:val="68"/>
    <w:rsid w:val="00401A6B"/>
    <w:pPr>
      <w:spacing w:before="40" w:after="0" w:line="240" w:lineRule="auto"/>
    </w:pPr>
    <w:rPr>
      <w:rFonts w:asciiTheme="majorHAnsi" w:eastAsiaTheme="majorEastAsia" w:hAnsiTheme="majorHAnsi" w:cstheme="majorBidi"/>
      <w:color w:val="000000" w:themeColor="text1"/>
      <w:sz w:val="20"/>
      <w:szCs w:val="20"/>
      <w:lang w:val="de-DE" w:eastAsia="de-CH"/>
    </w:rPr>
    <w:tblPr>
      <w:tblStyleRowBandSize w:val="1"/>
      <w:tblStyleColBandSize w:val="1"/>
      <w:tblBorders>
        <w:top w:val="single" w:sz="8" w:space="0" w:color="C17529" w:themeColor="accent6"/>
        <w:left w:val="single" w:sz="8" w:space="0" w:color="C17529" w:themeColor="accent6"/>
        <w:bottom w:val="single" w:sz="8" w:space="0" w:color="C17529" w:themeColor="accent6"/>
        <w:right w:val="single" w:sz="8" w:space="0" w:color="C17529" w:themeColor="accent6"/>
        <w:insideH w:val="single" w:sz="8" w:space="0" w:color="C17529" w:themeColor="accent6"/>
        <w:insideV w:val="single" w:sz="8" w:space="0" w:color="C17529" w:themeColor="accent6"/>
      </w:tblBorders>
    </w:tblPr>
    <w:tcPr>
      <w:shd w:val="clear" w:color="auto" w:fill="F3DCC6" w:themeFill="accent6" w:themeFillTint="3F"/>
    </w:tcPr>
    <w:tblStylePr w:type="firstRow">
      <w:rPr>
        <w:b/>
        <w:bCs/>
        <w:color w:val="000000" w:themeColor="text1"/>
      </w:rPr>
      <w:tblPr/>
      <w:tcPr>
        <w:shd w:val="clear" w:color="auto" w:fill="FAF1E8"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5E3D1" w:themeFill="accent6" w:themeFillTint="33"/>
      </w:tcPr>
    </w:tblStylePr>
    <w:tblStylePr w:type="band1Vert">
      <w:tblPr/>
      <w:tcPr>
        <w:shd w:val="clear" w:color="auto" w:fill="E7B98D" w:themeFill="accent6" w:themeFillTint="7F"/>
      </w:tcPr>
    </w:tblStylePr>
    <w:tblStylePr w:type="band1Horz">
      <w:tblPr/>
      <w:tcPr>
        <w:tcBorders>
          <w:insideH w:val="single" w:sz="6" w:space="0" w:color="C17529" w:themeColor="accent6"/>
          <w:insideV w:val="single" w:sz="6" w:space="0" w:color="C17529" w:themeColor="accent6"/>
        </w:tcBorders>
        <w:shd w:val="clear" w:color="auto" w:fill="E7B98D" w:themeFill="accent6" w:themeFillTint="7F"/>
      </w:tcPr>
    </w:tblStylePr>
    <w:tblStylePr w:type="nwCell">
      <w:tblPr/>
      <w:tcPr>
        <w:shd w:val="clear" w:color="auto" w:fill="FFFFFF" w:themeFill="background1"/>
      </w:tcPr>
    </w:tblStylePr>
  </w:style>
  <w:style w:type="table" w:styleId="MittleresRaster3">
    <w:name w:val="Medium Grid 3"/>
    <w:basedOn w:val="NormaleTabelle"/>
    <w:uiPriority w:val="69"/>
    <w:rsid w:val="00401A6B"/>
    <w:pPr>
      <w:spacing w:before="40" w:after="0" w:line="240" w:lineRule="auto"/>
    </w:pPr>
    <w:rPr>
      <w:rFonts w:eastAsiaTheme="minorHAnsi"/>
      <w:color w:val="595959" w:themeColor="text1" w:themeTint="A6"/>
      <w:sz w:val="20"/>
      <w:szCs w:val="20"/>
      <w:lang w:val="de-DE" w:eastAsia="de-CH"/>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customStyle="1" w:styleId="MittleresRaster3Akzent1">
    <w:name w:val="Mittleres Raster 3;Akzent 1"/>
    <w:basedOn w:val="NormaleTabelle"/>
    <w:uiPriority w:val="69"/>
    <w:rsid w:val="00401A6B"/>
    <w:pPr>
      <w:spacing w:before="40" w:after="0" w:line="240" w:lineRule="auto"/>
    </w:pPr>
    <w:rPr>
      <w:rFonts w:eastAsiaTheme="minorHAnsi"/>
      <w:color w:val="595959" w:themeColor="text1" w:themeTint="A6"/>
      <w:sz w:val="20"/>
      <w:szCs w:val="20"/>
      <w:lang w:val="de-DE" w:eastAsia="de-CH"/>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BE7CB"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0A22E"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0A22E"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0A22E"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0A22E"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7D096"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7D096" w:themeFill="accent1" w:themeFillTint="7F"/>
      </w:tcPr>
    </w:tblStylePr>
  </w:style>
  <w:style w:type="table" w:customStyle="1" w:styleId="MittleresRaster3Akzent2">
    <w:name w:val="Mittleres Raster 3;Akzent 2"/>
    <w:basedOn w:val="NormaleTabelle"/>
    <w:uiPriority w:val="69"/>
    <w:rsid w:val="00401A6B"/>
    <w:pPr>
      <w:spacing w:before="40" w:after="0" w:line="240" w:lineRule="auto"/>
    </w:pPr>
    <w:rPr>
      <w:rFonts w:eastAsiaTheme="minorHAnsi"/>
      <w:color w:val="595959" w:themeColor="text1" w:themeTint="A6"/>
      <w:sz w:val="20"/>
      <w:szCs w:val="20"/>
      <w:lang w:val="de-DE" w:eastAsia="de-CH"/>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9D8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A5644E"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A5644E"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A5644E"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A5644E"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4B0A4"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4B0A4" w:themeFill="accent2" w:themeFillTint="7F"/>
      </w:tcPr>
    </w:tblStylePr>
  </w:style>
  <w:style w:type="table" w:customStyle="1" w:styleId="MittleresRaster3Akzent3">
    <w:name w:val="Mittleres Raster 3;Akzent 3"/>
    <w:basedOn w:val="NormaleTabelle"/>
    <w:uiPriority w:val="69"/>
    <w:rsid w:val="00401A6B"/>
    <w:pPr>
      <w:spacing w:before="40" w:after="0" w:line="240" w:lineRule="auto"/>
    </w:pPr>
    <w:rPr>
      <w:rFonts w:eastAsiaTheme="minorHAnsi"/>
      <w:color w:val="595959" w:themeColor="text1" w:themeTint="A6"/>
      <w:sz w:val="20"/>
      <w:szCs w:val="20"/>
      <w:lang w:val="de-DE" w:eastAsia="de-CH"/>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CE2DF"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B58B80"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B58B80"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B58B80"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B58B80"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AC4BF"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AC4BF" w:themeFill="accent3" w:themeFillTint="7F"/>
      </w:tcPr>
    </w:tblStylePr>
  </w:style>
  <w:style w:type="table" w:customStyle="1" w:styleId="MittleresRaster3Akzent4">
    <w:name w:val="Mittleres Raster 3;Akzent 4"/>
    <w:basedOn w:val="NormaleTabelle"/>
    <w:uiPriority w:val="69"/>
    <w:rsid w:val="00401A6B"/>
    <w:pPr>
      <w:spacing w:before="40" w:after="0" w:line="240" w:lineRule="auto"/>
    </w:pPr>
    <w:rPr>
      <w:rFonts w:eastAsiaTheme="minorHAnsi"/>
      <w:color w:val="595959" w:themeColor="text1" w:themeTint="A6"/>
      <w:sz w:val="20"/>
      <w:szCs w:val="20"/>
      <w:lang w:val="de-DE" w:eastAsia="de-CH"/>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0E5DA"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3986D"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3986D"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3986D"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3986D"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E1CBB6"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E1CBB6" w:themeFill="accent4" w:themeFillTint="7F"/>
      </w:tcPr>
    </w:tblStylePr>
  </w:style>
  <w:style w:type="table" w:customStyle="1" w:styleId="MittleresRaster3Akzent5">
    <w:name w:val="Mittleres Raster 3;Akzent 5"/>
    <w:basedOn w:val="NormaleTabelle"/>
    <w:uiPriority w:val="69"/>
    <w:rsid w:val="00401A6B"/>
    <w:pPr>
      <w:spacing w:before="40" w:after="0" w:line="240" w:lineRule="auto"/>
    </w:pPr>
    <w:rPr>
      <w:rFonts w:eastAsiaTheme="minorHAnsi"/>
      <w:color w:val="595959" w:themeColor="text1" w:themeTint="A6"/>
      <w:sz w:val="20"/>
      <w:szCs w:val="20"/>
      <w:lang w:val="de-DE" w:eastAsia="de-CH"/>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7E4DC"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A19574"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A19574"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A19574"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A19574"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0CAB9"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0CAB9" w:themeFill="accent5" w:themeFillTint="7F"/>
      </w:tcPr>
    </w:tblStylePr>
  </w:style>
  <w:style w:type="table" w:customStyle="1" w:styleId="MittleresRaster3Akzent6">
    <w:name w:val="Mittleres Raster 3;Akzent 6"/>
    <w:basedOn w:val="NormaleTabelle"/>
    <w:uiPriority w:val="69"/>
    <w:rsid w:val="00401A6B"/>
    <w:pPr>
      <w:spacing w:before="40" w:after="0" w:line="240" w:lineRule="auto"/>
    </w:pPr>
    <w:rPr>
      <w:rFonts w:eastAsiaTheme="minorHAnsi"/>
      <w:color w:val="595959" w:themeColor="text1" w:themeTint="A6"/>
      <w:sz w:val="20"/>
      <w:szCs w:val="20"/>
      <w:lang w:val="de-DE" w:eastAsia="de-CH"/>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3DCC6"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17529"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17529"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17529"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17529"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E7B98D"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E7B98D" w:themeFill="accent6" w:themeFillTint="7F"/>
      </w:tcPr>
    </w:tblStylePr>
  </w:style>
  <w:style w:type="table" w:styleId="MittlereListe1">
    <w:name w:val="Medium List 1"/>
    <w:basedOn w:val="NormaleTabelle"/>
    <w:uiPriority w:val="65"/>
    <w:rsid w:val="00401A6B"/>
    <w:pPr>
      <w:spacing w:before="40" w:after="0" w:line="240" w:lineRule="auto"/>
    </w:pPr>
    <w:rPr>
      <w:rFonts w:eastAsiaTheme="minorHAnsi"/>
      <w:color w:val="000000" w:themeColor="text1"/>
      <w:sz w:val="20"/>
      <w:szCs w:val="20"/>
      <w:lang w:val="de-DE" w:eastAsia="de-CH"/>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4E3B30"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customStyle="1" w:styleId="MittlereListe1Akzent1">
    <w:name w:val="Mittlere Liste 1;Akzent 1"/>
    <w:basedOn w:val="NormaleTabelle"/>
    <w:uiPriority w:val="65"/>
    <w:rsid w:val="00401A6B"/>
    <w:pPr>
      <w:spacing w:before="40" w:after="0" w:line="240" w:lineRule="auto"/>
    </w:pPr>
    <w:rPr>
      <w:rFonts w:eastAsiaTheme="minorHAnsi"/>
      <w:color w:val="000000" w:themeColor="text1"/>
      <w:sz w:val="20"/>
      <w:szCs w:val="20"/>
      <w:lang w:val="de-DE" w:eastAsia="de-CH"/>
    </w:rPr>
    <w:tblPr>
      <w:tblStyleRowBandSize w:val="1"/>
      <w:tblStyleColBandSize w:val="1"/>
      <w:tblBorders>
        <w:top w:val="single" w:sz="8" w:space="0" w:color="F0A22E" w:themeColor="accent1"/>
        <w:bottom w:val="single" w:sz="8" w:space="0" w:color="F0A22E" w:themeColor="accent1"/>
      </w:tblBorders>
    </w:tblPr>
    <w:tblStylePr w:type="firstRow">
      <w:rPr>
        <w:rFonts w:asciiTheme="majorHAnsi" w:eastAsiaTheme="majorEastAsia" w:hAnsiTheme="majorHAnsi" w:cstheme="majorBidi"/>
      </w:rPr>
      <w:tblPr/>
      <w:tcPr>
        <w:tcBorders>
          <w:top w:val="nil"/>
          <w:bottom w:val="single" w:sz="8" w:space="0" w:color="F0A22E" w:themeColor="accent1"/>
        </w:tcBorders>
      </w:tcPr>
    </w:tblStylePr>
    <w:tblStylePr w:type="lastRow">
      <w:rPr>
        <w:b/>
        <w:bCs/>
        <w:color w:val="4E3B30" w:themeColor="text2"/>
      </w:rPr>
      <w:tblPr/>
      <w:tcPr>
        <w:tcBorders>
          <w:top w:val="single" w:sz="8" w:space="0" w:color="F0A22E" w:themeColor="accent1"/>
          <w:bottom w:val="single" w:sz="8" w:space="0" w:color="F0A22E" w:themeColor="accent1"/>
        </w:tcBorders>
      </w:tcPr>
    </w:tblStylePr>
    <w:tblStylePr w:type="firstCol">
      <w:rPr>
        <w:b/>
        <w:bCs/>
      </w:rPr>
    </w:tblStylePr>
    <w:tblStylePr w:type="lastCol">
      <w:rPr>
        <w:b/>
        <w:bCs/>
      </w:rPr>
      <w:tblPr/>
      <w:tcPr>
        <w:tcBorders>
          <w:top w:val="single" w:sz="8" w:space="0" w:color="F0A22E" w:themeColor="accent1"/>
          <w:bottom w:val="single" w:sz="8" w:space="0" w:color="F0A22E" w:themeColor="accent1"/>
        </w:tcBorders>
      </w:tcPr>
    </w:tblStylePr>
    <w:tblStylePr w:type="band1Vert">
      <w:tblPr/>
      <w:tcPr>
        <w:shd w:val="clear" w:color="auto" w:fill="FBE7CB" w:themeFill="accent1" w:themeFillTint="3F"/>
      </w:tcPr>
    </w:tblStylePr>
    <w:tblStylePr w:type="band1Horz">
      <w:tblPr/>
      <w:tcPr>
        <w:shd w:val="clear" w:color="auto" w:fill="FBE7CB" w:themeFill="accent1" w:themeFillTint="3F"/>
      </w:tcPr>
    </w:tblStylePr>
  </w:style>
  <w:style w:type="table" w:customStyle="1" w:styleId="MittlereListe1Akzent2">
    <w:name w:val="Mittlere Liste 1;Akzent 2"/>
    <w:basedOn w:val="NormaleTabelle"/>
    <w:uiPriority w:val="65"/>
    <w:rsid w:val="00401A6B"/>
    <w:pPr>
      <w:spacing w:before="40" w:after="0" w:line="240" w:lineRule="auto"/>
    </w:pPr>
    <w:rPr>
      <w:rFonts w:eastAsiaTheme="minorHAnsi"/>
      <w:color w:val="000000" w:themeColor="text1"/>
      <w:sz w:val="20"/>
      <w:szCs w:val="20"/>
      <w:lang w:val="de-DE" w:eastAsia="de-CH"/>
    </w:rPr>
    <w:tblPr>
      <w:tblStyleRowBandSize w:val="1"/>
      <w:tblStyleColBandSize w:val="1"/>
      <w:tblBorders>
        <w:top w:val="single" w:sz="8" w:space="0" w:color="A5644E" w:themeColor="accent2"/>
        <w:bottom w:val="single" w:sz="8" w:space="0" w:color="A5644E" w:themeColor="accent2"/>
      </w:tblBorders>
    </w:tblPr>
    <w:tblStylePr w:type="firstRow">
      <w:rPr>
        <w:rFonts w:asciiTheme="majorHAnsi" w:eastAsiaTheme="majorEastAsia" w:hAnsiTheme="majorHAnsi" w:cstheme="majorBidi"/>
      </w:rPr>
      <w:tblPr/>
      <w:tcPr>
        <w:tcBorders>
          <w:top w:val="nil"/>
          <w:bottom w:val="single" w:sz="8" w:space="0" w:color="A5644E" w:themeColor="accent2"/>
        </w:tcBorders>
      </w:tcPr>
    </w:tblStylePr>
    <w:tblStylePr w:type="lastRow">
      <w:rPr>
        <w:b/>
        <w:bCs/>
        <w:color w:val="4E3B30" w:themeColor="text2"/>
      </w:rPr>
      <w:tblPr/>
      <w:tcPr>
        <w:tcBorders>
          <w:top w:val="single" w:sz="8" w:space="0" w:color="A5644E" w:themeColor="accent2"/>
          <w:bottom w:val="single" w:sz="8" w:space="0" w:color="A5644E" w:themeColor="accent2"/>
        </w:tcBorders>
      </w:tcPr>
    </w:tblStylePr>
    <w:tblStylePr w:type="firstCol">
      <w:rPr>
        <w:b/>
        <w:bCs/>
      </w:rPr>
    </w:tblStylePr>
    <w:tblStylePr w:type="lastCol">
      <w:rPr>
        <w:b/>
        <w:bCs/>
      </w:rPr>
      <w:tblPr/>
      <w:tcPr>
        <w:tcBorders>
          <w:top w:val="single" w:sz="8" w:space="0" w:color="A5644E" w:themeColor="accent2"/>
          <w:bottom w:val="single" w:sz="8" w:space="0" w:color="A5644E" w:themeColor="accent2"/>
        </w:tcBorders>
      </w:tcPr>
    </w:tblStylePr>
    <w:tblStylePr w:type="band1Vert">
      <w:tblPr/>
      <w:tcPr>
        <w:shd w:val="clear" w:color="auto" w:fill="E9D8D2" w:themeFill="accent2" w:themeFillTint="3F"/>
      </w:tcPr>
    </w:tblStylePr>
    <w:tblStylePr w:type="band1Horz">
      <w:tblPr/>
      <w:tcPr>
        <w:shd w:val="clear" w:color="auto" w:fill="E9D8D2" w:themeFill="accent2" w:themeFillTint="3F"/>
      </w:tcPr>
    </w:tblStylePr>
  </w:style>
  <w:style w:type="table" w:customStyle="1" w:styleId="MittlereListe1Akzent3">
    <w:name w:val="Mittlere Liste 1;Akzent 3"/>
    <w:basedOn w:val="NormaleTabelle"/>
    <w:uiPriority w:val="65"/>
    <w:rsid w:val="00401A6B"/>
    <w:pPr>
      <w:spacing w:before="40" w:after="0" w:line="240" w:lineRule="auto"/>
    </w:pPr>
    <w:rPr>
      <w:rFonts w:eastAsiaTheme="minorHAnsi"/>
      <w:color w:val="000000" w:themeColor="text1"/>
      <w:sz w:val="20"/>
      <w:szCs w:val="20"/>
      <w:lang w:val="de-DE" w:eastAsia="de-CH"/>
    </w:rPr>
    <w:tblPr>
      <w:tblStyleRowBandSize w:val="1"/>
      <w:tblStyleColBandSize w:val="1"/>
      <w:tblBorders>
        <w:top w:val="single" w:sz="8" w:space="0" w:color="B58B80" w:themeColor="accent3"/>
        <w:bottom w:val="single" w:sz="8" w:space="0" w:color="B58B80" w:themeColor="accent3"/>
      </w:tblBorders>
    </w:tblPr>
    <w:tblStylePr w:type="firstRow">
      <w:rPr>
        <w:rFonts w:asciiTheme="majorHAnsi" w:eastAsiaTheme="majorEastAsia" w:hAnsiTheme="majorHAnsi" w:cstheme="majorBidi"/>
      </w:rPr>
      <w:tblPr/>
      <w:tcPr>
        <w:tcBorders>
          <w:top w:val="nil"/>
          <w:bottom w:val="single" w:sz="8" w:space="0" w:color="B58B80" w:themeColor="accent3"/>
        </w:tcBorders>
      </w:tcPr>
    </w:tblStylePr>
    <w:tblStylePr w:type="lastRow">
      <w:rPr>
        <w:b/>
        <w:bCs/>
        <w:color w:val="4E3B30" w:themeColor="text2"/>
      </w:rPr>
      <w:tblPr/>
      <w:tcPr>
        <w:tcBorders>
          <w:top w:val="single" w:sz="8" w:space="0" w:color="B58B80" w:themeColor="accent3"/>
          <w:bottom w:val="single" w:sz="8" w:space="0" w:color="B58B80" w:themeColor="accent3"/>
        </w:tcBorders>
      </w:tcPr>
    </w:tblStylePr>
    <w:tblStylePr w:type="firstCol">
      <w:rPr>
        <w:b/>
        <w:bCs/>
      </w:rPr>
    </w:tblStylePr>
    <w:tblStylePr w:type="lastCol">
      <w:rPr>
        <w:b/>
        <w:bCs/>
      </w:rPr>
      <w:tblPr/>
      <w:tcPr>
        <w:tcBorders>
          <w:top w:val="single" w:sz="8" w:space="0" w:color="B58B80" w:themeColor="accent3"/>
          <w:bottom w:val="single" w:sz="8" w:space="0" w:color="B58B80" w:themeColor="accent3"/>
        </w:tcBorders>
      </w:tcPr>
    </w:tblStylePr>
    <w:tblStylePr w:type="band1Vert">
      <w:tblPr/>
      <w:tcPr>
        <w:shd w:val="clear" w:color="auto" w:fill="ECE2DF" w:themeFill="accent3" w:themeFillTint="3F"/>
      </w:tcPr>
    </w:tblStylePr>
    <w:tblStylePr w:type="band1Horz">
      <w:tblPr/>
      <w:tcPr>
        <w:shd w:val="clear" w:color="auto" w:fill="ECE2DF" w:themeFill="accent3" w:themeFillTint="3F"/>
      </w:tcPr>
    </w:tblStylePr>
  </w:style>
  <w:style w:type="table" w:customStyle="1" w:styleId="MittlereListe1Akzent4">
    <w:name w:val="Mittlere Liste 1;Akzent 4"/>
    <w:basedOn w:val="NormaleTabelle"/>
    <w:uiPriority w:val="65"/>
    <w:rsid w:val="00401A6B"/>
    <w:pPr>
      <w:spacing w:before="40" w:after="0" w:line="240" w:lineRule="auto"/>
    </w:pPr>
    <w:rPr>
      <w:rFonts w:eastAsiaTheme="minorHAnsi"/>
      <w:color w:val="000000" w:themeColor="text1"/>
      <w:sz w:val="20"/>
      <w:szCs w:val="20"/>
      <w:lang w:val="de-DE" w:eastAsia="de-CH"/>
    </w:rPr>
    <w:tblPr>
      <w:tblStyleRowBandSize w:val="1"/>
      <w:tblStyleColBandSize w:val="1"/>
      <w:tblBorders>
        <w:top w:val="single" w:sz="8" w:space="0" w:color="C3986D" w:themeColor="accent4"/>
        <w:bottom w:val="single" w:sz="8" w:space="0" w:color="C3986D" w:themeColor="accent4"/>
      </w:tblBorders>
    </w:tblPr>
    <w:tblStylePr w:type="firstRow">
      <w:rPr>
        <w:rFonts w:asciiTheme="majorHAnsi" w:eastAsiaTheme="majorEastAsia" w:hAnsiTheme="majorHAnsi" w:cstheme="majorBidi"/>
      </w:rPr>
      <w:tblPr/>
      <w:tcPr>
        <w:tcBorders>
          <w:top w:val="nil"/>
          <w:bottom w:val="single" w:sz="8" w:space="0" w:color="C3986D" w:themeColor="accent4"/>
        </w:tcBorders>
      </w:tcPr>
    </w:tblStylePr>
    <w:tblStylePr w:type="lastRow">
      <w:rPr>
        <w:b/>
        <w:bCs/>
        <w:color w:val="4E3B30" w:themeColor="text2"/>
      </w:rPr>
      <w:tblPr/>
      <w:tcPr>
        <w:tcBorders>
          <w:top w:val="single" w:sz="8" w:space="0" w:color="C3986D" w:themeColor="accent4"/>
          <w:bottom w:val="single" w:sz="8" w:space="0" w:color="C3986D" w:themeColor="accent4"/>
        </w:tcBorders>
      </w:tcPr>
    </w:tblStylePr>
    <w:tblStylePr w:type="firstCol">
      <w:rPr>
        <w:b/>
        <w:bCs/>
      </w:rPr>
    </w:tblStylePr>
    <w:tblStylePr w:type="lastCol">
      <w:rPr>
        <w:b/>
        <w:bCs/>
      </w:rPr>
      <w:tblPr/>
      <w:tcPr>
        <w:tcBorders>
          <w:top w:val="single" w:sz="8" w:space="0" w:color="C3986D" w:themeColor="accent4"/>
          <w:bottom w:val="single" w:sz="8" w:space="0" w:color="C3986D" w:themeColor="accent4"/>
        </w:tcBorders>
      </w:tcPr>
    </w:tblStylePr>
    <w:tblStylePr w:type="band1Vert">
      <w:tblPr/>
      <w:tcPr>
        <w:shd w:val="clear" w:color="auto" w:fill="F0E5DA" w:themeFill="accent4" w:themeFillTint="3F"/>
      </w:tcPr>
    </w:tblStylePr>
    <w:tblStylePr w:type="band1Horz">
      <w:tblPr/>
      <w:tcPr>
        <w:shd w:val="clear" w:color="auto" w:fill="F0E5DA" w:themeFill="accent4" w:themeFillTint="3F"/>
      </w:tcPr>
    </w:tblStylePr>
  </w:style>
  <w:style w:type="table" w:customStyle="1" w:styleId="MittlereListe1Akzent5">
    <w:name w:val="Mittlere Liste 1;Akzent 5"/>
    <w:basedOn w:val="NormaleTabelle"/>
    <w:uiPriority w:val="65"/>
    <w:rsid w:val="00401A6B"/>
    <w:pPr>
      <w:spacing w:before="40" w:after="0" w:line="240" w:lineRule="auto"/>
    </w:pPr>
    <w:rPr>
      <w:rFonts w:eastAsiaTheme="minorHAnsi"/>
      <w:color w:val="000000" w:themeColor="text1"/>
      <w:sz w:val="20"/>
      <w:szCs w:val="20"/>
      <w:lang w:val="de-DE" w:eastAsia="de-CH"/>
    </w:rPr>
    <w:tblPr>
      <w:tblStyleRowBandSize w:val="1"/>
      <w:tblStyleColBandSize w:val="1"/>
      <w:tblBorders>
        <w:top w:val="single" w:sz="8" w:space="0" w:color="A19574" w:themeColor="accent5"/>
        <w:bottom w:val="single" w:sz="8" w:space="0" w:color="A19574" w:themeColor="accent5"/>
      </w:tblBorders>
    </w:tblPr>
    <w:tblStylePr w:type="firstRow">
      <w:rPr>
        <w:rFonts w:asciiTheme="majorHAnsi" w:eastAsiaTheme="majorEastAsia" w:hAnsiTheme="majorHAnsi" w:cstheme="majorBidi"/>
      </w:rPr>
      <w:tblPr/>
      <w:tcPr>
        <w:tcBorders>
          <w:top w:val="nil"/>
          <w:bottom w:val="single" w:sz="8" w:space="0" w:color="A19574" w:themeColor="accent5"/>
        </w:tcBorders>
      </w:tcPr>
    </w:tblStylePr>
    <w:tblStylePr w:type="lastRow">
      <w:rPr>
        <w:b/>
        <w:bCs/>
        <w:color w:val="4E3B30" w:themeColor="text2"/>
      </w:rPr>
      <w:tblPr/>
      <w:tcPr>
        <w:tcBorders>
          <w:top w:val="single" w:sz="8" w:space="0" w:color="A19574" w:themeColor="accent5"/>
          <w:bottom w:val="single" w:sz="8" w:space="0" w:color="A19574" w:themeColor="accent5"/>
        </w:tcBorders>
      </w:tcPr>
    </w:tblStylePr>
    <w:tblStylePr w:type="firstCol">
      <w:rPr>
        <w:b/>
        <w:bCs/>
      </w:rPr>
    </w:tblStylePr>
    <w:tblStylePr w:type="lastCol">
      <w:rPr>
        <w:b/>
        <w:bCs/>
      </w:rPr>
      <w:tblPr/>
      <w:tcPr>
        <w:tcBorders>
          <w:top w:val="single" w:sz="8" w:space="0" w:color="A19574" w:themeColor="accent5"/>
          <w:bottom w:val="single" w:sz="8" w:space="0" w:color="A19574" w:themeColor="accent5"/>
        </w:tcBorders>
      </w:tcPr>
    </w:tblStylePr>
    <w:tblStylePr w:type="band1Vert">
      <w:tblPr/>
      <w:tcPr>
        <w:shd w:val="clear" w:color="auto" w:fill="E7E4DC" w:themeFill="accent5" w:themeFillTint="3F"/>
      </w:tcPr>
    </w:tblStylePr>
    <w:tblStylePr w:type="band1Horz">
      <w:tblPr/>
      <w:tcPr>
        <w:shd w:val="clear" w:color="auto" w:fill="E7E4DC" w:themeFill="accent5" w:themeFillTint="3F"/>
      </w:tcPr>
    </w:tblStylePr>
  </w:style>
  <w:style w:type="table" w:customStyle="1" w:styleId="MittlereListe1Akzent6">
    <w:name w:val="Mittlere Liste 1;Akzent 6"/>
    <w:basedOn w:val="NormaleTabelle"/>
    <w:uiPriority w:val="65"/>
    <w:rsid w:val="00401A6B"/>
    <w:pPr>
      <w:spacing w:before="40" w:after="0" w:line="240" w:lineRule="auto"/>
    </w:pPr>
    <w:rPr>
      <w:rFonts w:eastAsiaTheme="minorHAnsi"/>
      <w:color w:val="000000" w:themeColor="text1"/>
      <w:sz w:val="20"/>
      <w:szCs w:val="20"/>
      <w:lang w:val="de-DE" w:eastAsia="de-CH"/>
    </w:rPr>
    <w:tblPr>
      <w:tblStyleRowBandSize w:val="1"/>
      <w:tblStyleColBandSize w:val="1"/>
      <w:tblBorders>
        <w:top w:val="single" w:sz="8" w:space="0" w:color="C17529" w:themeColor="accent6"/>
        <w:bottom w:val="single" w:sz="8" w:space="0" w:color="C17529" w:themeColor="accent6"/>
      </w:tblBorders>
    </w:tblPr>
    <w:tblStylePr w:type="firstRow">
      <w:rPr>
        <w:rFonts w:asciiTheme="majorHAnsi" w:eastAsiaTheme="majorEastAsia" w:hAnsiTheme="majorHAnsi" w:cstheme="majorBidi"/>
      </w:rPr>
      <w:tblPr/>
      <w:tcPr>
        <w:tcBorders>
          <w:top w:val="nil"/>
          <w:bottom w:val="single" w:sz="8" w:space="0" w:color="C17529" w:themeColor="accent6"/>
        </w:tcBorders>
      </w:tcPr>
    </w:tblStylePr>
    <w:tblStylePr w:type="lastRow">
      <w:rPr>
        <w:b/>
        <w:bCs/>
        <w:color w:val="4E3B30" w:themeColor="text2"/>
      </w:rPr>
      <w:tblPr/>
      <w:tcPr>
        <w:tcBorders>
          <w:top w:val="single" w:sz="8" w:space="0" w:color="C17529" w:themeColor="accent6"/>
          <w:bottom w:val="single" w:sz="8" w:space="0" w:color="C17529" w:themeColor="accent6"/>
        </w:tcBorders>
      </w:tcPr>
    </w:tblStylePr>
    <w:tblStylePr w:type="firstCol">
      <w:rPr>
        <w:b/>
        <w:bCs/>
      </w:rPr>
    </w:tblStylePr>
    <w:tblStylePr w:type="lastCol">
      <w:rPr>
        <w:b/>
        <w:bCs/>
      </w:rPr>
      <w:tblPr/>
      <w:tcPr>
        <w:tcBorders>
          <w:top w:val="single" w:sz="8" w:space="0" w:color="C17529" w:themeColor="accent6"/>
          <w:bottom w:val="single" w:sz="8" w:space="0" w:color="C17529" w:themeColor="accent6"/>
        </w:tcBorders>
      </w:tcPr>
    </w:tblStylePr>
    <w:tblStylePr w:type="band1Vert">
      <w:tblPr/>
      <w:tcPr>
        <w:shd w:val="clear" w:color="auto" w:fill="F3DCC6" w:themeFill="accent6" w:themeFillTint="3F"/>
      </w:tcPr>
    </w:tblStylePr>
    <w:tblStylePr w:type="band1Horz">
      <w:tblPr/>
      <w:tcPr>
        <w:shd w:val="clear" w:color="auto" w:fill="F3DCC6" w:themeFill="accent6" w:themeFillTint="3F"/>
      </w:tcPr>
    </w:tblStylePr>
  </w:style>
  <w:style w:type="table" w:styleId="MittlereListe2">
    <w:name w:val="Medium List 2"/>
    <w:basedOn w:val="NormaleTabelle"/>
    <w:uiPriority w:val="66"/>
    <w:rsid w:val="00401A6B"/>
    <w:pPr>
      <w:spacing w:before="40" w:after="0" w:line="240" w:lineRule="auto"/>
    </w:pPr>
    <w:rPr>
      <w:rFonts w:asciiTheme="majorHAnsi" w:eastAsiaTheme="majorEastAsia" w:hAnsiTheme="majorHAnsi" w:cstheme="majorBidi"/>
      <w:color w:val="000000" w:themeColor="text1"/>
      <w:sz w:val="20"/>
      <w:szCs w:val="20"/>
      <w:lang w:val="de-DE" w:eastAsia="de-CH"/>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customStyle="1" w:styleId="MittlereListe2Akzent1">
    <w:name w:val="Mittlere Liste 2;Akzent 1"/>
    <w:basedOn w:val="NormaleTabelle"/>
    <w:uiPriority w:val="66"/>
    <w:rsid w:val="00401A6B"/>
    <w:pPr>
      <w:spacing w:before="40" w:after="0" w:line="240" w:lineRule="auto"/>
    </w:pPr>
    <w:rPr>
      <w:rFonts w:asciiTheme="majorHAnsi" w:eastAsiaTheme="majorEastAsia" w:hAnsiTheme="majorHAnsi" w:cstheme="majorBidi"/>
      <w:color w:val="000000" w:themeColor="text1"/>
      <w:sz w:val="20"/>
      <w:szCs w:val="20"/>
      <w:lang w:val="de-DE" w:eastAsia="de-CH"/>
    </w:rPr>
    <w:tblPr>
      <w:tblStyleRowBandSize w:val="1"/>
      <w:tblStyleColBandSize w:val="1"/>
      <w:tblBorders>
        <w:top w:val="single" w:sz="8" w:space="0" w:color="F0A22E" w:themeColor="accent1"/>
        <w:left w:val="single" w:sz="8" w:space="0" w:color="F0A22E" w:themeColor="accent1"/>
        <w:bottom w:val="single" w:sz="8" w:space="0" w:color="F0A22E" w:themeColor="accent1"/>
        <w:right w:val="single" w:sz="8" w:space="0" w:color="F0A22E" w:themeColor="accent1"/>
      </w:tblBorders>
    </w:tblPr>
    <w:tblStylePr w:type="firstRow">
      <w:rPr>
        <w:sz w:val="24"/>
        <w:szCs w:val="24"/>
      </w:rPr>
      <w:tblPr/>
      <w:tcPr>
        <w:tcBorders>
          <w:top w:val="nil"/>
          <w:left w:val="nil"/>
          <w:bottom w:val="single" w:sz="24" w:space="0" w:color="F0A22E" w:themeColor="accent1"/>
          <w:right w:val="nil"/>
          <w:insideH w:val="nil"/>
          <w:insideV w:val="nil"/>
        </w:tcBorders>
        <w:shd w:val="clear" w:color="auto" w:fill="FFFFFF" w:themeFill="background1"/>
      </w:tcPr>
    </w:tblStylePr>
    <w:tblStylePr w:type="lastRow">
      <w:tblPr/>
      <w:tcPr>
        <w:tcBorders>
          <w:top w:val="single" w:sz="8" w:space="0" w:color="F0A22E"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0A22E" w:themeColor="accent1"/>
          <w:insideH w:val="nil"/>
          <w:insideV w:val="nil"/>
        </w:tcBorders>
        <w:shd w:val="clear" w:color="auto" w:fill="FFFFFF" w:themeFill="background1"/>
      </w:tcPr>
    </w:tblStylePr>
    <w:tblStylePr w:type="lastCol">
      <w:tblPr/>
      <w:tcPr>
        <w:tcBorders>
          <w:top w:val="nil"/>
          <w:left w:val="single" w:sz="8" w:space="0" w:color="F0A22E"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BE7CB" w:themeFill="accent1" w:themeFillTint="3F"/>
      </w:tcPr>
    </w:tblStylePr>
    <w:tblStylePr w:type="band1Horz">
      <w:tblPr/>
      <w:tcPr>
        <w:tcBorders>
          <w:top w:val="nil"/>
          <w:bottom w:val="nil"/>
          <w:insideH w:val="nil"/>
          <w:insideV w:val="nil"/>
        </w:tcBorders>
        <w:shd w:val="clear" w:color="auto" w:fill="FBE7CB"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customStyle="1" w:styleId="MittlereListe2Akzent2">
    <w:name w:val="Mittlere Liste 2;Akzent 2"/>
    <w:basedOn w:val="NormaleTabelle"/>
    <w:uiPriority w:val="66"/>
    <w:rsid w:val="00401A6B"/>
    <w:pPr>
      <w:spacing w:before="40" w:after="0" w:line="240" w:lineRule="auto"/>
    </w:pPr>
    <w:rPr>
      <w:rFonts w:asciiTheme="majorHAnsi" w:eastAsiaTheme="majorEastAsia" w:hAnsiTheme="majorHAnsi" w:cstheme="majorBidi"/>
      <w:color w:val="000000" w:themeColor="text1"/>
      <w:sz w:val="20"/>
      <w:szCs w:val="20"/>
      <w:lang w:val="de-DE" w:eastAsia="de-CH"/>
    </w:rPr>
    <w:tblPr>
      <w:tblStyleRowBandSize w:val="1"/>
      <w:tblStyleColBandSize w:val="1"/>
      <w:tblBorders>
        <w:top w:val="single" w:sz="8" w:space="0" w:color="A5644E" w:themeColor="accent2"/>
        <w:left w:val="single" w:sz="8" w:space="0" w:color="A5644E" w:themeColor="accent2"/>
        <w:bottom w:val="single" w:sz="8" w:space="0" w:color="A5644E" w:themeColor="accent2"/>
        <w:right w:val="single" w:sz="8" w:space="0" w:color="A5644E" w:themeColor="accent2"/>
      </w:tblBorders>
    </w:tblPr>
    <w:tblStylePr w:type="firstRow">
      <w:rPr>
        <w:sz w:val="24"/>
        <w:szCs w:val="24"/>
      </w:rPr>
      <w:tblPr/>
      <w:tcPr>
        <w:tcBorders>
          <w:top w:val="nil"/>
          <w:left w:val="nil"/>
          <w:bottom w:val="single" w:sz="24" w:space="0" w:color="A5644E" w:themeColor="accent2"/>
          <w:right w:val="nil"/>
          <w:insideH w:val="nil"/>
          <w:insideV w:val="nil"/>
        </w:tcBorders>
        <w:shd w:val="clear" w:color="auto" w:fill="FFFFFF" w:themeFill="background1"/>
      </w:tcPr>
    </w:tblStylePr>
    <w:tblStylePr w:type="lastRow">
      <w:tblPr/>
      <w:tcPr>
        <w:tcBorders>
          <w:top w:val="single" w:sz="8" w:space="0" w:color="A5644E"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A5644E" w:themeColor="accent2"/>
          <w:insideH w:val="nil"/>
          <w:insideV w:val="nil"/>
        </w:tcBorders>
        <w:shd w:val="clear" w:color="auto" w:fill="FFFFFF" w:themeFill="background1"/>
      </w:tcPr>
    </w:tblStylePr>
    <w:tblStylePr w:type="lastCol">
      <w:tblPr/>
      <w:tcPr>
        <w:tcBorders>
          <w:top w:val="nil"/>
          <w:left w:val="single" w:sz="8" w:space="0" w:color="A5644E"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9D8D2" w:themeFill="accent2" w:themeFillTint="3F"/>
      </w:tcPr>
    </w:tblStylePr>
    <w:tblStylePr w:type="band1Horz">
      <w:tblPr/>
      <w:tcPr>
        <w:tcBorders>
          <w:top w:val="nil"/>
          <w:bottom w:val="nil"/>
          <w:insideH w:val="nil"/>
          <w:insideV w:val="nil"/>
        </w:tcBorders>
        <w:shd w:val="clear" w:color="auto" w:fill="E9D8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customStyle="1" w:styleId="MittlereListe2Akzent3">
    <w:name w:val="Mittlere Liste 2;Akzent 3"/>
    <w:basedOn w:val="NormaleTabelle"/>
    <w:uiPriority w:val="66"/>
    <w:rsid w:val="00401A6B"/>
    <w:pPr>
      <w:spacing w:before="40" w:after="0" w:line="240" w:lineRule="auto"/>
    </w:pPr>
    <w:rPr>
      <w:rFonts w:asciiTheme="majorHAnsi" w:eastAsiaTheme="majorEastAsia" w:hAnsiTheme="majorHAnsi" w:cstheme="majorBidi"/>
      <w:color w:val="000000" w:themeColor="text1"/>
      <w:sz w:val="20"/>
      <w:szCs w:val="20"/>
      <w:lang w:val="de-DE" w:eastAsia="de-CH"/>
    </w:rPr>
    <w:tblPr>
      <w:tblStyleRowBandSize w:val="1"/>
      <w:tblStyleColBandSize w:val="1"/>
      <w:tblBorders>
        <w:top w:val="single" w:sz="8" w:space="0" w:color="B58B80" w:themeColor="accent3"/>
        <w:left w:val="single" w:sz="8" w:space="0" w:color="B58B80" w:themeColor="accent3"/>
        <w:bottom w:val="single" w:sz="8" w:space="0" w:color="B58B80" w:themeColor="accent3"/>
        <w:right w:val="single" w:sz="8" w:space="0" w:color="B58B80" w:themeColor="accent3"/>
      </w:tblBorders>
    </w:tblPr>
    <w:tblStylePr w:type="firstRow">
      <w:rPr>
        <w:sz w:val="24"/>
        <w:szCs w:val="24"/>
      </w:rPr>
      <w:tblPr/>
      <w:tcPr>
        <w:tcBorders>
          <w:top w:val="nil"/>
          <w:left w:val="nil"/>
          <w:bottom w:val="single" w:sz="24" w:space="0" w:color="B58B80" w:themeColor="accent3"/>
          <w:right w:val="nil"/>
          <w:insideH w:val="nil"/>
          <w:insideV w:val="nil"/>
        </w:tcBorders>
        <w:shd w:val="clear" w:color="auto" w:fill="FFFFFF" w:themeFill="background1"/>
      </w:tcPr>
    </w:tblStylePr>
    <w:tblStylePr w:type="lastRow">
      <w:tblPr/>
      <w:tcPr>
        <w:tcBorders>
          <w:top w:val="single" w:sz="8" w:space="0" w:color="B58B80"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B58B80" w:themeColor="accent3"/>
          <w:insideH w:val="nil"/>
          <w:insideV w:val="nil"/>
        </w:tcBorders>
        <w:shd w:val="clear" w:color="auto" w:fill="FFFFFF" w:themeFill="background1"/>
      </w:tcPr>
    </w:tblStylePr>
    <w:tblStylePr w:type="lastCol">
      <w:tblPr/>
      <w:tcPr>
        <w:tcBorders>
          <w:top w:val="nil"/>
          <w:left w:val="single" w:sz="8" w:space="0" w:color="B58B80"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CE2DF" w:themeFill="accent3" w:themeFillTint="3F"/>
      </w:tcPr>
    </w:tblStylePr>
    <w:tblStylePr w:type="band1Horz">
      <w:tblPr/>
      <w:tcPr>
        <w:tcBorders>
          <w:top w:val="nil"/>
          <w:bottom w:val="nil"/>
          <w:insideH w:val="nil"/>
          <w:insideV w:val="nil"/>
        </w:tcBorders>
        <w:shd w:val="clear" w:color="auto" w:fill="ECE2DF"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customStyle="1" w:styleId="MittlereListe2Akzent4">
    <w:name w:val="Mittlere Liste 2;Akzent 4"/>
    <w:basedOn w:val="NormaleTabelle"/>
    <w:uiPriority w:val="66"/>
    <w:rsid w:val="00401A6B"/>
    <w:pPr>
      <w:spacing w:before="40" w:after="0" w:line="240" w:lineRule="auto"/>
    </w:pPr>
    <w:rPr>
      <w:rFonts w:asciiTheme="majorHAnsi" w:eastAsiaTheme="majorEastAsia" w:hAnsiTheme="majorHAnsi" w:cstheme="majorBidi"/>
      <w:color w:val="000000" w:themeColor="text1"/>
      <w:sz w:val="20"/>
      <w:szCs w:val="20"/>
      <w:lang w:val="de-DE" w:eastAsia="de-CH"/>
    </w:rPr>
    <w:tblPr>
      <w:tblStyleRowBandSize w:val="1"/>
      <w:tblStyleColBandSize w:val="1"/>
      <w:tblBorders>
        <w:top w:val="single" w:sz="8" w:space="0" w:color="C3986D" w:themeColor="accent4"/>
        <w:left w:val="single" w:sz="8" w:space="0" w:color="C3986D" w:themeColor="accent4"/>
        <w:bottom w:val="single" w:sz="8" w:space="0" w:color="C3986D" w:themeColor="accent4"/>
        <w:right w:val="single" w:sz="8" w:space="0" w:color="C3986D" w:themeColor="accent4"/>
      </w:tblBorders>
    </w:tblPr>
    <w:tblStylePr w:type="firstRow">
      <w:rPr>
        <w:sz w:val="24"/>
        <w:szCs w:val="24"/>
      </w:rPr>
      <w:tblPr/>
      <w:tcPr>
        <w:tcBorders>
          <w:top w:val="nil"/>
          <w:left w:val="nil"/>
          <w:bottom w:val="single" w:sz="24" w:space="0" w:color="C3986D" w:themeColor="accent4"/>
          <w:right w:val="nil"/>
          <w:insideH w:val="nil"/>
          <w:insideV w:val="nil"/>
        </w:tcBorders>
        <w:shd w:val="clear" w:color="auto" w:fill="FFFFFF" w:themeFill="background1"/>
      </w:tcPr>
    </w:tblStylePr>
    <w:tblStylePr w:type="lastRow">
      <w:tblPr/>
      <w:tcPr>
        <w:tcBorders>
          <w:top w:val="single" w:sz="8" w:space="0" w:color="C3986D"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3986D" w:themeColor="accent4"/>
          <w:insideH w:val="nil"/>
          <w:insideV w:val="nil"/>
        </w:tcBorders>
        <w:shd w:val="clear" w:color="auto" w:fill="FFFFFF" w:themeFill="background1"/>
      </w:tcPr>
    </w:tblStylePr>
    <w:tblStylePr w:type="lastCol">
      <w:tblPr/>
      <w:tcPr>
        <w:tcBorders>
          <w:top w:val="nil"/>
          <w:left w:val="single" w:sz="8" w:space="0" w:color="C3986D"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0E5DA" w:themeFill="accent4" w:themeFillTint="3F"/>
      </w:tcPr>
    </w:tblStylePr>
    <w:tblStylePr w:type="band1Horz">
      <w:tblPr/>
      <w:tcPr>
        <w:tcBorders>
          <w:top w:val="nil"/>
          <w:bottom w:val="nil"/>
          <w:insideH w:val="nil"/>
          <w:insideV w:val="nil"/>
        </w:tcBorders>
        <w:shd w:val="clear" w:color="auto" w:fill="F0E5DA"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customStyle="1" w:styleId="MittlereListe2Akzent5">
    <w:name w:val="Mittlere Liste 2;Akzent 5"/>
    <w:basedOn w:val="NormaleTabelle"/>
    <w:uiPriority w:val="66"/>
    <w:rsid w:val="00401A6B"/>
    <w:pPr>
      <w:spacing w:before="40" w:after="0" w:line="240" w:lineRule="auto"/>
    </w:pPr>
    <w:rPr>
      <w:rFonts w:asciiTheme="majorHAnsi" w:eastAsiaTheme="majorEastAsia" w:hAnsiTheme="majorHAnsi" w:cstheme="majorBidi"/>
      <w:color w:val="000000" w:themeColor="text1"/>
      <w:sz w:val="20"/>
      <w:szCs w:val="20"/>
      <w:lang w:val="de-DE" w:eastAsia="de-CH"/>
    </w:rPr>
    <w:tblPr>
      <w:tblStyleRowBandSize w:val="1"/>
      <w:tblStyleColBandSize w:val="1"/>
      <w:tblBorders>
        <w:top w:val="single" w:sz="8" w:space="0" w:color="A19574" w:themeColor="accent5"/>
        <w:left w:val="single" w:sz="8" w:space="0" w:color="A19574" w:themeColor="accent5"/>
        <w:bottom w:val="single" w:sz="8" w:space="0" w:color="A19574" w:themeColor="accent5"/>
        <w:right w:val="single" w:sz="8" w:space="0" w:color="A19574" w:themeColor="accent5"/>
      </w:tblBorders>
    </w:tblPr>
    <w:tblStylePr w:type="firstRow">
      <w:rPr>
        <w:sz w:val="24"/>
        <w:szCs w:val="24"/>
      </w:rPr>
      <w:tblPr/>
      <w:tcPr>
        <w:tcBorders>
          <w:top w:val="nil"/>
          <w:left w:val="nil"/>
          <w:bottom w:val="single" w:sz="24" w:space="0" w:color="A19574" w:themeColor="accent5"/>
          <w:right w:val="nil"/>
          <w:insideH w:val="nil"/>
          <w:insideV w:val="nil"/>
        </w:tcBorders>
        <w:shd w:val="clear" w:color="auto" w:fill="FFFFFF" w:themeFill="background1"/>
      </w:tcPr>
    </w:tblStylePr>
    <w:tblStylePr w:type="lastRow">
      <w:tblPr/>
      <w:tcPr>
        <w:tcBorders>
          <w:top w:val="single" w:sz="8" w:space="0" w:color="A19574"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A19574" w:themeColor="accent5"/>
          <w:insideH w:val="nil"/>
          <w:insideV w:val="nil"/>
        </w:tcBorders>
        <w:shd w:val="clear" w:color="auto" w:fill="FFFFFF" w:themeFill="background1"/>
      </w:tcPr>
    </w:tblStylePr>
    <w:tblStylePr w:type="lastCol">
      <w:tblPr/>
      <w:tcPr>
        <w:tcBorders>
          <w:top w:val="nil"/>
          <w:left w:val="single" w:sz="8" w:space="0" w:color="A19574"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7E4DC" w:themeFill="accent5" w:themeFillTint="3F"/>
      </w:tcPr>
    </w:tblStylePr>
    <w:tblStylePr w:type="band1Horz">
      <w:tblPr/>
      <w:tcPr>
        <w:tcBorders>
          <w:top w:val="nil"/>
          <w:bottom w:val="nil"/>
          <w:insideH w:val="nil"/>
          <w:insideV w:val="nil"/>
        </w:tcBorders>
        <w:shd w:val="clear" w:color="auto" w:fill="E7E4DC"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customStyle="1" w:styleId="MittlereListe2Akzent6">
    <w:name w:val="Mittlere Liste 2;Akzent 6"/>
    <w:basedOn w:val="NormaleTabelle"/>
    <w:uiPriority w:val="66"/>
    <w:rsid w:val="00401A6B"/>
    <w:pPr>
      <w:spacing w:before="40" w:after="0" w:line="240" w:lineRule="auto"/>
    </w:pPr>
    <w:rPr>
      <w:rFonts w:asciiTheme="majorHAnsi" w:eastAsiaTheme="majorEastAsia" w:hAnsiTheme="majorHAnsi" w:cstheme="majorBidi"/>
      <w:color w:val="000000" w:themeColor="text1"/>
      <w:sz w:val="20"/>
      <w:szCs w:val="20"/>
      <w:lang w:val="de-DE" w:eastAsia="de-CH"/>
    </w:rPr>
    <w:tblPr>
      <w:tblStyleRowBandSize w:val="1"/>
      <w:tblStyleColBandSize w:val="1"/>
      <w:tblBorders>
        <w:top w:val="single" w:sz="8" w:space="0" w:color="C17529" w:themeColor="accent6"/>
        <w:left w:val="single" w:sz="8" w:space="0" w:color="C17529" w:themeColor="accent6"/>
        <w:bottom w:val="single" w:sz="8" w:space="0" w:color="C17529" w:themeColor="accent6"/>
        <w:right w:val="single" w:sz="8" w:space="0" w:color="C17529" w:themeColor="accent6"/>
      </w:tblBorders>
    </w:tblPr>
    <w:tblStylePr w:type="firstRow">
      <w:rPr>
        <w:sz w:val="24"/>
        <w:szCs w:val="24"/>
      </w:rPr>
      <w:tblPr/>
      <w:tcPr>
        <w:tcBorders>
          <w:top w:val="nil"/>
          <w:left w:val="nil"/>
          <w:bottom w:val="single" w:sz="24" w:space="0" w:color="C17529" w:themeColor="accent6"/>
          <w:right w:val="nil"/>
          <w:insideH w:val="nil"/>
          <w:insideV w:val="nil"/>
        </w:tcBorders>
        <w:shd w:val="clear" w:color="auto" w:fill="FFFFFF" w:themeFill="background1"/>
      </w:tcPr>
    </w:tblStylePr>
    <w:tblStylePr w:type="lastRow">
      <w:tblPr/>
      <w:tcPr>
        <w:tcBorders>
          <w:top w:val="single" w:sz="8" w:space="0" w:color="C17529"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17529" w:themeColor="accent6"/>
          <w:insideH w:val="nil"/>
          <w:insideV w:val="nil"/>
        </w:tcBorders>
        <w:shd w:val="clear" w:color="auto" w:fill="FFFFFF" w:themeFill="background1"/>
      </w:tcPr>
    </w:tblStylePr>
    <w:tblStylePr w:type="lastCol">
      <w:tblPr/>
      <w:tcPr>
        <w:tcBorders>
          <w:top w:val="nil"/>
          <w:left w:val="single" w:sz="8" w:space="0" w:color="C17529"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3DCC6" w:themeFill="accent6" w:themeFillTint="3F"/>
      </w:tcPr>
    </w:tblStylePr>
    <w:tblStylePr w:type="band1Horz">
      <w:tblPr/>
      <w:tcPr>
        <w:tcBorders>
          <w:top w:val="nil"/>
          <w:bottom w:val="nil"/>
          <w:insideH w:val="nil"/>
          <w:insideV w:val="nil"/>
        </w:tcBorders>
        <w:shd w:val="clear" w:color="auto" w:fill="F3DCC6"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Schattierung1">
    <w:name w:val="Medium Shading 1"/>
    <w:basedOn w:val="NormaleTabelle"/>
    <w:uiPriority w:val="63"/>
    <w:rsid w:val="00401A6B"/>
    <w:pPr>
      <w:spacing w:before="40" w:after="0" w:line="240" w:lineRule="auto"/>
    </w:pPr>
    <w:rPr>
      <w:rFonts w:eastAsiaTheme="minorHAnsi"/>
      <w:color w:val="595959" w:themeColor="text1" w:themeTint="A6"/>
      <w:sz w:val="20"/>
      <w:szCs w:val="20"/>
      <w:lang w:val="de-DE" w:eastAsia="de-CH"/>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customStyle="1" w:styleId="MittlereSchattierung1Akzent1">
    <w:name w:val="Mittlere Schattierung 1;Akzent 1"/>
    <w:basedOn w:val="NormaleTabelle"/>
    <w:uiPriority w:val="63"/>
    <w:rsid w:val="00401A6B"/>
    <w:pPr>
      <w:spacing w:before="40" w:after="0" w:line="240" w:lineRule="auto"/>
    </w:pPr>
    <w:rPr>
      <w:rFonts w:eastAsiaTheme="minorHAnsi"/>
      <w:color w:val="595959" w:themeColor="text1" w:themeTint="A6"/>
      <w:sz w:val="20"/>
      <w:szCs w:val="20"/>
      <w:lang w:val="de-DE" w:eastAsia="de-CH"/>
    </w:rPr>
    <w:tblPr>
      <w:tblStyleRowBandSize w:val="1"/>
      <w:tblStyleColBandSize w:val="1"/>
      <w:tblBorders>
        <w:top w:val="single" w:sz="8" w:space="0" w:color="F3B862" w:themeColor="accent1" w:themeTint="BF"/>
        <w:left w:val="single" w:sz="8" w:space="0" w:color="F3B862" w:themeColor="accent1" w:themeTint="BF"/>
        <w:bottom w:val="single" w:sz="8" w:space="0" w:color="F3B862" w:themeColor="accent1" w:themeTint="BF"/>
        <w:right w:val="single" w:sz="8" w:space="0" w:color="F3B862" w:themeColor="accent1" w:themeTint="BF"/>
        <w:insideH w:val="single" w:sz="8" w:space="0" w:color="F3B862" w:themeColor="accent1" w:themeTint="BF"/>
      </w:tblBorders>
    </w:tblPr>
    <w:tblStylePr w:type="firstRow">
      <w:pPr>
        <w:spacing w:before="0" w:after="0" w:line="240" w:lineRule="auto"/>
      </w:pPr>
      <w:rPr>
        <w:b/>
        <w:bCs/>
        <w:color w:val="FFFFFF" w:themeColor="background1"/>
      </w:rPr>
      <w:tblPr/>
      <w:tcPr>
        <w:tcBorders>
          <w:top w:val="single" w:sz="8" w:space="0" w:color="F3B862" w:themeColor="accent1" w:themeTint="BF"/>
          <w:left w:val="single" w:sz="8" w:space="0" w:color="F3B862" w:themeColor="accent1" w:themeTint="BF"/>
          <w:bottom w:val="single" w:sz="8" w:space="0" w:color="F3B862" w:themeColor="accent1" w:themeTint="BF"/>
          <w:right w:val="single" w:sz="8" w:space="0" w:color="F3B862" w:themeColor="accent1" w:themeTint="BF"/>
          <w:insideH w:val="nil"/>
          <w:insideV w:val="nil"/>
        </w:tcBorders>
        <w:shd w:val="clear" w:color="auto" w:fill="F0A22E" w:themeFill="accent1"/>
      </w:tcPr>
    </w:tblStylePr>
    <w:tblStylePr w:type="lastRow">
      <w:pPr>
        <w:spacing w:before="0" w:after="0" w:line="240" w:lineRule="auto"/>
      </w:pPr>
      <w:rPr>
        <w:b/>
        <w:bCs/>
      </w:rPr>
      <w:tblPr/>
      <w:tcPr>
        <w:tcBorders>
          <w:top w:val="double" w:sz="6" w:space="0" w:color="F3B862" w:themeColor="accent1" w:themeTint="BF"/>
          <w:left w:val="single" w:sz="8" w:space="0" w:color="F3B862" w:themeColor="accent1" w:themeTint="BF"/>
          <w:bottom w:val="single" w:sz="8" w:space="0" w:color="F3B862" w:themeColor="accent1" w:themeTint="BF"/>
          <w:right w:val="single" w:sz="8" w:space="0" w:color="F3B862" w:themeColor="accent1" w:themeTint="BF"/>
          <w:insideH w:val="nil"/>
          <w:insideV w:val="nil"/>
        </w:tcBorders>
      </w:tcPr>
    </w:tblStylePr>
    <w:tblStylePr w:type="firstCol">
      <w:rPr>
        <w:b/>
        <w:bCs/>
      </w:rPr>
    </w:tblStylePr>
    <w:tblStylePr w:type="lastCol">
      <w:rPr>
        <w:b/>
        <w:bCs/>
      </w:rPr>
    </w:tblStylePr>
    <w:tblStylePr w:type="band1Vert">
      <w:tblPr/>
      <w:tcPr>
        <w:shd w:val="clear" w:color="auto" w:fill="FBE7CB" w:themeFill="accent1" w:themeFillTint="3F"/>
      </w:tcPr>
    </w:tblStylePr>
    <w:tblStylePr w:type="band1Horz">
      <w:tblPr/>
      <w:tcPr>
        <w:tcBorders>
          <w:insideH w:val="nil"/>
          <w:insideV w:val="nil"/>
        </w:tcBorders>
        <w:shd w:val="clear" w:color="auto" w:fill="FBE7CB" w:themeFill="accent1" w:themeFillTint="3F"/>
      </w:tcPr>
    </w:tblStylePr>
    <w:tblStylePr w:type="band2Horz">
      <w:tblPr/>
      <w:tcPr>
        <w:tcBorders>
          <w:insideH w:val="nil"/>
          <w:insideV w:val="nil"/>
        </w:tcBorders>
      </w:tcPr>
    </w:tblStylePr>
  </w:style>
  <w:style w:type="table" w:customStyle="1" w:styleId="MittlereSchattierung1Akzent2">
    <w:name w:val="Mittlere Schattierung 1;Akzent 2"/>
    <w:basedOn w:val="NormaleTabelle"/>
    <w:uiPriority w:val="63"/>
    <w:rsid w:val="00401A6B"/>
    <w:pPr>
      <w:spacing w:before="40" w:after="0" w:line="240" w:lineRule="auto"/>
    </w:pPr>
    <w:rPr>
      <w:rFonts w:eastAsiaTheme="minorHAnsi"/>
      <w:color w:val="595959" w:themeColor="text1" w:themeTint="A6"/>
      <w:sz w:val="20"/>
      <w:szCs w:val="20"/>
      <w:lang w:val="de-DE" w:eastAsia="de-CH"/>
    </w:rPr>
    <w:tblPr>
      <w:tblStyleRowBandSize w:val="1"/>
      <w:tblStyleColBandSize w:val="1"/>
      <w:tblBorders>
        <w:top w:val="single" w:sz="8" w:space="0" w:color="BE8977" w:themeColor="accent2" w:themeTint="BF"/>
        <w:left w:val="single" w:sz="8" w:space="0" w:color="BE8977" w:themeColor="accent2" w:themeTint="BF"/>
        <w:bottom w:val="single" w:sz="8" w:space="0" w:color="BE8977" w:themeColor="accent2" w:themeTint="BF"/>
        <w:right w:val="single" w:sz="8" w:space="0" w:color="BE8977" w:themeColor="accent2" w:themeTint="BF"/>
        <w:insideH w:val="single" w:sz="8" w:space="0" w:color="BE8977" w:themeColor="accent2" w:themeTint="BF"/>
      </w:tblBorders>
    </w:tblPr>
    <w:tblStylePr w:type="firstRow">
      <w:pPr>
        <w:spacing w:before="0" w:after="0" w:line="240" w:lineRule="auto"/>
      </w:pPr>
      <w:rPr>
        <w:b/>
        <w:bCs/>
        <w:color w:val="FFFFFF" w:themeColor="background1"/>
      </w:rPr>
      <w:tblPr/>
      <w:tcPr>
        <w:tcBorders>
          <w:top w:val="single" w:sz="8" w:space="0" w:color="BE8977" w:themeColor="accent2" w:themeTint="BF"/>
          <w:left w:val="single" w:sz="8" w:space="0" w:color="BE8977" w:themeColor="accent2" w:themeTint="BF"/>
          <w:bottom w:val="single" w:sz="8" w:space="0" w:color="BE8977" w:themeColor="accent2" w:themeTint="BF"/>
          <w:right w:val="single" w:sz="8" w:space="0" w:color="BE8977" w:themeColor="accent2" w:themeTint="BF"/>
          <w:insideH w:val="nil"/>
          <w:insideV w:val="nil"/>
        </w:tcBorders>
        <w:shd w:val="clear" w:color="auto" w:fill="A5644E" w:themeFill="accent2"/>
      </w:tcPr>
    </w:tblStylePr>
    <w:tblStylePr w:type="lastRow">
      <w:pPr>
        <w:spacing w:before="0" w:after="0" w:line="240" w:lineRule="auto"/>
      </w:pPr>
      <w:rPr>
        <w:b/>
        <w:bCs/>
      </w:rPr>
      <w:tblPr/>
      <w:tcPr>
        <w:tcBorders>
          <w:top w:val="double" w:sz="6" w:space="0" w:color="BE8977" w:themeColor="accent2" w:themeTint="BF"/>
          <w:left w:val="single" w:sz="8" w:space="0" w:color="BE8977" w:themeColor="accent2" w:themeTint="BF"/>
          <w:bottom w:val="single" w:sz="8" w:space="0" w:color="BE8977" w:themeColor="accent2" w:themeTint="BF"/>
          <w:right w:val="single" w:sz="8" w:space="0" w:color="BE8977" w:themeColor="accent2" w:themeTint="BF"/>
          <w:insideH w:val="nil"/>
          <w:insideV w:val="nil"/>
        </w:tcBorders>
      </w:tcPr>
    </w:tblStylePr>
    <w:tblStylePr w:type="firstCol">
      <w:rPr>
        <w:b/>
        <w:bCs/>
      </w:rPr>
    </w:tblStylePr>
    <w:tblStylePr w:type="lastCol">
      <w:rPr>
        <w:b/>
        <w:bCs/>
      </w:rPr>
    </w:tblStylePr>
    <w:tblStylePr w:type="band1Vert">
      <w:tblPr/>
      <w:tcPr>
        <w:shd w:val="clear" w:color="auto" w:fill="E9D8D2" w:themeFill="accent2" w:themeFillTint="3F"/>
      </w:tcPr>
    </w:tblStylePr>
    <w:tblStylePr w:type="band1Horz">
      <w:tblPr/>
      <w:tcPr>
        <w:tcBorders>
          <w:insideH w:val="nil"/>
          <w:insideV w:val="nil"/>
        </w:tcBorders>
        <w:shd w:val="clear" w:color="auto" w:fill="E9D8D2" w:themeFill="accent2" w:themeFillTint="3F"/>
      </w:tcPr>
    </w:tblStylePr>
    <w:tblStylePr w:type="band2Horz">
      <w:tblPr/>
      <w:tcPr>
        <w:tcBorders>
          <w:insideH w:val="nil"/>
          <w:insideV w:val="nil"/>
        </w:tcBorders>
      </w:tcPr>
    </w:tblStylePr>
  </w:style>
  <w:style w:type="table" w:customStyle="1" w:styleId="MittlereSchattierung1Akzent3">
    <w:name w:val="Mittlere Schattierung 1;Akzent 3"/>
    <w:basedOn w:val="NormaleTabelle"/>
    <w:uiPriority w:val="63"/>
    <w:rsid w:val="00401A6B"/>
    <w:pPr>
      <w:spacing w:before="40" w:after="0" w:line="240" w:lineRule="auto"/>
    </w:pPr>
    <w:rPr>
      <w:rFonts w:eastAsiaTheme="minorHAnsi"/>
      <w:color w:val="595959" w:themeColor="text1" w:themeTint="A6"/>
      <w:sz w:val="20"/>
      <w:szCs w:val="20"/>
      <w:lang w:val="de-DE" w:eastAsia="de-CH"/>
    </w:rPr>
    <w:tblPr>
      <w:tblStyleRowBandSize w:val="1"/>
      <w:tblStyleColBandSize w:val="1"/>
      <w:tblBorders>
        <w:top w:val="single" w:sz="8" w:space="0" w:color="C7A79F" w:themeColor="accent3" w:themeTint="BF"/>
        <w:left w:val="single" w:sz="8" w:space="0" w:color="C7A79F" w:themeColor="accent3" w:themeTint="BF"/>
        <w:bottom w:val="single" w:sz="8" w:space="0" w:color="C7A79F" w:themeColor="accent3" w:themeTint="BF"/>
        <w:right w:val="single" w:sz="8" w:space="0" w:color="C7A79F" w:themeColor="accent3" w:themeTint="BF"/>
        <w:insideH w:val="single" w:sz="8" w:space="0" w:color="C7A79F" w:themeColor="accent3" w:themeTint="BF"/>
      </w:tblBorders>
    </w:tblPr>
    <w:tblStylePr w:type="firstRow">
      <w:pPr>
        <w:spacing w:before="0" w:after="0" w:line="240" w:lineRule="auto"/>
      </w:pPr>
      <w:rPr>
        <w:b/>
        <w:bCs/>
        <w:color w:val="FFFFFF" w:themeColor="background1"/>
      </w:rPr>
      <w:tblPr/>
      <w:tcPr>
        <w:tcBorders>
          <w:top w:val="single" w:sz="8" w:space="0" w:color="C7A79F" w:themeColor="accent3" w:themeTint="BF"/>
          <w:left w:val="single" w:sz="8" w:space="0" w:color="C7A79F" w:themeColor="accent3" w:themeTint="BF"/>
          <w:bottom w:val="single" w:sz="8" w:space="0" w:color="C7A79F" w:themeColor="accent3" w:themeTint="BF"/>
          <w:right w:val="single" w:sz="8" w:space="0" w:color="C7A79F" w:themeColor="accent3" w:themeTint="BF"/>
          <w:insideH w:val="nil"/>
          <w:insideV w:val="nil"/>
        </w:tcBorders>
        <w:shd w:val="clear" w:color="auto" w:fill="B58B80" w:themeFill="accent3"/>
      </w:tcPr>
    </w:tblStylePr>
    <w:tblStylePr w:type="lastRow">
      <w:pPr>
        <w:spacing w:before="0" w:after="0" w:line="240" w:lineRule="auto"/>
      </w:pPr>
      <w:rPr>
        <w:b/>
        <w:bCs/>
      </w:rPr>
      <w:tblPr/>
      <w:tcPr>
        <w:tcBorders>
          <w:top w:val="double" w:sz="6" w:space="0" w:color="C7A79F" w:themeColor="accent3" w:themeTint="BF"/>
          <w:left w:val="single" w:sz="8" w:space="0" w:color="C7A79F" w:themeColor="accent3" w:themeTint="BF"/>
          <w:bottom w:val="single" w:sz="8" w:space="0" w:color="C7A79F" w:themeColor="accent3" w:themeTint="BF"/>
          <w:right w:val="single" w:sz="8" w:space="0" w:color="C7A79F" w:themeColor="accent3" w:themeTint="BF"/>
          <w:insideH w:val="nil"/>
          <w:insideV w:val="nil"/>
        </w:tcBorders>
      </w:tcPr>
    </w:tblStylePr>
    <w:tblStylePr w:type="firstCol">
      <w:rPr>
        <w:b/>
        <w:bCs/>
      </w:rPr>
    </w:tblStylePr>
    <w:tblStylePr w:type="lastCol">
      <w:rPr>
        <w:b/>
        <w:bCs/>
      </w:rPr>
    </w:tblStylePr>
    <w:tblStylePr w:type="band1Vert">
      <w:tblPr/>
      <w:tcPr>
        <w:shd w:val="clear" w:color="auto" w:fill="ECE2DF" w:themeFill="accent3" w:themeFillTint="3F"/>
      </w:tcPr>
    </w:tblStylePr>
    <w:tblStylePr w:type="band1Horz">
      <w:tblPr/>
      <w:tcPr>
        <w:tcBorders>
          <w:insideH w:val="nil"/>
          <w:insideV w:val="nil"/>
        </w:tcBorders>
        <w:shd w:val="clear" w:color="auto" w:fill="ECE2DF" w:themeFill="accent3" w:themeFillTint="3F"/>
      </w:tcPr>
    </w:tblStylePr>
    <w:tblStylePr w:type="band2Horz">
      <w:tblPr/>
      <w:tcPr>
        <w:tcBorders>
          <w:insideH w:val="nil"/>
          <w:insideV w:val="nil"/>
        </w:tcBorders>
      </w:tcPr>
    </w:tblStylePr>
  </w:style>
  <w:style w:type="table" w:customStyle="1" w:styleId="MittlereSchattierung1Akzent4">
    <w:name w:val="Mittlere Schattierung 1;Akzent 4"/>
    <w:basedOn w:val="NormaleTabelle"/>
    <w:uiPriority w:val="63"/>
    <w:rsid w:val="00401A6B"/>
    <w:pPr>
      <w:spacing w:before="40" w:after="0" w:line="240" w:lineRule="auto"/>
    </w:pPr>
    <w:rPr>
      <w:rFonts w:eastAsiaTheme="minorHAnsi"/>
      <w:color w:val="595959" w:themeColor="text1" w:themeTint="A6"/>
      <w:sz w:val="20"/>
      <w:szCs w:val="20"/>
      <w:lang w:val="de-DE" w:eastAsia="de-CH"/>
    </w:rPr>
    <w:tblPr>
      <w:tblStyleRowBandSize w:val="1"/>
      <w:tblStyleColBandSize w:val="1"/>
      <w:tblBorders>
        <w:top w:val="single" w:sz="8" w:space="0" w:color="D2B191" w:themeColor="accent4" w:themeTint="BF"/>
        <w:left w:val="single" w:sz="8" w:space="0" w:color="D2B191" w:themeColor="accent4" w:themeTint="BF"/>
        <w:bottom w:val="single" w:sz="8" w:space="0" w:color="D2B191" w:themeColor="accent4" w:themeTint="BF"/>
        <w:right w:val="single" w:sz="8" w:space="0" w:color="D2B191" w:themeColor="accent4" w:themeTint="BF"/>
        <w:insideH w:val="single" w:sz="8" w:space="0" w:color="D2B191" w:themeColor="accent4" w:themeTint="BF"/>
      </w:tblBorders>
    </w:tblPr>
    <w:tblStylePr w:type="firstRow">
      <w:pPr>
        <w:spacing w:before="0" w:after="0" w:line="240" w:lineRule="auto"/>
      </w:pPr>
      <w:rPr>
        <w:b/>
        <w:bCs/>
        <w:color w:val="FFFFFF" w:themeColor="background1"/>
      </w:rPr>
      <w:tblPr/>
      <w:tcPr>
        <w:tcBorders>
          <w:top w:val="single" w:sz="8" w:space="0" w:color="D2B191" w:themeColor="accent4" w:themeTint="BF"/>
          <w:left w:val="single" w:sz="8" w:space="0" w:color="D2B191" w:themeColor="accent4" w:themeTint="BF"/>
          <w:bottom w:val="single" w:sz="8" w:space="0" w:color="D2B191" w:themeColor="accent4" w:themeTint="BF"/>
          <w:right w:val="single" w:sz="8" w:space="0" w:color="D2B191" w:themeColor="accent4" w:themeTint="BF"/>
          <w:insideH w:val="nil"/>
          <w:insideV w:val="nil"/>
        </w:tcBorders>
        <w:shd w:val="clear" w:color="auto" w:fill="C3986D" w:themeFill="accent4"/>
      </w:tcPr>
    </w:tblStylePr>
    <w:tblStylePr w:type="lastRow">
      <w:pPr>
        <w:spacing w:before="0" w:after="0" w:line="240" w:lineRule="auto"/>
      </w:pPr>
      <w:rPr>
        <w:b/>
        <w:bCs/>
      </w:rPr>
      <w:tblPr/>
      <w:tcPr>
        <w:tcBorders>
          <w:top w:val="double" w:sz="6" w:space="0" w:color="D2B191" w:themeColor="accent4" w:themeTint="BF"/>
          <w:left w:val="single" w:sz="8" w:space="0" w:color="D2B191" w:themeColor="accent4" w:themeTint="BF"/>
          <w:bottom w:val="single" w:sz="8" w:space="0" w:color="D2B191" w:themeColor="accent4" w:themeTint="BF"/>
          <w:right w:val="single" w:sz="8" w:space="0" w:color="D2B191" w:themeColor="accent4" w:themeTint="BF"/>
          <w:insideH w:val="nil"/>
          <w:insideV w:val="nil"/>
        </w:tcBorders>
      </w:tcPr>
    </w:tblStylePr>
    <w:tblStylePr w:type="firstCol">
      <w:rPr>
        <w:b/>
        <w:bCs/>
      </w:rPr>
    </w:tblStylePr>
    <w:tblStylePr w:type="lastCol">
      <w:rPr>
        <w:b/>
        <w:bCs/>
      </w:rPr>
    </w:tblStylePr>
    <w:tblStylePr w:type="band1Vert">
      <w:tblPr/>
      <w:tcPr>
        <w:shd w:val="clear" w:color="auto" w:fill="F0E5DA" w:themeFill="accent4" w:themeFillTint="3F"/>
      </w:tcPr>
    </w:tblStylePr>
    <w:tblStylePr w:type="band1Horz">
      <w:tblPr/>
      <w:tcPr>
        <w:tcBorders>
          <w:insideH w:val="nil"/>
          <w:insideV w:val="nil"/>
        </w:tcBorders>
        <w:shd w:val="clear" w:color="auto" w:fill="F0E5DA" w:themeFill="accent4" w:themeFillTint="3F"/>
      </w:tcPr>
    </w:tblStylePr>
    <w:tblStylePr w:type="band2Horz">
      <w:tblPr/>
      <w:tcPr>
        <w:tcBorders>
          <w:insideH w:val="nil"/>
          <w:insideV w:val="nil"/>
        </w:tcBorders>
      </w:tcPr>
    </w:tblStylePr>
  </w:style>
  <w:style w:type="table" w:customStyle="1" w:styleId="MittlereSchattierung1Akzent5">
    <w:name w:val="Mittlere Schattierung 1;Akzent 5"/>
    <w:basedOn w:val="NormaleTabelle"/>
    <w:uiPriority w:val="63"/>
    <w:rsid w:val="00401A6B"/>
    <w:pPr>
      <w:spacing w:before="40" w:after="0" w:line="240" w:lineRule="auto"/>
    </w:pPr>
    <w:rPr>
      <w:rFonts w:eastAsiaTheme="minorHAnsi"/>
      <w:color w:val="595959" w:themeColor="text1" w:themeTint="A6"/>
      <w:sz w:val="20"/>
      <w:szCs w:val="20"/>
      <w:lang w:val="de-DE" w:eastAsia="de-CH"/>
    </w:rPr>
    <w:tblPr>
      <w:tblStyleRowBandSize w:val="1"/>
      <w:tblStyleColBandSize w:val="1"/>
      <w:tblBorders>
        <w:top w:val="single" w:sz="8" w:space="0" w:color="B8AF96" w:themeColor="accent5" w:themeTint="BF"/>
        <w:left w:val="single" w:sz="8" w:space="0" w:color="B8AF96" w:themeColor="accent5" w:themeTint="BF"/>
        <w:bottom w:val="single" w:sz="8" w:space="0" w:color="B8AF96" w:themeColor="accent5" w:themeTint="BF"/>
        <w:right w:val="single" w:sz="8" w:space="0" w:color="B8AF96" w:themeColor="accent5" w:themeTint="BF"/>
        <w:insideH w:val="single" w:sz="8" w:space="0" w:color="B8AF96" w:themeColor="accent5" w:themeTint="BF"/>
      </w:tblBorders>
    </w:tblPr>
    <w:tblStylePr w:type="firstRow">
      <w:pPr>
        <w:spacing w:before="0" w:after="0" w:line="240" w:lineRule="auto"/>
      </w:pPr>
      <w:rPr>
        <w:b/>
        <w:bCs/>
        <w:color w:val="FFFFFF" w:themeColor="background1"/>
      </w:rPr>
      <w:tblPr/>
      <w:tcPr>
        <w:tcBorders>
          <w:top w:val="single" w:sz="8" w:space="0" w:color="B8AF96" w:themeColor="accent5" w:themeTint="BF"/>
          <w:left w:val="single" w:sz="8" w:space="0" w:color="B8AF96" w:themeColor="accent5" w:themeTint="BF"/>
          <w:bottom w:val="single" w:sz="8" w:space="0" w:color="B8AF96" w:themeColor="accent5" w:themeTint="BF"/>
          <w:right w:val="single" w:sz="8" w:space="0" w:color="B8AF96" w:themeColor="accent5" w:themeTint="BF"/>
          <w:insideH w:val="nil"/>
          <w:insideV w:val="nil"/>
        </w:tcBorders>
        <w:shd w:val="clear" w:color="auto" w:fill="A19574" w:themeFill="accent5"/>
      </w:tcPr>
    </w:tblStylePr>
    <w:tblStylePr w:type="lastRow">
      <w:pPr>
        <w:spacing w:before="0" w:after="0" w:line="240" w:lineRule="auto"/>
      </w:pPr>
      <w:rPr>
        <w:b/>
        <w:bCs/>
      </w:rPr>
      <w:tblPr/>
      <w:tcPr>
        <w:tcBorders>
          <w:top w:val="double" w:sz="6" w:space="0" w:color="B8AF96" w:themeColor="accent5" w:themeTint="BF"/>
          <w:left w:val="single" w:sz="8" w:space="0" w:color="B8AF96" w:themeColor="accent5" w:themeTint="BF"/>
          <w:bottom w:val="single" w:sz="8" w:space="0" w:color="B8AF96" w:themeColor="accent5" w:themeTint="BF"/>
          <w:right w:val="single" w:sz="8" w:space="0" w:color="B8AF96" w:themeColor="accent5" w:themeTint="BF"/>
          <w:insideH w:val="nil"/>
          <w:insideV w:val="nil"/>
        </w:tcBorders>
      </w:tcPr>
    </w:tblStylePr>
    <w:tblStylePr w:type="firstCol">
      <w:rPr>
        <w:b/>
        <w:bCs/>
      </w:rPr>
    </w:tblStylePr>
    <w:tblStylePr w:type="lastCol">
      <w:rPr>
        <w:b/>
        <w:bCs/>
      </w:rPr>
    </w:tblStylePr>
    <w:tblStylePr w:type="band1Vert">
      <w:tblPr/>
      <w:tcPr>
        <w:shd w:val="clear" w:color="auto" w:fill="E7E4DC" w:themeFill="accent5" w:themeFillTint="3F"/>
      </w:tcPr>
    </w:tblStylePr>
    <w:tblStylePr w:type="band1Horz">
      <w:tblPr/>
      <w:tcPr>
        <w:tcBorders>
          <w:insideH w:val="nil"/>
          <w:insideV w:val="nil"/>
        </w:tcBorders>
        <w:shd w:val="clear" w:color="auto" w:fill="E7E4DC" w:themeFill="accent5" w:themeFillTint="3F"/>
      </w:tcPr>
    </w:tblStylePr>
    <w:tblStylePr w:type="band2Horz">
      <w:tblPr/>
      <w:tcPr>
        <w:tcBorders>
          <w:insideH w:val="nil"/>
          <w:insideV w:val="nil"/>
        </w:tcBorders>
      </w:tcPr>
    </w:tblStylePr>
  </w:style>
  <w:style w:type="table" w:customStyle="1" w:styleId="MittlereSchattierung1Akzent6">
    <w:name w:val="Mittlere Schattierung 1;Akzent 6"/>
    <w:basedOn w:val="NormaleTabelle"/>
    <w:uiPriority w:val="63"/>
    <w:rsid w:val="00401A6B"/>
    <w:pPr>
      <w:spacing w:before="40" w:after="0" w:line="240" w:lineRule="auto"/>
    </w:pPr>
    <w:rPr>
      <w:rFonts w:eastAsiaTheme="minorHAnsi"/>
      <w:color w:val="595959" w:themeColor="text1" w:themeTint="A6"/>
      <w:sz w:val="20"/>
      <w:szCs w:val="20"/>
      <w:lang w:val="de-DE" w:eastAsia="de-CH"/>
    </w:rPr>
    <w:tblPr>
      <w:tblStyleRowBandSize w:val="1"/>
      <w:tblStyleColBandSize w:val="1"/>
      <w:tblBorders>
        <w:top w:val="single" w:sz="8" w:space="0" w:color="DA9754" w:themeColor="accent6" w:themeTint="BF"/>
        <w:left w:val="single" w:sz="8" w:space="0" w:color="DA9754" w:themeColor="accent6" w:themeTint="BF"/>
        <w:bottom w:val="single" w:sz="8" w:space="0" w:color="DA9754" w:themeColor="accent6" w:themeTint="BF"/>
        <w:right w:val="single" w:sz="8" w:space="0" w:color="DA9754" w:themeColor="accent6" w:themeTint="BF"/>
        <w:insideH w:val="single" w:sz="8" w:space="0" w:color="DA9754" w:themeColor="accent6" w:themeTint="BF"/>
      </w:tblBorders>
    </w:tblPr>
    <w:tblStylePr w:type="firstRow">
      <w:pPr>
        <w:spacing w:before="0" w:after="0" w:line="240" w:lineRule="auto"/>
      </w:pPr>
      <w:rPr>
        <w:b/>
        <w:bCs/>
        <w:color w:val="FFFFFF" w:themeColor="background1"/>
      </w:rPr>
      <w:tblPr/>
      <w:tcPr>
        <w:tcBorders>
          <w:top w:val="single" w:sz="8" w:space="0" w:color="DA9754" w:themeColor="accent6" w:themeTint="BF"/>
          <w:left w:val="single" w:sz="8" w:space="0" w:color="DA9754" w:themeColor="accent6" w:themeTint="BF"/>
          <w:bottom w:val="single" w:sz="8" w:space="0" w:color="DA9754" w:themeColor="accent6" w:themeTint="BF"/>
          <w:right w:val="single" w:sz="8" w:space="0" w:color="DA9754" w:themeColor="accent6" w:themeTint="BF"/>
          <w:insideH w:val="nil"/>
          <w:insideV w:val="nil"/>
        </w:tcBorders>
        <w:shd w:val="clear" w:color="auto" w:fill="C17529" w:themeFill="accent6"/>
      </w:tcPr>
    </w:tblStylePr>
    <w:tblStylePr w:type="lastRow">
      <w:pPr>
        <w:spacing w:before="0" w:after="0" w:line="240" w:lineRule="auto"/>
      </w:pPr>
      <w:rPr>
        <w:b/>
        <w:bCs/>
      </w:rPr>
      <w:tblPr/>
      <w:tcPr>
        <w:tcBorders>
          <w:top w:val="double" w:sz="6" w:space="0" w:color="DA9754" w:themeColor="accent6" w:themeTint="BF"/>
          <w:left w:val="single" w:sz="8" w:space="0" w:color="DA9754" w:themeColor="accent6" w:themeTint="BF"/>
          <w:bottom w:val="single" w:sz="8" w:space="0" w:color="DA9754" w:themeColor="accent6" w:themeTint="BF"/>
          <w:right w:val="single" w:sz="8" w:space="0" w:color="DA975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3DCC6" w:themeFill="accent6" w:themeFillTint="3F"/>
      </w:tcPr>
    </w:tblStylePr>
    <w:tblStylePr w:type="band1Horz">
      <w:tblPr/>
      <w:tcPr>
        <w:tcBorders>
          <w:insideH w:val="nil"/>
          <w:insideV w:val="nil"/>
        </w:tcBorders>
        <w:shd w:val="clear" w:color="auto" w:fill="F3DCC6" w:themeFill="accent6" w:themeFillTint="3F"/>
      </w:tcPr>
    </w:tblStylePr>
    <w:tblStylePr w:type="band2Horz">
      <w:tblPr/>
      <w:tcPr>
        <w:tcBorders>
          <w:insideH w:val="nil"/>
          <w:insideV w:val="nil"/>
        </w:tcBorders>
      </w:tcPr>
    </w:tblStylePr>
  </w:style>
  <w:style w:type="table" w:styleId="MittlereSchattierung2">
    <w:name w:val="Medium Shading 2"/>
    <w:basedOn w:val="NormaleTabelle"/>
    <w:uiPriority w:val="64"/>
    <w:rsid w:val="00401A6B"/>
    <w:pPr>
      <w:spacing w:before="40" w:after="0" w:line="240" w:lineRule="auto"/>
    </w:pPr>
    <w:rPr>
      <w:rFonts w:eastAsiaTheme="minorHAnsi"/>
      <w:color w:val="595959" w:themeColor="text1" w:themeTint="A6"/>
      <w:sz w:val="20"/>
      <w:szCs w:val="20"/>
      <w:lang w:val="de-DE" w:eastAsia="de-CH"/>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MittlereSchattierung2Akzent1">
    <w:name w:val="Mittlere Schattierung 2;Akzent 1"/>
    <w:basedOn w:val="NormaleTabelle"/>
    <w:uiPriority w:val="64"/>
    <w:rsid w:val="00401A6B"/>
    <w:pPr>
      <w:spacing w:before="40" w:after="0" w:line="240" w:lineRule="auto"/>
    </w:pPr>
    <w:rPr>
      <w:rFonts w:eastAsiaTheme="minorHAnsi"/>
      <w:color w:val="595959" w:themeColor="text1" w:themeTint="A6"/>
      <w:sz w:val="20"/>
      <w:szCs w:val="20"/>
      <w:lang w:val="de-DE" w:eastAsia="de-CH"/>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0A22E"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0A22E" w:themeFill="accent1"/>
      </w:tcPr>
    </w:tblStylePr>
    <w:tblStylePr w:type="lastCol">
      <w:rPr>
        <w:b/>
        <w:bCs/>
        <w:color w:val="FFFFFF" w:themeColor="background1"/>
      </w:rPr>
      <w:tblPr/>
      <w:tcPr>
        <w:tcBorders>
          <w:left w:val="nil"/>
          <w:right w:val="nil"/>
          <w:insideH w:val="nil"/>
          <w:insideV w:val="nil"/>
        </w:tcBorders>
        <w:shd w:val="clear" w:color="auto" w:fill="F0A22E"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MittlereSchattierung2Akzent2">
    <w:name w:val="Mittlere Schattierung 2;Akzent 2"/>
    <w:basedOn w:val="NormaleTabelle"/>
    <w:uiPriority w:val="64"/>
    <w:rsid w:val="00401A6B"/>
    <w:pPr>
      <w:spacing w:before="40" w:after="0" w:line="240" w:lineRule="auto"/>
    </w:pPr>
    <w:rPr>
      <w:rFonts w:eastAsiaTheme="minorHAnsi"/>
      <w:color w:val="595959" w:themeColor="text1" w:themeTint="A6"/>
      <w:sz w:val="20"/>
      <w:szCs w:val="20"/>
      <w:lang w:val="de-DE" w:eastAsia="de-CH"/>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A5644E"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A5644E" w:themeFill="accent2"/>
      </w:tcPr>
    </w:tblStylePr>
    <w:tblStylePr w:type="lastCol">
      <w:rPr>
        <w:b/>
        <w:bCs/>
        <w:color w:val="FFFFFF" w:themeColor="background1"/>
      </w:rPr>
      <w:tblPr/>
      <w:tcPr>
        <w:tcBorders>
          <w:left w:val="nil"/>
          <w:right w:val="nil"/>
          <w:insideH w:val="nil"/>
          <w:insideV w:val="nil"/>
        </w:tcBorders>
        <w:shd w:val="clear" w:color="auto" w:fill="A5644E"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MittlereSchattierung2Akzent3">
    <w:name w:val="Mittlere Schattierung 2;Akzent 3"/>
    <w:basedOn w:val="NormaleTabelle"/>
    <w:uiPriority w:val="64"/>
    <w:rsid w:val="00401A6B"/>
    <w:pPr>
      <w:spacing w:before="40" w:after="0" w:line="240" w:lineRule="auto"/>
    </w:pPr>
    <w:rPr>
      <w:rFonts w:eastAsiaTheme="minorHAnsi"/>
      <w:color w:val="595959" w:themeColor="text1" w:themeTint="A6"/>
      <w:sz w:val="20"/>
      <w:szCs w:val="20"/>
      <w:lang w:val="de-DE" w:eastAsia="de-CH"/>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B58B80"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B58B80" w:themeFill="accent3"/>
      </w:tcPr>
    </w:tblStylePr>
    <w:tblStylePr w:type="lastCol">
      <w:rPr>
        <w:b/>
        <w:bCs/>
        <w:color w:val="FFFFFF" w:themeColor="background1"/>
      </w:rPr>
      <w:tblPr/>
      <w:tcPr>
        <w:tcBorders>
          <w:left w:val="nil"/>
          <w:right w:val="nil"/>
          <w:insideH w:val="nil"/>
          <w:insideV w:val="nil"/>
        </w:tcBorders>
        <w:shd w:val="clear" w:color="auto" w:fill="B58B80"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MittlereSchattierung2Akzent4">
    <w:name w:val="Mittlere Schattierung 2;Akzent 4"/>
    <w:basedOn w:val="NormaleTabelle"/>
    <w:uiPriority w:val="64"/>
    <w:rsid w:val="00401A6B"/>
    <w:pPr>
      <w:spacing w:before="40" w:after="0" w:line="240" w:lineRule="auto"/>
    </w:pPr>
    <w:rPr>
      <w:rFonts w:eastAsiaTheme="minorHAnsi"/>
      <w:color w:val="595959" w:themeColor="text1" w:themeTint="A6"/>
      <w:sz w:val="20"/>
      <w:szCs w:val="20"/>
      <w:lang w:val="de-DE" w:eastAsia="de-CH"/>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3986D"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3986D" w:themeFill="accent4"/>
      </w:tcPr>
    </w:tblStylePr>
    <w:tblStylePr w:type="lastCol">
      <w:rPr>
        <w:b/>
        <w:bCs/>
        <w:color w:val="FFFFFF" w:themeColor="background1"/>
      </w:rPr>
      <w:tblPr/>
      <w:tcPr>
        <w:tcBorders>
          <w:left w:val="nil"/>
          <w:right w:val="nil"/>
          <w:insideH w:val="nil"/>
          <w:insideV w:val="nil"/>
        </w:tcBorders>
        <w:shd w:val="clear" w:color="auto" w:fill="C3986D"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MittlereSchattierung2Akzent5">
    <w:name w:val="Mittlere Schattierung 2;Akzent 5"/>
    <w:basedOn w:val="NormaleTabelle"/>
    <w:uiPriority w:val="64"/>
    <w:rsid w:val="00401A6B"/>
    <w:pPr>
      <w:spacing w:before="40" w:after="0" w:line="240" w:lineRule="auto"/>
    </w:pPr>
    <w:rPr>
      <w:rFonts w:eastAsiaTheme="minorHAnsi"/>
      <w:color w:val="595959" w:themeColor="text1" w:themeTint="A6"/>
      <w:sz w:val="20"/>
      <w:szCs w:val="20"/>
      <w:lang w:val="de-DE" w:eastAsia="de-CH"/>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A19574"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A19574" w:themeFill="accent5"/>
      </w:tcPr>
    </w:tblStylePr>
    <w:tblStylePr w:type="lastCol">
      <w:rPr>
        <w:b/>
        <w:bCs/>
        <w:color w:val="FFFFFF" w:themeColor="background1"/>
      </w:rPr>
      <w:tblPr/>
      <w:tcPr>
        <w:tcBorders>
          <w:left w:val="nil"/>
          <w:right w:val="nil"/>
          <w:insideH w:val="nil"/>
          <w:insideV w:val="nil"/>
        </w:tcBorders>
        <w:shd w:val="clear" w:color="auto" w:fill="A19574"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MittlereSchattierung2Akzent6">
    <w:name w:val="Mittlere Schattierung 2;Akzent 6"/>
    <w:basedOn w:val="NormaleTabelle"/>
    <w:uiPriority w:val="64"/>
    <w:rsid w:val="00401A6B"/>
    <w:pPr>
      <w:spacing w:before="40" w:after="0" w:line="240" w:lineRule="auto"/>
    </w:pPr>
    <w:rPr>
      <w:rFonts w:eastAsiaTheme="minorHAnsi"/>
      <w:color w:val="595959" w:themeColor="text1" w:themeTint="A6"/>
      <w:sz w:val="20"/>
      <w:szCs w:val="20"/>
      <w:lang w:val="de-DE" w:eastAsia="de-CH"/>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17529"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17529" w:themeFill="accent6"/>
      </w:tcPr>
    </w:tblStylePr>
    <w:tblStylePr w:type="lastCol">
      <w:rPr>
        <w:b/>
        <w:bCs/>
        <w:color w:val="FFFFFF" w:themeColor="background1"/>
      </w:rPr>
      <w:tblPr/>
      <w:tcPr>
        <w:tcBorders>
          <w:left w:val="nil"/>
          <w:right w:val="nil"/>
          <w:insideH w:val="nil"/>
          <w:insideV w:val="nil"/>
        </w:tcBorders>
        <w:shd w:val="clear" w:color="auto" w:fill="C17529"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styleId="Nachrichtenkopf">
    <w:name w:val="Message Header"/>
    <w:basedOn w:val="Standard"/>
    <w:link w:val="NachrichtenkopfZchn"/>
    <w:uiPriority w:val="99"/>
    <w:semiHidden/>
    <w:unhideWhenUsed/>
    <w:rsid w:val="00401A6B"/>
    <w:pPr>
      <w:pBdr>
        <w:top w:val="single" w:sz="6" w:space="1" w:color="auto"/>
        <w:left w:val="single" w:sz="6" w:space="1" w:color="auto"/>
        <w:bottom w:val="single" w:sz="6" w:space="1" w:color="auto"/>
        <w:right w:val="single" w:sz="6" w:space="1" w:color="auto"/>
      </w:pBdr>
      <w:shd w:val="pct20" w:color="auto" w:fill="auto"/>
      <w:spacing w:before="40" w:after="0" w:line="240" w:lineRule="auto"/>
      <w:ind w:left="1080" w:hanging="1080"/>
      <w:jc w:val="both"/>
    </w:pPr>
    <w:rPr>
      <w:rFonts w:asciiTheme="majorHAnsi" w:eastAsiaTheme="majorEastAsia" w:hAnsiTheme="majorHAnsi" w:cstheme="majorBidi"/>
      <w:color w:val="595959" w:themeColor="text1" w:themeTint="A6"/>
      <w:kern w:val="20"/>
      <w:sz w:val="24"/>
      <w:szCs w:val="20"/>
      <w:lang w:eastAsia="de-CH"/>
    </w:rPr>
  </w:style>
  <w:style w:type="character" w:customStyle="1" w:styleId="NachrichtenkopfZchn">
    <w:name w:val="Nachrichtenkopf Zchn"/>
    <w:basedOn w:val="Absatz-Standardschriftart"/>
    <w:link w:val="Nachrichtenkopf"/>
    <w:uiPriority w:val="99"/>
    <w:semiHidden/>
    <w:rsid w:val="00401A6B"/>
    <w:rPr>
      <w:rFonts w:asciiTheme="majorHAnsi" w:eastAsiaTheme="majorEastAsia" w:hAnsiTheme="majorHAnsi" w:cstheme="majorBidi"/>
      <w:color w:val="595959" w:themeColor="text1" w:themeTint="A6"/>
      <w:kern w:val="20"/>
      <w:sz w:val="24"/>
      <w:szCs w:val="20"/>
      <w:shd w:val="pct20" w:color="auto" w:fill="auto"/>
      <w:lang w:eastAsia="de-CH"/>
    </w:rPr>
  </w:style>
  <w:style w:type="paragraph" w:styleId="StandardWeb">
    <w:name w:val="Normal (Web)"/>
    <w:basedOn w:val="Standard"/>
    <w:uiPriority w:val="99"/>
    <w:semiHidden/>
    <w:unhideWhenUsed/>
    <w:rsid w:val="00401A6B"/>
    <w:pPr>
      <w:spacing w:before="40" w:after="160" w:line="288" w:lineRule="auto"/>
      <w:jc w:val="both"/>
    </w:pPr>
    <w:rPr>
      <w:rFonts w:ascii="Times New Roman" w:eastAsiaTheme="minorHAnsi" w:hAnsi="Times New Roman" w:cs="Times New Roman"/>
      <w:color w:val="595959" w:themeColor="text1" w:themeTint="A6"/>
      <w:kern w:val="20"/>
      <w:sz w:val="24"/>
      <w:szCs w:val="20"/>
      <w:lang w:eastAsia="de-CH"/>
    </w:rPr>
  </w:style>
  <w:style w:type="paragraph" w:styleId="Standardeinzug">
    <w:name w:val="Normal Indent"/>
    <w:basedOn w:val="Standard"/>
    <w:uiPriority w:val="99"/>
    <w:semiHidden/>
    <w:unhideWhenUsed/>
    <w:rsid w:val="00401A6B"/>
    <w:pPr>
      <w:spacing w:before="40" w:after="160" w:line="288" w:lineRule="auto"/>
      <w:ind w:left="720"/>
      <w:jc w:val="both"/>
    </w:pPr>
    <w:rPr>
      <w:rFonts w:asciiTheme="minorHAnsi" w:eastAsiaTheme="minorHAnsi" w:hAnsiTheme="minorHAnsi"/>
      <w:color w:val="595959" w:themeColor="text1" w:themeTint="A6"/>
      <w:kern w:val="20"/>
      <w:sz w:val="20"/>
      <w:szCs w:val="20"/>
      <w:lang w:eastAsia="de-CH"/>
    </w:rPr>
  </w:style>
  <w:style w:type="paragraph" w:customStyle="1" w:styleId="Fu-Endnotenberschrift">
    <w:name w:val="Fuß-/Endnotenüberschrift"/>
    <w:basedOn w:val="Standard"/>
    <w:next w:val="Standard"/>
    <w:link w:val="Fu-EndnotenberschriftZeichen"/>
    <w:uiPriority w:val="99"/>
    <w:semiHidden/>
    <w:unhideWhenUsed/>
    <w:rsid w:val="00401A6B"/>
    <w:pPr>
      <w:spacing w:before="40" w:after="0" w:line="240" w:lineRule="auto"/>
      <w:jc w:val="both"/>
    </w:pPr>
    <w:rPr>
      <w:rFonts w:asciiTheme="minorHAnsi" w:eastAsiaTheme="minorHAnsi" w:hAnsiTheme="minorHAnsi"/>
      <w:color w:val="595959" w:themeColor="text1" w:themeTint="A6"/>
      <w:kern w:val="20"/>
      <w:sz w:val="20"/>
      <w:szCs w:val="20"/>
      <w:lang w:eastAsia="de-CH"/>
    </w:rPr>
  </w:style>
  <w:style w:type="character" w:customStyle="1" w:styleId="Fu-EndnotenberschriftZeichen">
    <w:name w:val="Fuß/-Endnotenüberschrift;Zeichen"/>
    <w:basedOn w:val="Absatz-Standardschriftart"/>
    <w:link w:val="Fu-Endnotenberschrift"/>
    <w:uiPriority w:val="99"/>
    <w:semiHidden/>
    <w:rsid w:val="00401A6B"/>
    <w:rPr>
      <w:rFonts w:eastAsiaTheme="minorHAnsi"/>
      <w:color w:val="595959" w:themeColor="text1" w:themeTint="A6"/>
      <w:kern w:val="20"/>
      <w:sz w:val="20"/>
      <w:szCs w:val="20"/>
      <w:lang w:eastAsia="de-CH"/>
    </w:rPr>
  </w:style>
  <w:style w:type="character" w:styleId="Seitenzahl">
    <w:name w:val="page number"/>
    <w:basedOn w:val="Absatz-Standardschriftart"/>
    <w:uiPriority w:val="99"/>
    <w:semiHidden/>
    <w:unhideWhenUsed/>
    <w:rsid w:val="00401A6B"/>
  </w:style>
  <w:style w:type="paragraph" w:customStyle="1" w:styleId="EinfacherText">
    <w:name w:val="Einfacher Text"/>
    <w:basedOn w:val="Standard"/>
    <w:link w:val="EinfacherTextZeichen"/>
    <w:uiPriority w:val="99"/>
    <w:semiHidden/>
    <w:unhideWhenUsed/>
    <w:rsid w:val="00401A6B"/>
    <w:pPr>
      <w:spacing w:before="40" w:after="0" w:line="240" w:lineRule="auto"/>
      <w:jc w:val="both"/>
    </w:pPr>
    <w:rPr>
      <w:rFonts w:ascii="Consolas" w:eastAsiaTheme="minorHAnsi" w:hAnsi="Consolas" w:cs="Consolas"/>
      <w:color w:val="595959" w:themeColor="text1" w:themeTint="A6"/>
      <w:kern w:val="20"/>
      <w:sz w:val="21"/>
      <w:szCs w:val="20"/>
      <w:lang w:eastAsia="de-CH"/>
    </w:rPr>
  </w:style>
  <w:style w:type="character" w:customStyle="1" w:styleId="EinfacherTextZeichen">
    <w:name w:val="Einfacher Text Zeichen"/>
    <w:basedOn w:val="Absatz-Standardschriftart"/>
    <w:link w:val="EinfacherText"/>
    <w:uiPriority w:val="99"/>
    <w:semiHidden/>
    <w:rsid w:val="00401A6B"/>
    <w:rPr>
      <w:rFonts w:ascii="Consolas" w:eastAsiaTheme="minorHAnsi" w:hAnsi="Consolas" w:cs="Consolas"/>
      <w:color w:val="595959" w:themeColor="text1" w:themeTint="A6"/>
      <w:kern w:val="20"/>
      <w:sz w:val="21"/>
      <w:szCs w:val="20"/>
      <w:lang w:eastAsia="de-CH"/>
    </w:rPr>
  </w:style>
  <w:style w:type="paragraph" w:styleId="Anrede">
    <w:name w:val="Salutation"/>
    <w:basedOn w:val="Standard"/>
    <w:next w:val="Standard"/>
    <w:link w:val="AnredeZchn"/>
    <w:uiPriority w:val="99"/>
    <w:semiHidden/>
    <w:unhideWhenUsed/>
    <w:rsid w:val="00401A6B"/>
    <w:pPr>
      <w:spacing w:before="40" w:after="160" w:line="288" w:lineRule="auto"/>
      <w:jc w:val="both"/>
    </w:pPr>
    <w:rPr>
      <w:rFonts w:asciiTheme="minorHAnsi" w:eastAsiaTheme="minorHAnsi" w:hAnsiTheme="minorHAnsi"/>
      <w:color w:val="595959" w:themeColor="text1" w:themeTint="A6"/>
      <w:kern w:val="20"/>
      <w:sz w:val="20"/>
      <w:szCs w:val="20"/>
      <w:lang w:eastAsia="de-CH"/>
    </w:rPr>
  </w:style>
  <w:style w:type="character" w:customStyle="1" w:styleId="AnredeZchn">
    <w:name w:val="Anrede Zchn"/>
    <w:basedOn w:val="Absatz-Standardschriftart"/>
    <w:link w:val="Anrede"/>
    <w:uiPriority w:val="99"/>
    <w:semiHidden/>
    <w:rsid w:val="00401A6B"/>
    <w:rPr>
      <w:rFonts w:eastAsiaTheme="minorHAnsi"/>
      <w:color w:val="595959" w:themeColor="text1" w:themeTint="A6"/>
      <w:kern w:val="20"/>
      <w:sz w:val="20"/>
      <w:szCs w:val="20"/>
      <w:lang w:eastAsia="de-CH"/>
    </w:rPr>
  </w:style>
  <w:style w:type="paragraph" w:customStyle="1" w:styleId="Signatur">
    <w:name w:val="Signatur"/>
    <w:basedOn w:val="Standard"/>
    <w:link w:val="Signaturzeichen"/>
    <w:uiPriority w:val="20"/>
    <w:unhideWhenUsed/>
    <w:qFormat/>
    <w:rsid w:val="00401A6B"/>
    <w:pPr>
      <w:spacing w:before="720" w:after="0" w:line="312" w:lineRule="auto"/>
      <w:contextualSpacing/>
      <w:jc w:val="both"/>
    </w:pPr>
    <w:rPr>
      <w:rFonts w:asciiTheme="minorHAnsi" w:eastAsiaTheme="minorHAnsi" w:hAnsiTheme="minorHAnsi"/>
      <w:color w:val="595959" w:themeColor="text1" w:themeTint="A6"/>
      <w:kern w:val="20"/>
      <w:sz w:val="20"/>
      <w:szCs w:val="20"/>
      <w:lang w:eastAsia="de-CH"/>
    </w:rPr>
  </w:style>
  <w:style w:type="character" w:customStyle="1" w:styleId="Signaturzeichen">
    <w:name w:val="Signaturzeichen"/>
    <w:basedOn w:val="Absatz-Standardschriftart"/>
    <w:link w:val="Signatur"/>
    <w:uiPriority w:val="20"/>
    <w:rsid w:val="00401A6B"/>
    <w:rPr>
      <w:rFonts w:eastAsiaTheme="minorHAnsi"/>
      <w:color w:val="595959" w:themeColor="text1" w:themeTint="A6"/>
      <w:kern w:val="20"/>
      <w:sz w:val="20"/>
      <w:szCs w:val="20"/>
      <w:lang w:eastAsia="de-CH"/>
    </w:rPr>
  </w:style>
  <w:style w:type="character" w:customStyle="1" w:styleId="Betont1">
    <w:name w:val="Betont1"/>
    <w:basedOn w:val="Absatz-Standardschriftart"/>
    <w:uiPriority w:val="1"/>
    <w:unhideWhenUsed/>
    <w:qFormat/>
    <w:rsid w:val="00401A6B"/>
    <w:rPr>
      <w:b/>
      <w:bCs/>
    </w:rPr>
  </w:style>
  <w:style w:type="character" w:customStyle="1" w:styleId="SubtileHervorhebung">
    <w:name w:val="Subtile Hervorhebung"/>
    <w:basedOn w:val="Absatz-Standardschriftart"/>
    <w:uiPriority w:val="19"/>
    <w:semiHidden/>
    <w:unhideWhenUsed/>
    <w:rsid w:val="00401A6B"/>
    <w:rPr>
      <w:i/>
      <w:iCs/>
      <w:color w:val="808080" w:themeColor="text1" w:themeTint="7F"/>
    </w:rPr>
  </w:style>
  <w:style w:type="character" w:customStyle="1" w:styleId="SubtilerVerweis">
    <w:name w:val="Subtiler Verweis"/>
    <w:basedOn w:val="Absatz-Standardschriftart"/>
    <w:uiPriority w:val="31"/>
    <w:semiHidden/>
    <w:unhideWhenUsed/>
    <w:rsid w:val="00401A6B"/>
    <w:rPr>
      <w:smallCaps/>
      <w:color w:val="A5644E" w:themeColor="accent2"/>
      <w:u w:val="single"/>
    </w:rPr>
  </w:style>
  <w:style w:type="table" w:styleId="Tabelle3D-Effekt1">
    <w:name w:val="Table 3D effects 1"/>
    <w:basedOn w:val="NormaleTabelle"/>
    <w:uiPriority w:val="99"/>
    <w:semiHidden/>
    <w:unhideWhenUsed/>
    <w:rsid w:val="00401A6B"/>
    <w:pPr>
      <w:spacing w:before="40" w:after="160" w:line="300" w:lineRule="auto"/>
    </w:pPr>
    <w:rPr>
      <w:rFonts w:eastAsiaTheme="minorHAnsi"/>
      <w:sz w:val="20"/>
      <w:szCs w:val="20"/>
      <w:lang w:val="de-DE" w:eastAsia="de-CH"/>
    </w:r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elle3D-Effekt2">
    <w:name w:val="Table 3D effects 2"/>
    <w:basedOn w:val="NormaleTabelle"/>
    <w:uiPriority w:val="99"/>
    <w:semiHidden/>
    <w:unhideWhenUsed/>
    <w:rsid w:val="00401A6B"/>
    <w:pPr>
      <w:spacing w:before="40" w:after="160" w:line="300" w:lineRule="auto"/>
    </w:pPr>
    <w:rPr>
      <w:rFonts w:eastAsiaTheme="minorHAnsi"/>
      <w:sz w:val="20"/>
      <w:szCs w:val="20"/>
      <w:lang w:val="de-DE" w:eastAsia="de-CH"/>
    </w:r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le3D-Effekt3">
    <w:name w:val="Table 3D effects 3"/>
    <w:basedOn w:val="NormaleTabelle"/>
    <w:uiPriority w:val="99"/>
    <w:semiHidden/>
    <w:unhideWhenUsed/>
    <w:rsid w:val="00401A6B"/>
    <w:pPr>
      <w:spacing w:before="40" w:after="160" w:line="300" w:lineRule="auto"/>
    </w:pPr>
    <w:rPr>
      <w:rFonts w:eastAsiaTheme="minorHAnsi"/>
      <w:sz w:val="20"/>
      <w:szCs w:val="20"/>
      <w:lang w:val="de-DE" w:eastAsia="de-CH"/>
    </w:r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leKlassisch1">
    <w:name w:val="Table Classic 1"/>
    <w:basedOn w:val="NormaleTabelle"/>
    <w:uiPriority w:val="99"/>
    <w:semiHidden/>
    <w:unhideWhenUsed/>
    <w:rsid w:val="00401A6B"/>
    <w:pPr>
      <w:spacing w:before="40" w:after="160" w:line="300" w:lineRule="auto"/>
    </w:pPr>
    <w:rPr>
      <w:rFonts w:eastAsiaTheme="minorHAnsi"/>
      <w:sz w:val="20"/>
      <w:szCs w:val="20"/>
      <w:lang w:val="de-DE" w:eastAsia="de-CH"/>
    </w:r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leKlassisch2">
    <w:name w:val="Table Classic 2"/>
    <w:basedOn w:val="NormaleTabelle"/>
    <w:uiPriority w:val="99"/>
    <w:semiHidden/>
    <w:unhideWhenUsed/>
    <w:rsid w:val="00401A6B"/>
    <w:pPr>
      <w:spacing w:before="40" w:after="160" w:line="300" w:lineRule="auto"/>
    </w:pPr>
    <w:rPr>
      <w:rFonts w:eastAsiaTheme="minorHAnsi"/>
      <w:sz w:val="20"/>
      <w:szCs w:val="20"/>
      <w:lang w:val="de-DE" w:eastAsia="de-CH"/>
    </w:r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elleKlassisch3">
    <w:name w:val="Table Classic 3"/>
    <w:basedOn w:val="NormaleTabelle"/>
    <w:uiPriority w:val="99"/>
    <w:semiHidden/>
    <w:unhideWhenUsed/>
    <w:rsid w:val="00401A6B"/>
    <w:pPr>
      <w:spacing w:before="40" w:after="160" w:line="300" w:lineRule="auto"/>
    </w:pPr>
    <w:rPr>
      <w:rFonts w:eastAsiaTheme="minorHAnsi"/>
      <w:color w:val="000080"/>
      <w:sz w:val="20"/>
      <w:szCs w:val="20"/>
      <w:lang w:val="de-DE" w:eastAsia="de-CH"/>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elleKlassisch4">
    <w:name w:val="Table Classic 4"/>
    <w:basedOn w:val="NormaleTabelle"/>
    <w:uiPriority w:val="99"/>
    <w:semiHidden/>
    <w:unhideWhenUsed/>
    <w:rsid w:val="00401A6B"/>
    <w:pPr>
      <w:spacing w:before="40" w:after="160" w:line="300" w:lineRule="auto"/>
    </w:pPr>
    <w:rPr>
      <w:rFonts w:eastAsiaTheme="minorHAnsi"/>
      <w:sz w:val="20"/>
      <w:szCs w:val="20"/>
      <w:lang w:val="de-DE" w:eastAsia="de-CH"/>
    </w:r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elleFarbig1">
    <w:name w:val="Table Colorful 1"/>
    <w:basedOn w:val="NormaleTabelle"/>
    <w:uiPriority w:val="99"/>
    <w:semiHidden/>
    <w:unhideWhenUsed/>
    <w:rsid w:val="00401A6B"/>
    <w:pPr>
      <w:spacing w:before="40" w:after="160" w:line="300" w:lineRule="auto"/>
    </w:pPr>
    <w:rPr>
      <w:rFonts w:eastAsiaTheme="minorHAnsi"/>
      <w:color w:val="FFFFFF"/>
      <w:sz w:val="20"/>
      <w:szCs w:val="20"/>
      <w:lang w:val="de-DE" w:eastAsia="de-CH"/>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elleFarbig2">
    <w:name w:val="Table Colorful 2"/>
    <w:basedOn w:val="NormaleTabelle"/>
    <w:uiPriority w:val="99"/>
    <w:semiHidden/>
    <w:unhideWhenUsed/>
    <w:rsid w:val="00401A6B"/>
    <w:pPr>
      <w:spacing w:before="40" w:after="160" w:line="300" w:lineRule="auto"/>
    </w:pPr>
    <w:rPr>
      <w:rFonts w:eastAsiaTheme="minorHAnsi"/>
      <w:sz w:val="20"/>
      <w:szCs w:val="20"/>
      <w:lang w:val="de-DE" w:eastAsia="de-CH"/>
    </w:r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elleFarbig3">
    <w:name w:val="Table Colorful 3"/>
    <w:basedOn w:val="NormaleTabelle"/>
    <w:uiPriority w:val="99"/>
    <w:semiHidden/>
    <w:unhideWhenUsed/>
    <w:rsid w:val="00401A6B"/>
    <w:pPr>
      <w:spacing w:before="40" w:after="160" w:line="300" w:lineRule="auto"/>
    </w:pPr>
    <w:rPr>
      <w:rFonts w:eastAsiaTheme="minorHAnsi"/>
      <w:sz w:val="20"/>
      <w:szCs w:val="20"/>
      <w:lang w:val="de-DE" w:eastAsia="de-CH"/>
    </w:r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elleSpalten1">
    <w:name w:val="Table Columns 1"/>
    <w:basedOn w:val="NormaleTabelle"/>
    <w:uiPriority w:val="99"/>
    <w:semiHidden/>
    <w:unhideWhenUsed/>
    <w:rsid w:val="00401A6B"/>
    <w:pPr>
      <w:spacing w:before="40" w:after="160" w:line="300" w:lineRule="auto"/>
    </w:pPr>
    <w:rPr>
      <w:rFonts w:eastAsiaTheme="minorHAnsi"/>
      <w:b/>
      <w:bCs/>
      <w:sz w:val="20"/>
      <w:szCs w:val="20"/>
      <w:lang w:val="de-DE" w:eastAsia="de-CH"/>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leSpalten2">
    <w:name w:val="Table Columns 2"/>
    <w:basedOn w:val="NormaleTabelle"/>
    <w:uiPriority w:val="99"/>
    <w:semiHidden/>
    <w:unhideWhenUsed/>
    <w:rsid w:val="00401A6B"/>
    <w:pPr>
      <w:spacing w:before="40" w:after="160" w:line="300" w:lineRule="auto"/>
    </w:pPr>
    <w:rPr>
      <w:rFonts w:eastAsiaTheme="minorHAnsi"/>
      <w:b/>
      <w:bCs/>
      <w:sz w:val="20"/>
      <w:szCs w:val="20"/>
      <w:lang w:val="de-DE" w:eastAsia="de-CH"/>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leSpalten3">
    <w:name w:val="Table Columns 3"/>
    <w:basedOn w:val="NormaleTabelle"/>
    <w:uiPriority w:val="99"/>
    <w:semiHidden/>
    <w:unhideWhenUsed/>
    <w:rsid w:val="00401A6B"/>
    <w:pPr>
      <w:spacing w:before="40" w:after="160" w:line="300" w:lineRule="auto"/>
    </w:pPr>
    <w:rPr>
      <w:rFonts w:eastAsiaTheme="minorHAnsi"/>
      <w:b/>
      <w:bCs/>
      <w:sz w:val="20"/>
      <w:szCs w:val="20"/>
      <w:lang w:val="de-DE" w:eastAsia="de-CH"/>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elleSpalten4">
    <w:name w:val="Table Columns 4"/>
    <w:basedOn w:val="NormaleTabelle"/>
    <w:uiPriority w:val="99"/>
    <w:semiHidden/>
    <w:unhideWhenUsed/>
    <w:rsid w:val="00401A6B"/>
    <w:pPr>
      <w:spacing w:before="40" w:after="160" w:line="300" w:lineRule="auto"/>
    </w:pPr>
    <w:rPr>
      <w:rFonts w:eastAsiaTheme="minorHAnsi"/>
      <w:sz w:val="20"/>
      <w:szCs w:val="20"/>
      <w:lang w:val="de-DE" w:eastAsia="de-CH"/>
    </w:rPr>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elleSpalten5">
    <w:name w:val="Table Columns 5"/>
    <w:basedOn w:val="NormaleTabelle"/>
    <w:uiPriority w:val="99"/>
    <w:semiHidden/>
    <w:unhideWhenUsed/>
    <w:rsid w:val="00401A6B"/>
    <w:pPr>
      <w:spacing w:before="40" w:after="160" w:line="300" w:lineRule="auto"/>
    </w:pPr>
    <w:rPr>
      <w:rFonts w:eastAsiaTheme="minorHAnsi"/>
      <w:sz w:val="20"/>
      <w:szCs w:val="20"/>
      <w:lang w:val="de-DE" w:eastAsia="de-CH"/>
    </w:r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elleAktuell">
    <w:name w:val="Table Contemporary"/>
    <w:basedOn w:val="NormaleTabelle"/>
    <w:uiPriority w:val="99"/>
    <w:semiHidden/>
    <w:unhideWhenUsed/>
    <w:rsid w:val="00401A6B"/>
    <w:pPr>
      <w:spacing w:before="40" w:after="160" w:line="300" w:lineRule="auto"/>
    </w:pPr>
    <w:rPr>
      <w:rFonts w:eastAsiaTheme="minorHAnsi"/>
      <w:color w:val="595959" w:themeColor="text1" w:themeTint="A6"/>
      <w:sz w:val="20"/>
      <w:szCs w:val="20"/>
      <w:lang w:val="de-DE" w:eastAsia="de-CH"/>
    </w:r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elleElegant">
    <w:name w:val="Table Elegant"/>
    <w:basedOn w:val="NormaleTabelle"/>
    <w:uiPriority w:val="99"/>
    <w:semiHidden/>
    <w:unhideWhenUsed/>
    <w:rsid w:val="00401A6B"/>
    <w:pPr>
      <w:spacing w:before="40" w:after="160" w:line="300" w:lineRule="auto"/>
    </w:pPr>
    <w:rPr>
      <w:rFonts w:eastAsiaTheme="minorHAnsi"/>
      <w:sz w:val="20"/>
      <w:szCs w:val="20"/>
      <w:lang w:val="de-DE" w:eastAsia="de-CH"/>
    </w:r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elleRaster1">
    <w:name w:val="Table Grid 1"/>
    <w:basedOn w:val="NormaleTabelle"/>
    <w:uiPriority w:val="99"/>
    <w:semiHidden/>
    <w:unhideWhenUsed/>
    <w:rsid w:val="00401A6B"/>
    <w:pPr>
      <w:spacing w:before="40" w:after="160" w:line="300" w:lineRule="auto"/>
    </w:pPr>
    <w:rPr>
      <w:rFonts w:eastAsiaTheme="minorHAnsi"/>
      <w:sz w:val="20"/>
      <w:szCs w:val="20"/>
      <w:lang w:val="de-DE" w:eastAsia="de-CH"/>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elleRaster2">
    <w:name w:val="Table Grid 2"/>
    <w:basedOn w:val="NormaleTabelle"/>
    <w:uiPriority w:val="99"/>
    <w:semiHidden/>
    <w:unhideWhenUsed/>
    <w:rsid w:val="00401A6B"/>
    <w:pPr>
      <w:spacing w:before="40" w:after="160" w:line="300" w:lineRule="auto"/>
    </w:pPr>
    <w:rPr>
      <w:rFonts w:eastAsiaTheme="minorHAnsi"/>
      <w:sz w:val="20"/>
      <w:szCs w:val="20"/>
      <w:lang w:val="de-DE" w:eastAsia="de-CH"/>
    </w:rPr>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elleRaster3">
    <w:name w:val="Table Grid 3"/>
    <w:basedOn w:val="NormaleTabelle"/>
    <w:uiPriority w:val="99"/>
    <w:semiHidden/>
    <w:unhideWhenUsed/>
    <w:rsid w:val="00401A6B"/>
    <w:pPr>
      <w:spacing w:before="40" w:after="160" w:line="300" w:lineRule="auto"/>
    </w:pPr>
    <w:rPr>
      <w:rFonts w:eastAsiaTheme="minorHAnsi"/>
      <w:sz w:val="20"/>
      <w:szCs w:val="20"/>
      <w:lang w:val="de-DE" w:eastAsia="de-CH"/>
    </w:r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elleRaster4">
    <w:name w:val="Table Grid 4"/>
    <w:basedOn w:val="NormaleTabelle"/>
    <w:uiPriority w:val="99"/>
    <w:semiHidden/>
    <w:unhideWhenUsed/>
    <w:rsid w:val="00401A6B"/>
    <w:pPr>
      <w:spacing w:before="40" w:after="160" w:line="300" w:lineRule="auto"/>
    </w:pPr>
    <w:rPr>
      <w:rFonts w:eastAsiaTheme="minorHAnsi"/>
      <w:sz w:val="20"/>
      <w:szCs w:val="20"/>
      <w:lang w:val="de-DE" w:eastAsia="de-CH"/>
    </w:r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elleRaster5">
    <w:name w:val="Table Grid 5"/>
    <w:basedOn w:val="NormaleTabelle"/>
    <w:uiPriority w:val="99"/>
    <w:semiHidden/>
    <w:unhideWhenUsed/>
    <w:rsid w:val="00401A6B"/>
    <w:pPr>
      <w:spacing w:before="40" w:after="160" w:line="300" w:lineRule="auto"/>
    </w:pPr>
    <w:rPr>
      <w:rFonts w:eastAsiaTheme="minorHAnsi"/>
      <w:sz w:val="20"/>
      <w:szCs w:val="20"/>
      <w:lang w:val="de-DE" w:eastAsia="de-CH"/>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elleRaster6">
    <w:name w:val="Table Grid 6"/>
    <w:basedOn w:val="NormaleTabelle"/>
    <w:uiPriority w:val="99"/>
    <w:semiHidden/>
    <w:unhideWhenUsed/>
    <w:rsid w:val="00401A6B"/>
    <w:pPr>
      <w:spacing w:before="40" w:after="160" w:line="300" w:lineRule="auto"/>
    </w:pPr>
    <w:rPr>
      <w:rFonts w:eastAsiaTheme="minorHAnsi"/>
      <w:sz w:val="20"/>
      <w:szCs w:val="20"/>
      <w:lang w:val="de-DE" w:eastAsia="de-CH"/>
    </w:r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elleRaster7">
    <w:name w:val="Table Grid 7"/>
    <w:basedOn w:val="NormaleTabelle"/>
    <w:uiPriority w:val="99"/>
    <w:semiHidden/>
    <w:unhideWhenUsed/>
    <w:rsid w:val="00401A6B"/>
    <w:pPr>
      <w:spacing w:before="40" w:after="160" w:line="300" w:lineRule="auto"/>
    </w:pPr>
    <w:rPr>
      <w:rFonts w:eastAsiaTheme="minorHAnsi"/>
      <w:b/>
      <w:bCs/>
      <w:sz w:val="20"/>
      <w:szCs w:val="20"/>
      <w:lang w:val="de-DE" w:eastAsia="de-CH"/>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elleRaster8">
    <w:name w:val="Table Grid 8"/>
    <w:basedOn w:val="NormaleTabelle"/>
    <w:uiPriority w:val="99"/>
    <w:semiHidden/>
    <w:unhideWhenUsed/>
    <w:rsid w:val="00401A6B"/>
    <w:pPr>
      <w:spacing w:before="40" w:after="160" w:line="300" w:lineRule="auto"/>
    </w:pPr>
    <w:rPr>
      <w:rFonts w:eastAsiaTheme="minorHAnsi"/>
      <w:sz w:val="20"/>
      <w:szCs w:val="20"/>
      <w:lang w:val="de-DE" w:eastAsia="de-CH"/>
    </w:r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elleListe1">
    <w:name w:val="Table List 1"/>
    <w:basedOn w:val="NormaleTabelle"/>
    <w:uiPriority w:val="99"/>
    <w:semiHidden/>
    <w:unhideWhenUsed/>
    <w:rsid w:val="00401A6B"/>
    <w:pPr>
      <w:spacing w:before="40" w:after="160" w:line="300" w:lineRule="auto"/>
    </w:pPr>
    <w:rPr>
      <w:rFonts w:eastAsiaTheme="minorHAnsi"/>
      <w:color w:val="595959" w:themeColor="text1" w:themeTint="A6"/>
      <w:sz w:val="20"/>
      <w:szCs w:val="20"/>
      <w:lang w:val="de-DE" w:eastAsia="de-CH"/>
    </w:rPr>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leListe2">
    <w:name w:val="Table List 2"/>
    <w:basedOn w:val="NormaleTabelle"/>
    <w:uiPriority w:val="99"/>
    <w:semiHidden/>
    <w:unhideWhenUsed/>
    <w:rsid w:val="00401A6B"/>
    <w:pPr>
      <w:spacing w:before="40" w:after="160" w:line="300" w:lineRule="auto"/>
    </w:pPr>
    <w:rPr>
      <w:rFonts w:eastAsiaTheme="minorHAnsi"/>
      <w:color w:val="595959" w:themeColor="text1" w:themeTint="A6"/>
      <w:sz w:val="20"/>
      <w:szCs w:val="20"/>
      <w:lang w:val="de-DE" w:eastAsia="de-CH"/>
    </w:rPr>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leListe3">
    <w:name w:val="Table List 3"/>
    <w:basedOn w:val="NormaleTabelle"/>
    <w:uiPriority w:val="99"/>
    <w:semiHidden/>
    <w:unhideWhenUsed/>
    <w:rsid w:val="00401A6B"/>
    <w:pPr>
      <w:spacing w:before="40" w:after="160" w:line="300" w:lineRule="auto"/>
    </w:pPr>
    <w:rPr>
      <w:rFonts w:eastAsiaTheme="minorHAnsi"/>
      <w:sz w:val="20"/>
      <w:szCs w:val="20"/>
      <w:lang w:val="de-DE" w:eastAsia="de-CH"/>
    </w:r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elleListe4">
    <w:name w:val="Table List 4"/>
    <w:basedOn w:val="NormaleTabelle"/>
    <w:uiPriority w:val="99"/>
    <w:semiHidden/>
    <w:unhideWhenUsed/>
    <w:rsid w:val="00401A6B"/>
    <w:pPr>
      <w:spacing w:before="40" w:after="160" w:line="300" w:lineRule="auto"/>
    </w:pPr>
    <w:rPr>
      <w:rFonts w:eastAsiaTheme="minorHAnsi"/>
      <w:sz w:val="20"/>
      <w:szCs w:val="20"/>
      <w:lang w:val="de-DE" w:eastAsia="de-CH"/>
    </w:r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elleListe5">
    <w:name w:val="Table List 5"/>
    <w:basedOn w:val="NormaleTabelle"/>
    <w:uiPriority w:val="99"/>
    <w:semiHidden/>
    <w:unhideWhenUsed/>
    <w:rsid w:val="00401A6B"/>
    <w:pPr>
      <w:spacing w:before="40" w:after="160" w:line="300" w:lineRule="auto"/>
    </w:pPr>
    <w:rPr>
      <w:rFonts w:eastAsiaTheme="minorHAnsi"/>
      <w:sz w:val="20"/>
      <w:szCs w:val="20"/>
      <w:lang w:val="de-DE" w:eastAsia="de-CH"/>
    </w:r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elleListe6">
    <w:name w:val="Table List 6"/>
    <w:basedOn w:val="NormaleTabelle"/>
    <w:uiPriority w:val="99"/>
    <w:semiHidden/>
    <w:unhideWhenUsed/>
    <w:rsid w:val="00401A6B"/>
    <w:pPr>
      <w:spacing w:before="40" w:after="160" w:line="300" w:lineRule="auto"/>
    </w:pPr>
    <w:rPr>
      <w:rFonts w:eastAsiaTheme="minorHAnsi"/>
      <w:sz w:val="20"/>
      <w:szCs w:val="20"/>
      <w:lang w:val="de-DE" w:eastAsia="de-CH"/>
    </w:r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elleListe7">
    <w:name w:val="Table List 7"/>
    <w:basedOn w:val="NormaleTabelle"/>
    <w:uiPriority w:val="99"/>
    <w:semiHidden/>
    <w:unhideWhenUsed/>
    <w:rsid w:val="00401A6B"/>
    <w:pPr>
      <w:spacing w:before="40" w:after="160" w:line="300" w:lineRule="auto"/>
    </w:pPr>
    <w:rPr>
      <w:rFonts w:eastAsiaTheme="minorHAnsi"/>
      <w:color w:val="595959" w:themeColor="text1" w:themeTint="A6"/>
      <w:sz w:val="20"/>
      <w:szCs w:val="20"/>
      <w:lang w:val="de-DE" w:eastAsia="de-CH"/>
    </w:rPr>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elleListe8">
    <w:name w:val="Table List 8"/>
    <w:basedOn w:val="NormaleTabelle"/>
    <w:uiPriority w:val="99"/>
    <w:semiHidden/>
    <w:unhideWhenUsed/>
    <w:rsid w:val="00401A6B"/>
    <w:pPr>
      <w:spacing w:before="40" w:after="160" w:line="300" w:lineRule="auto"/>
    </w:pPr>
    <w:rPr>
      <w:rFonts w:eastAsiaTheme="minorHAnsi"/>
      <w:color w:val="595959" w:themeColor="text1" w:themeTint="A6"/>
      <w:sz w:val="20"/>
      <w:szCs w:val="20"/>
      <w:lang w:val="de-DE" w:eastAsia="de-CH"/>
    </w:rPr>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table" w:styleId="TabelleProfessionell">
    <w:name w:val="Table Professional"/>
    <w:basedOn w:val="NormaleTabelle"/>
    <w:uiPriority w:val="99"/>
    <w:semiHidden/>
    <w:unhideWhenUsed/>
    <w:rsid w:val="00401A6B"/>
    <w:pPr>
      <w:spacing w:before="40" w:after="160" w:line="300" w:lineRule="auto"/>
    </w:pPr>
    <w:rPr>
      <w:rFonts w:eastAsiaTheme="minorHAnsi"/>
      <w:sz w:val="20"/>
      <w:szCs w:val="20"/>
      <w:lang w:val="de-DE" w:eastAsia="de-CH"/>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elleEinfach1">
    <w:name w:val="Table Simple 1"/>
    <w:basedOn w:val="NormaleTabelle"/>
    <w:uiPriority w:val="99"/>
    <w:semiHidden/>
    <w:unhideWhenUsed/>
    <w:rsid w:val="00401A6B"/>
    <w:pPr>
      <w:spacing w:before="40" w:after="160" w:line="300" w:lineRule="auto"/>
    </w:pPr>
    <w:rPr>
      <w:rFonts w:eastAsiaTheme="minorHAnsi"/>
      <w:sz w:val="20"/>
      <w:szCs w:val="20"/>
      <w:lang w:val="de-DE" w:eastAsia="de-CH"/>
    </w:r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elleEinfach2">
    <w:name w:val="Table Simple 2"/>
    <w:basedOn w:val="NormaleTabelle"/>
    <w:uiPriority w:val="99"/>
    <w:semiHidden/>
    <w:unhideWhenUsed/>
    <w:rsid w:val="00401A6B"/>
    <w:pPr>
      <w:spacing w:before="40" w:after="160" w:line="300" w:lineRule="auto"/>
    </w:pPr>
    <w:rPr>
      <w:rFonts w:eastAsiaTheme="minorHAnsi"/>
      <w:color w:val="595959" w:themeColor="text1" w:themeTint="A6"/>
      <w:sz w:val="20"/>
      <w:szCs w:val="20"/>
      <w:lang w:val="de-DE" w:eastAsia="de-CH"/>
    </w:rP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elleEinfach3">
    <w:name w:val="Table Simple 3"/>
    <w:basedOn w:val="NormaleTabelle"/>
    <w:uiPriority w:val="99"/>
    <w:semiHidden/>
    <w:unhideWhenUsed/>
    <w:rsid w:val="00401A6B"/>
    <w:pPr>
      <w:spacing w:before="40" w:after="160" w:line="300" w:lineRule="auto"/>
    </w:pPr>
    <w:rPr>
      <w:rFonts w:eastAsiaTheme="minorHAnsi"/>
      <w:sz w:val="20"/>
      <w:szCs w:val="20"/>
      <w:lang w:val="de-DE" w:eastAsia="de-CH"/>
    </w:r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customStyle="1" w:styleId="TabelleSubtil1">
    <w:name w:val="Tabelle Subtil 1"/>
    <w:basedOn w:val="NormaleTabelle"/>
    <w:uiPriority w:val="99"/>
    <w:semiHidden/>
    <w:unhideWhenUsed/>
    <w:rsid w:val="00401A6B"/>
    <w:pPr>
      <w:spacing w:before="40" w:after="160" w:line="300" w:lineRule="auto"/>
    </w:pPr>
    <w:rPr>
      <w:rFonts w:eastAsiaTheme="minorHAnsi"/>
      <w:color w:val="595959" w:themeColor="text1" w:themeTint="A6"/>
      <w:sz w:val="20"/>
      <w:szCs w:val="20"/>
      <w:lang w:val="de-DE" w:eastAsia="de-CH"/>
    </w:rPr>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TabelleSubtil2">
    <w:name w:val="Tabelle Subtil 2"/>
    <w:basedOn w:val="NormaleTabelle"/>
    <w:uiPriority w:val="99"/>
    <w:semiHidden/>
    <w:unhideWhenUsed/>
    <w:rsid w:val="00401A6B"/>
    <w:pPr>
      <w:spacing w:before="40" w:after="160" w:line="300" w:lineRule="auto"/>
    </w:pPr>
    <w:rPr>
      <w:rFonts w:eastAsiaTheme="minorHAnsi"/>
      <w:color w:val="595959" w:themeColor="text1" w:themeTint="A6"/>
      <w:sz w:val="20"/>
      <w:szCs w:val="20"/>
      <w:lang w:val="de-DE" w:eastAsia="de-CH"/>
    </w:rPr>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lendesign">
    <w:name w:val="Table Theme"/>
    <w:basedOn w:val="NormaleTabelle"/>
    <w:uiPriority w:val="99"/>
    <w:semiHidden/>
    <w:unhideWhenUsed/>
    <w:rsid w:val="00401A6B"/>
    <w:pPr>
      <w:spacing w:before="40" w:after="160" w:line="300" w:lineRule="auto"/>
    </w:pPr>
    <w:rPr>
      <w:rFonts w:eastAsiaTheme="minorHAnsi"/>
      <w:color w:val="595959" w:themeColor="text1" w:themeTint="A6"/>
      <w:sz w:val="20"/>
      <w:szCs w:val="20"/>
      <w:lang w:val="de-DE" w:eastAsia="de-CH"/>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leWeb1">
    <w:name w:val="Table Web 1"/>
    <w:basedOn w:val="NormaleTabelle"/>
    <w:uiPriority w:val="99"/>
    <w:semiHidden/>
    <w:unhideWhenUsed/>
    <w:rsid w:val="00401A6B"/>
    <w:pPr>
      <w:spacing w:before="40" w:after="160" w:line="300" w:lineRule="auto"/>
    </w:pPr>
    <w:rPr>
      <w:rFonts w:eastAsiaTheme="minorHAnsi"/>
      <w:sz w:val="20"/>
      <w:szCs w:val="20"/>
      <w:lang w:val="de-DE" w:eastAsia="de-CH"/>
    </w:r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elleWeb2">
    <w:name w:val="Table Web 2"/>
    <w:basedOn w:val="NormaleTabelle"/>
    <w:uiPriority w:val="99"/>
    <w:semiHidden/>
    <w:unhideWhenUsed/>
    <w:rsid w:val="00401A6B"/>
    <w:pPr>
      <w:spacing w:before="40" w:after="160" w:line="300" w:lineRule="auto"/>
    </w:pPr>
    <w:rPr>
      <w:rFonts w:eastAsiaTheme="minorHAnsi"/>
      <w:sz w:val="20"/>
      <w:szCs w:val="20"/>
      <w:lang w:val="de-DE" w:eastAsia="de-CH"/>
    </w:r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elleWeb3">
    <w:name w:val="Table Web 3"/>
    <w:basedOn w:val="NormaleTabelle"/>
    <w:uiPriority w:val="99"/>
    <w:semiHidden/>
    <w:unhideWhenUsed/>
    <w:rsid w:val="00401A6B"/>
    <w:pPr>
      <w:spacing w:before="40" w:after="160" w:line="300" w:lineRule="auto"/>
    </w:pPr>
    <w:rPr>
      <w:rFonts w:eastAsiaTheme="minorHAnsi"/>
      <w:sz w:val="20"/>
      <w:szCs w:val="20"/>
      <w:lang w:val="de-DE" w:eastAsia="de-CH"/>
    </w:r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customStyle="1" w:styleId="RGVberschrift">
    <w:name w:val="RGV Überschrift"/>
    <w:basedOn w:val="Standard"/>
    <w:next w:val="Standard"/>
    <w:uiPriority w:val="99"/>
    <w:semiHidden/>
    <w:unhideWhenUsed/>
    <w:rsid w:val="00401A6B"/>
    <w:pPr>
      <w:spacing w:before="120" w:after="160" w:line="288" w:lineRule="auto"/>
      <w:jc w:val="both"/>
    </w:pPr>
    <w:rPr>
      <w:rFonts w:asciiTheme="majorHAnsi" w:eastAsiaTheme="majorEastAsia" w:hAnsiTheme="majorHAnsi" w:cstheme="majorBidi"/>
      <w:b/>
      <w:bCs/>
      <w:color w:val="595959" w:themeColor="text1" w:themeTint="A6"/>
      <w:kern w:val="20"/>
      <w:sz w:val="24"/>
      <w:szCs w:val="20"/>
      <w:lang w:eastAsia="de-CH"/>
    </w:rPr>
  </w:style>
  <w:style w:type="paragraph" w:customStyle="1" w:styleId="Inhaltsverzeichnis1">
    <w:name w:val="Inhaltsverzeichnis 1"/>
    <w:basedOn w:val="Standard"/>
    <w:next w:val="Standard"/>
    <w:autoRedefine/>
    <w:uiPriority w:val="39"/>
    <w:unhideWhenUsed/>
    <w:rsid w:val="00401A6B"/>
    <w:pPr>
      <w:tabs>
        <w:tab w:val="right" w:leader="underscore" w:pos="9090"/>
      </w:tabs>
      <w:spacing w:before="40" w:after="100" w:line="288" w:lineRule="auto"/>
      <w:jc w:val="both"/>
    </w:pPr>
    <w:rPr>
      <w:rFonts w:asciiTheme="minorHAnsi" w:eastAsiaTheme="minorHAnsi" w:hAnsiTheme="minorHAnsi"/>
      <w:color w:val="7F7F7F" w:themeColor="text1" w:themeTint="80"/>
      <w:kern w:val="20"/>
      <w:szCs w:val="20"/>
      <w:lang w:eastAsia="de-CH"/>
    </w:rPr>
  </w:style>
  <w:style w:type="paragraph" w:customStyle="1" w:styleId="Inhaltsverzeichnis2">
    <w:name w:val="Inhaltsverzeichnis 2"/>
    <w:basedOn w:val="Standard"/>
    <w:next w:val="Standard"/>
    <w:autoRedefine/>
    <w:uiPriority w:val="39"/>
    <w:unhideWhenUsed/>
    <w:rsid w:val="00401A6B"/>
    <w:pPr>
      <w:spacing w:before="40" w:after="100" w:line="288" w:lineRule="auto"/>
      <w:ind w:left="220"/>
      <w:jc w:val="both"/>
    </w:pPr>
    <w:rPr>
      <w:rFonts w:asciiTheme="minorHAnsi" w:eastAsiaTheme="minorHAnsi" w:hAnsiTheme="minorHAnsi"/>
      <w:color w:val="595959" w:themeColor="text1" w:themeTint="A6"/>
      <w:kern w:val="20"/>
      <w:sz w:val="20"/>
      <w:szCs w:val="20"/>
      <w:lang w:eastAsia="de-CH"/>
    </w:rPr>
  </w:style>
  <w:style w:type="paragraph" w:customStyle="1" w:styleId="Inhaltsverzeichnis3">
    <w:name w:val="Inhaltsverzeichnis 3"/>
    <w:basedOn w:val="Standard"/>
    <w:next w:val="Standard"/>
    <w:autoRedefine/>
    <w:uiPriority w:val="39"/>
    <w:semiHidden/>
    <w:unhideWhenUsed/>
    <w:rsid w:val="00401A6B"/>
    <w:pPr>
      <w:spacing w:before="40" w:after="100" w:line="288" w:lineRule="auto"/>
      <w:ind w:left="440"/>
      <w:jc w:val="both"/>
    </w:pPr>
    <w:rPr>
      <w:rFonts w:asciiTheme="minorHAnsi" w:eastAsiaTheme="minorHAnsi" w:hAnsiTheme="minorHAnsi"/>
      <w:color w:val="595959" w:themeColor="text1" w:themeTint="A6"/>
      <w:kern w:val="20"/>
      <w:sz w:val="20"/>
      <w:szCs w:val="20"/>
      <w:lang w:eastAsia="de-CH"/>
    </w:rPr>
  </w:style>
  <w:style w:type="paragraph" w:customStyle="1" w:styleId="Inhaltsverzeichnis4">
    <w:name w:val="Inhaltsverzeichnis 4"/>
    <w:basedOn w:val="Standard"/>
    <w:next w:val="Standard"/>
    <w:autoRedefine/>
    <w:uiPriority w:val="39"/>
    <w:semiHidden/>
    <w:unhideWhenUsed/>
    <w:rsid w:val="00401A6B"/>
    <w:pPr>
      <w:spacing w:before="40" w:after="100" w:line="288" w:lineRule="auto"/>
      <w:ind w:left="660"/>
      <w:jc w:val="both"/>
    </w:pPr>
    <w:rPr>
      <w:rFonts w:asciiTheme="minorHAnsi" w:eastAsiaTheme="minorHAnsi" w:hAnsiTheme="minorHAnsi"/>
      <w:color w:val="595959" w:themeColor="text1" w:themeTint="A6"/>
      <w:kern w:val="20"/>
      <w:sz w:val="20"/>
      <w:szCs w:val="20"/>
      <w:lang w:eastAsia="de-CH"/>
    </w:rPr>
  </w:style>
  <w:style w:type="paragraph" w:customStyle="1" w:styleId="Inhaltsverzeichnis5">
    <w:name w:val="Inhaltsverzeichnis 5"/>
    <w:basedOn w:val="Standard"/>
    <w:next w:val="Standard"/>
    <w:autoRedefine/>
    <w:uiPriority w:val="39"/>
    <w:semiHidden/>
    <w:unhideWhenUsed/>
    <w:rsid w:val="00401A6B"/>
    <w:pPr>
      <w:spacing w:before="40" w:after="100" w:line="288" w:lineRule="auto"/>
      <w:ind w:left="880"/>
      <w:jc w:val="both"/>
    </w:pPr>
    <w:rPr>
      <w:rFonts w:asciiTheme="minorHAnsi" w:eastAsiaTheme="minorHAnsi" w:hAnsiTheme="minorHAnsi"/>
      <w:color w:val="595959" w:themeColor="text1" w:themeTint="A6"/>
      <w:kern w:val="20"/>
      <w:sz w:val="20"/>
      <w:szCs w:val="20"/>
      <w:lang w:eastAsia="de-CH"/>
    </w:rPr>
  </w:style>
  <w:style w:type="paragraph" w:customStyle="1" w:styleId="Inhaltsverzeichnis6">
    <w:name w:val="Inhaltsverzeichnis 6"/>
    <w:basedOn w:val="Standard"/>
    <w:next w:val="Standard"/>
    <w:autoRedefine/>
    <w:uiPriority w:val="39"/>
    <w:semiHidden/>
    <w:unhideWhenUsed/>
    <w:rsid w:val="00401A6B"/>
    <w:pPr>
      <w:spacing w:before="40" w:after="100" w:line="288" w:lineRule="auto"/>
      <w:ind w:left="1100"/>
      <w:jc w:val="both"/>
    </w:pPr>
    <w:rPr>
      <w:rFonts w:asciiTheme="minorHAnsi" w:eastAsiaTheme="minorHAnsi" w:hAnsiTheme="minorHAnsi"/>
      <w:color w:val="595959" w:themeColor="text1" w:themeTint="A6"/>
      <w:kern w:val="20"/>
      <w:sz w:val="20"/>
      <w:szCs w:val="20"/>
      <w:lang w:eastAsia="de-CH"/>
    </w:rPr>
  </w:style>
  <w:style w:type="paragraph" w:customStyle="1" w:styleId="Inhaltsverzeichnis7">
    <w:name w:val="Inhaltsverzeichnis 7"/>
    <w:basedOn w:val="Standard"/>
    <w:next w:val="Standard"/>
    <w:autoRedefine/>
    <w:uiPriority w:val="39"/>
    <w:semiHidden/>
    <w:unhideWhenUsed/>
    <w:rsid w:val="00401A6B"/>
    <w:pPr>
      <w:spacing w:before="40" w:after="100" w:line="288" w:lineRule="auto"/>
      <w:ind w:left="1320"/>
      <w:jc w:val="both"/>
    </w:pPr>
    <w:rPr>
      <w:rFonts w:asciiTheme="minorHAnsi" w:eastAsiaTheme="minorHAnsi" w:hAnsiTheme="minorHAnsi"/>
      <w:color w:val="595959" w:themeColor="text1" w:themeTint="A6"/>
      <w:kern w:val="20"/>
      <w:sz w:val="20"/>
      <w:szCs w:val="20"/>
      <w:lang w:eastAsia="de-CH"/>
    </w:rPr>
  </w:style>
  <w:style w:type="paragraph" w:customStyle="1" w:styleId="Inhaltsverzeichnis8">
    <w:name w:val="Inhaltsverzeichnis 8"/>
    <w:basedOn w:val="Standard"/>
    <w:next w:val="Standard"/>
    <w:autoRedefine/>
    <w:uiPriority w:val="39"/>
    <w:semiHidden/>
    <w:unhideWhenUsed/>
    <w:rsid w:val="00401A6B"/>
    <w:pPr>
      <w:spacing w:before="40" w:after="100" w:line="288" w:lineRule="auto"/>
      <w:ind w:left="1540"/>
      <w:jc w:val="both"/>
    </w:pPr>
    <w:rPr>
      <w:rFonts w:asciiTheme="minorHAnsi" w:eastAsiaTheme="minorHAnsi" w:hAnsiTheme="minorHAnsi"/>
      <w:color w:val="595959" w:themeColor="text1" w:themeTint="A6"/>
      <w:kern w:val="20"/>
      <w:sz w:val="20"/>
      <w:szCs w:val="20"/>
      <w:lang w:eastAsia="de-CH"/>
    </w:rPr>
  </w:style>
  <w:style w:type="paragraph" w:customStyle="1" w:styleId="Inhaltsverzeichnis9">
    <w:name w:val="Inhaltsverzeichnis 9"/>
    <w:basedOn w:val="Standard"/>
    <w:next w:val="Standard"/>
    <w:autoRedefine/>
    <w:uiPriority w:val="39"/>
    <w:semiHidden/>
    <w:unhideWhenUsed/>
    <w:rsid w:val="00401A6B"/>
    <w:pPr>
      <w:spacing w:before="40" w:after="100" w:line="288" w:lineRule="auto"/>
      <w:ind w:left="1760"/>
      <w:jc w:val="both"/>
    </w:pPr>
    <w:rPr>
      <w:rFonts w:asciiTheme="minorHAnsi" w:eastAsiaTheme="minorHAnsi" w:hAnsiTheme="minorHAnsi"/>
      <w:color w:val="595959" w:themeColor="text1" w:themeTint="A6"/>
      <w:kern w:val="20"/>
      <w:sz w:val="20"/>
      <w:szCs w:val="20"/>
      <w:lang w:eastAsia="de-CH"/>
    </w:rPr>
  </w:style>
  <w:style w:type="paragraph" w:customStyle="1" w:styleId="Tabellenberschrift">
    <w:name w:val="Tabellenüberschrift"/>
    <w:basedOn w:val="Standard"/>
    <w:uiPriority w:val="10"/>
    <w:qFormat/>
    <w:rsid w:val="00401A6B"/>
    <w:pPr>
      <w:keepNext/>
      <w:pBdr>
        <w:top w:val="single" w:sz="4" w:space="1" w:color="F0A22E" w:themeColor="accent1"/>
        <w:left w:val="single" w:sz="4" w:space="6" w:color="F0A22E" w:themeColor="accent1"/>
        <w:bottom w:val="single" w:sz="4" w:space="2" w:color="F0A22E" w:themeColor="accent1"/>
        <w:right w:val="single" w:sz="4" w:space="6" w:color="F0A22E" w:themeColor="accent1"/>
      </w:pBdr>
      <w:shd w:val="clear" w:color="auto" w:fill="F0A22E" w:themeFill="accent1"/>
      <w:spacing w:before="160" w:after="160" w:line="240" w:lineRule="auto"/>
      <w:ind w:left="144" w:right="144"/>
      <w:jc w:val="both"/>
    </w:pPr>
    <w:rPr>
      <w:rFonts w:asciiTheme="majorHAnsi" w:eastAsiaTheme="majorEastAsia" w:hAnsiTheme="majorHAnsi" w:cstheme="majorBidi"/>
      <w:caps/>
      <w:color w:val="FFFFFF" w:themeColor="background1"/>
      <w:kern w:val="20"/>
      <w:sz w:val="24"/>
      <w:szCs w:val="20"/>
      <w:lang w:eastAsia="de-CH"/>
    </w:rPr>
  </w:style>
  <w:style w:type="paragraph" w:customStyle="1" w:styleId="Firmeninfos">
    <w:name w:val="Firmeninfos"/>
    <w:basedOn w:val="Standard"/>
    <w:uiPriority w:val="2"/>
    <w:qFormat/>
    <w:rsid w:val="00401A6B"/>
    <w:pPr>
      <w:spacing w:before="40" w:after="40" w:line="288" w:lineRule="auto"/>
      <w:jc w:val="both"/>
    </w:pPr>
    <w:rPr>
      <w:rFonts w:asciiTheme="minorHAnsi" w:eastAsiaTheme="minorHAnsi" w:hAnsiTheme="minorHAnsi"/>
      <w:color w:val="595959" w:themeColor="text1" w:themeTint="A6"/>
      <w:kern w:val="20"/>
      <w:sz w:val="20"/>
      <w:szCs w:val="20"/>
      <w:lang w:eastAsia="de-CH"/>
    </w:rPr>
  </w:style>
  <w:style w:type="table" w:customStyle="1" w:styleId="Finanztabelle">
    <w:name w:val="Finanztabelle"/>
    <w:basedOn w:val="NormaleTabelle"/>
    <w:uiPriority w:val="99"/>
    <w:rsid w:val="00401A6B"/>
    <w:pPr>
      <w:spacing w:before="40" w:after="0" w:line="240" w:lineRule="auto"/>
      <w:ind w:left="144" w:right="144"/>
      <w:jc w:val="right"/>
    </w:pPr>
    <w:rPr>
      <w:rFonts w:eastAsiaTheme="minorHAnsi"/>
      <w:color w:val="595959" w:themeColor="text1" w:themeTint="A6"/>
      <w:sz w:val="20"/>
      <w:szCs w:val="20"/>
      <w:lang w:val="de-DE" w:eastAsia="de-CH"/>
    </w:rPr>
    <w:tblPr>
      <w:tblBorders>
        <w:insideH w:val="single" w:sz="4" w:space="0" w:color="D9D9D9" w:themeColor="background1" w:themeShade="D9"/>
      </w:tblBorders>
      <w:tblCellMar>
        <w:left w:w="0" w:type="dxa"/>
        <w:right w:w="0" w:type="dxa"/>
      </w:tblCellMar>
    </w:tblPr>
    <w:tcPr>
      <w:vAlign w:val="center"/>
    </w:tcPr>
    <w:tblStylePr w:type="firstRow">
      <w:pPr>
        <w:wordWrap/>
        <w:jc w:val="right"/>
      </w:pPr>
      <w:rPr>
        <w:rFonts w:asciiTheme="majorHAnsi" w:hAnsiTheme="majorHAnsi"/>
        <w:b w:val="0"/>
        <w:caps/>
        <w:smallCaps w:val="0"/>
        <w:color w:val="F0A22E" w:themeColor="accent1"/>
        <w:sz w:val="22"/>
      </w:rPr>
      <w:tblPr/>
      <w:tcPr>
        <w:vAlign w:val="bottom"/>
      </w:tcPr>
    </w:tblStylePr>
    <w:tblStylePr w:type="firstCol">
      <w:pPr>
        <w:wordWrap/>
        <w:jc w:val="left"/>
      </w:pPr>
      <w:rPr>
        <w:b/>
      </w:rPr>
    </w:tblStylePr>
  </w:style>
  <w:style w:type="numbering" w:customStyle="1" w:styleId="Jahresbericht">
    <w:name w:val="Jahresbericht"/>
    <w:uiPriority w:val="99"/>
    <w:rsid w:val="00401A6B"/>
    <w:pPr>
      <w:numPr>
        <w:numId w:val="9"/>
      </w:numPr>
    </w:pPr>
  </w:style>
  <w:style w:type="paragraph" w:customStyle="1" w:styleId="Exposee">
    <w:name w:val="Exposee"/>
    <w:basedOn w:val="Standard"/>
    <w:link w:val="ExposeeZchn"/>
    <w:uiPriority w:val="20"/>
    <w:qFormat/>
    <w:rsid w:val="00401A6B"/>
    <w:pPr>
      <w:spacing w:before="360" w:after="0" w:line="240" w:lineRule="auto"/>
      <w:ind w:left="432" w:right="1080"/>
      <w:jc w:val="both"/>
    </w:pPr>
    <w:rPr>
      <w:rFonts w:asciiTheme="minorHAnsi" w:eastAsiaTheme="minorHAnsi" w:hAnsiTheme="minorHAnsi"/>
      <w:i/>
      <w:iCs/>
      <w:color w:val="7F7F7F" w:themeColor="text1" w:themeTint="80"/>
      <w:kern w:val="20"/>
      <w:sz w:val="28"/>
      <w:szCs w:val="20"/>
      <w:lang w:eastAsia="de-CH"/>
    </w:rPr>
  </w:style>
  <w:style w:type="paragraph" w:customStyle="1" w:styleId="Tabellentext">
    <w:name w:val="Tabellentext"/>
    <w:basedOn w:val="Standard"/>
    <w:uiPriority w:val="10"/>
    <w:qFormat/>
    <w:rsid w:val="00401A6B"/>
    <w:pPr>
      <w:spacing w:before="60" w:after="60" w:line="240" w:lineRule="auto"/>
      <w:ind w:left="144" w:right="144"/>
      <w:jc w:val="both"/>
    </w:pPr>
    <w:rPr>
      <w:rFonts w:asciiTheme="minorHAnsi" w:eastAsiaTheme="minorHAnsi" w:hAnsiTheme="minorHAnsi"/>
      <w:color w:val="595959" w:themeColor="text1" w:themeTint="A6"/>
      <w:kern w:val="20"/>
      <w:sz w:val="20"/>
      <w:szCs w:val="20"/>
      <w:lang w:eastAsia="de-CH"/>
    </w:rPr>
  </w:style>
  <w:style w:type="paragraph" w:customStyle="1" w:styleId="UmgekehrteTabellenberschrift">
    <w:name w:val="Umgekehrte Tabellenüberschrift"/>
    <w:basedOn w:val="Standard"/>
    <w:uiPriority w:val="10"/>
    <w:qFormat/>
    <w:rsid w:val="00401A6B"/>
    <w:pPr>
      <w:spacing w:before="40" w:after="40" w:line="240" w:lineRule="auto"/>
      <w:ind w:left="144" w:right="144"/>
      <w:jc w:val="both"/>
    </w:pPr>
    <w:rPr>
      <w:rFonts w:asciiTheme="majorHAnsi" w:eastAsiaTheme="majorEastAsia" w:hAnsiTheme="majorHAnsi" w:cstheme="majorBidi"/>
      <w:caps/>
      <w:color w:val="FFFFFF" w:themeColor="background1"/>
      <w:kern w:val="20"/>
      <w:sz w:val="24"/>
      <w:szCs w:val="20"/>
      <w:lang w:eastAsia="de-CH"/>
    </w:rPr>
  </w:style>
  <w:style w:type="paragraph" w:customStyle="1" w:styleId="Kopfzeileschattiert">
    <w:name w:val="Kopfzeile schattiert"/>
    <w:basedOn w:val="Standard"/>
    <w:uiPriority w:val="99"/>
    <w:qFormat/>
    <w:rsid w:val="00401A6B"/>
    <w:pPr>
      <w:pBdr>
        <w:top w:val="single" w:sz="2" w:space="6" w:color="F0A22E" w:themeColor="accent1"/>
        <w:left w:val="single" w:sz="2" w:space="20" w:color="F0A22E" w:themeColor="accent1"/>
        <w:bottom w:val="single" w:sz="2" w:space="6" w:color="F0A22E" w:themeColor="accent1"/>
        <w:right w:val="single" w:sz="2" w:space="20" w:color="F0A22E" w:themeColor="accent1"/>
      </w:pBdr>
      <w:shd w:val="clear" w:color="auto" w:fill="F0A22E" w:themeFill="accent1"/>
      <w:spacing w:before="40" w:after="0" w:line="240" w:lineRule="auto"/>
      <w:jc w:val="both"/>
    </w:pPr>
    <w:rPr>
      <w:rFonts w:asciiTheme="majorHAnsi" w:eastAsiaTheme="majorEastAsia" w:hAnsiTheme="majorHAnsi" w:cstheme="majorBidi"/>
      <w:color w:val="FFFFFF" w:themeColor="background1"/>
      <w:kern w:val="20"/>
      <w:sz w:val="32"/>
      <w:szCs w:val="20"/>
      <w:lang w:eastAsia="de-CH"/>
    </w:rPr>
  </w:style>
  <w:style w:type="paragraph" w:customStyle="1" w:styleId="DetailInfos">
    <w:name w:val="DetailInfos"/>
    <w:basedOn w:val="Exposee"/>
    <w:link w:val="DetailInfosZchn"/>
    <w:qFormat/>
    <w:rsid w:val="00401A6B"/>
    <w:pPr>
      <w:spacing w:before="0"/>
      <w:ind w:left="431" w:right="1077"/>
      <w:jc w:val="left"/>
    </w:pPr>
  </w:style>
  <w:style w:type="character" w:customStyle="1" w:styleId="ExposeeZchn">
    <w:name w:val="Exposee Zchn"/>
    <w:basedOn w:val="Absatz-Standardschriftart"/>
    <w:link w:val="Exposee"/>
    <w:uiPriority w:val="20"/>
    <w:rsid w:val="00401A6B"/>
    <w:rPr>
      <w:rFonts w:eastAsiaTheme="minorHAnsi"/>
      <w:i/>
      <w:iCs/>
      <w:color w:val="7F7F7F" w:themeColor="text1" w:themeTint="80"/>
      <w:kern w:val="20"/>
      <w:sz w:val="28"/>
      <w:szCs w:val="20"/>
      <w:lang w:eastAsia="de-CH"/>
    </w:rPr>
  </w:style>
  <w:style w:type="character" w:customStyle="1" w:styleId="DetailInfosZchn">
    <w:name w:val="DetailInfos Zchn"/>
    <w:basedOn w:val="ExposeeZchn"/>
    <w:link w:val="DetailInfos"/>
    <w:rsid w:val="00401A6B"/>
    <w:rPr>
      <w:rFonts w:eastAsiaTheme="minorHAnsi"/>
      <w:i/>
      <w:iCs/>
      <w:color w:val="7F7F7F" w:themeColor="text1" w:themeTint="80"/>
      <w:kern w:val="20"/>
      <w:sz w:val="28"/>
      <w:szCs w:val="20"/>
      <w:lang w:eastAsia="de-CH"/>
    </w:rPr>
  </w:style>
  <w:style w:type="paragraph" w:customStyle="1" w:styleId="LeichteBetonung">
    <w:name w:val="Leichte Betonung"/>
    <w:basedOn w:val="Standard"/>
    <w:link w:val="LeichteBetonungZchn"/>
    <w:qFormat/>
    <w:rsid w:val="00401A6B"/>
    <w:pPr>
      <w:spacing w:before="40" w:after="160" w:line="288" w:lineRule="auto"/>
      <w:jc w:val="both"/>
    </w:pPr>
    <w:rPr>
      <w:rFonts w:asciiTheme="minorHAnsi" w:eastAsiaTheme="minorHAnsi" w:hAnsiTheme="minorHAnsi"/>
      <w:i/>
      <w:color w:val="808080" w:themeColor="background1" w:themeShade="80"/>
      <w:kern w:val="20"/>
      <w:sz w:val="20"/>
      <w:szCs w:val="20"/>
      <w:lang w:eastAsia="de-CH"/>
    </w:rPr>
  </w:style>
  <w:style w:type="paragraph" w:styleId="Literaturverzeichnis">
    <w:name w:val="Bibliography"/>
    <w:basedOn w:val="Standard"/>
    <w:next w:val="Standard"/>
    <w:uiPriority w:val="37"/>
    <w:unhideWhenUsed/>
    <w:rsid w:val="00401A6B"/>
    <w:pPr>
      <w:spacing w:before="40" w:after="160" w:line="288" w:lineRule="auto"/>
      <w:jc w:val="both"/>
    </w:pPr>
    <w:rPr>
      <w:rFonts w:asciiTheme="minorHAnsi" w:eastAsiaTheme="minorHAnsi" w:hAnsiTheme="minorHAnsi"/>
      <w:color w:val="595959" w:themeColor="text1" w:themeTint="A6"/>
      <w:kern w:val="20"/>
      <w:sz w:val="20"/>
      <w:szCs w:val="20"/>
      <w:lang w:eastAsia="de-CH"/>
    </w:rPr>
  </w:style>
  <w:style w:type="character" w:customStyle="1" w:styleId="LeichteBetonungZchn">
    <w:name w:val="Leichte Betonung Zchn"/>
    <w:basedOn w:val="Absatz-Standardschriftart"/>
    <w:link w:val="LeichteBetonung"/>
    <w:rsid w:val="00401A6B"/>
    <w:rPr>
      <w:rFonts w:eastAsiaTheme="minorHAnsi"/>
      <w:i/>
      <w:color w:val="808080" w:themeColor="background1" w:themeShade="80"/>
      <w:kern w:val="20"/>
      <w:sz w:val="20"/>
      <w:szCs w:val="20"/>
      <w:lang w:eastAsia="de-CH"/>
    </w:rPr>
  </w:style>
  <w:style w:type="paragraph" w:styleId="RGV-berschrift">
    <w:name w:val="toa heading"/>
    <w:basedOn w:val="berschrift1"/>
    <w:next w:val="Standard"/>
    <w:uiPriority w:val="99"/>
    <w:unhideWhenUsed/>
    <w:rsid w:val="00401A6B"/>
    <w:pPr>
      <w:keepNext w:val="0"/>
      <w:keepLines w:val="0"/>
      <w:pageBreakBefore/>
      <w:tabs>
        <w:tab w:val="left" w:pos="1588"/>
      </w:tabs>
      <w:spacing w:before="240" w:line="240" w:lineRule="auto"/>
    </w:pPr>
    <w:rPr>
      <w:rFonts w:asciiTheme="minorHAnsi" w:eastAsiaTheme="minorHAnsi" w:hAnsiTheme="minorHAnsi" w:cs="Arial"/>
      <w:b w:val="0"/>
      <w:iCs/>
      <w:color w:val="595959" w:themeColor="text1" w:themeTint="A6"/>
      <w:kern w:val="20"/>
      <w:sz w:val="36"/>
      <w:szCs w:val="24"/>
      <w:lang w:eastAsia="de-CH"/>
    </w:rPr>
  </w:style>
  <w:style w:type="paragraph" w:customStyle="1" w:styleId="Anwendungsfall">
    <w:name w:val="Anwendungsfall"/>
    <w:basedOn w:val="Standard"/>
    <w:next w:val="AnwendunsfallBeschreibung"/>
    <w:link w:val="AnwendungsfallZchn"/>
    <w:qFormat/>
    <w:rsid w:val="00401A6B"/>
    <w:pPr>
      <w:spacing w:before="40" w:after="160" w:line="288" w:lineRule="auto"/>
      <w:jc w:val="both"/>
    </w:pPr>
    <w:rPr>
      <w:rFonts w:asciiTheme="minorHAnsi" w:eastAsiaTheme="minorHAnsi" w:hAnsiTheme="minorHAnsi"/>
      <w:color w:val="808080" w:themeColor="background1" w:themeShade="80"/>
      <w:kern w:val="20"/>
      <w:sz w:val="20"/>
      <w:szCs w:val="20"/>
      <w:lang w:eastAsia="de-CH"/>
    </w:rPr>
  </w:style>
  <w:style w:type="paragraph" w:customStyle="1" w:styleId="AnwendunsfallBeschreibung">
    <w:name w:val="Anwendunsfall Beschreibung"/>
    <w:basedOn w:val="Standard"/>
    <w:link w:val="AnwendunsfallBeschreibungZchn"/>
    <w:qFormat/>
    <w:rsid w:val="00401A6B"/>
    <w:pPr>
      <w:spacing w:before="40" w:after="160" w:line="288" w:lineRule="auto"/>
      <w:ind w:left="720"/>
      <w:jc w:val="both"/>
    </w:pPr>
    <w:rPr>
      <w:rFonts w:asciiTheme="minorHAnsi" w:eastAsiaTheme="minorHAnsi" w:hAnsiTheme="minorHAnsi"/>
      <w:color w:val="595959" w:themeColor="text1" w:themeTint="A6"/>
      <w:kern w:val="20"/>
      <w:sz w:val="20"/>
      <w:szCs w:val="20"/>
      <w:lang w:eastAsia="de-CH"/>
    </w:rPr>
  </w:style>
  <w:style w:type="character" w:customStyle="1" w:styleId="AnwendungsfallZchn">
    <w:name w:val="Anwendungsfall Zchn"/>
    <w:basedOn w:val="Absatz-Standardschriftart"/>
    <w:link w:val="Anwendungsfall"/>
    <w:rsid w:val="00401A6B"/>
    <w:rPr>
      <w:rFonts w:eastAsiaTheme="minorHAnsi"/>
      <w:color w:val="808080" w:themeColor="background1" w:themeShade="80"/>
      <w:kern w:val="20"/>
      <w:sz w:val="20"/>
      <w:szCs w:val="20"/>
      <w:lang w:eastAsia="de-CH"/>
    </w:rPr>
  </w:style>
  <w:style w:type="character" w:customStyle="1" w:styleId="AnwendunsfallBeschreibungZchn">
    <w:name w:val="Anwendunsfall Beschreibung Zchn"/>
    <w:basedOn w:val="Absatz-Standardschriftart"/>
    <w:link w:val="AnwendunsfallBeschreibung"/>
    <w:rsid w:val="00401A6B"/>
    <w:rPr>
      <w:rFonts w:eastAsiaTheme="minorHAnsi"/>
      <w:color w:val="595959" w:themeColor="text1" w:themeTint="A6"/>
      <w:kern w:val="20"/>
      <w:sz w:val="20"/>
      <w:szCs w:val="20"/>
      <w:lang w:eastAsia="de-CH"/>
    </w:rPr>
  </w:style>
  <w:style w:type="character" w:customStyle="1" w:styleId="highlightedsearchterm">
    <w:name w:val="highlightedsearchterm"/>
    <w:basedOn w:val="Absatz-Standardschriftart"/>
    <w:rsid w:val="00401A6B"/>
  </w:style>
  <w:style w:type="table" w:customStyle="1" w:styleId="Listentabelle2Akzent11">
    <w:name w:val="Listentabelle 2 – Akzent 11"/>
    <w:basedOn w:val="NormaleTabelle"/>
    <w:uiPriority w:val="47"/>
    <w:rsid w:val="00401A6B"/>
    <w:pPr>
      <w:spacing w:before="40" w:after="0" w:line="240" w:lineRule="auto"/>
    </w:pPr>
    <w:rPr>
      <w:rFonts w:eastAsiaTheme="minorHAnsi"/>
      <w:color w:val="595959" w:themeColor="text1" w:themeTint="A6"/>
      <w:sz w:val="20"/>
      <w:szCs w:val="20"/>
      <w:lang w:val="de-DE" w:eastAsia="de-CH"/>
    </w:rPr>
    <w:tblPr>
      <w:tblStyleRowBandSize w:val="1"/>
      <w:tblStyleColBandSize w:val="1"/>
      <w:tblBorders>
        <w:top w:val="single" w:sz="4" w:space="0" w:color="F6C681" w:themeColor="accent1" w:themeTint="99"/>
        <w:bottom w:val="single" w:sz="4" w:space="0" w:color="F6C681" w:themeColor="accent1" w:themeTint="99"/>
        <w:insideH w:val="single" w:sz="4" w:space="0" w:color="F6C681"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CECD5" w:themeFill="accent1" w:themeFillTint="33"/>
      </w:tcPr>
    </w:tblStylePr>
    <w:tblStylePr w:type="band1Horz">
      <w:tblPr/>
      <w:tcPr>
        <w:shd w:val="clear" w:color="auto" w:fill="FCECD5" w:themeFill="accent1" w:themeFillTint="33"/>
      </w:tcPr>
    </w:tblStylePr>
  </w:style>
  <w:style w:type="paragraph" w:customStyle="1" w:styleId="TextCDB">
    <w:name w:val="Text_CDB"/>
    <w:basedOn w:val="Standard"/>
    <w:rsid w:val="00401A6B"/>
    <w:pPr>
      <w:spacing w:after="120" w:line="264" w:lineRule="auto"/>
    </w:pPr>
    <w:rPr>
      <w:rFonts w:ascii="Arial" w:eastAsia="Times New Roman" w:hAnsi="Arial" w:cs="Times New Roman"/>
      <w:lang w:val="en-US" w:eastAsia="de-DE"/>
    </w:rPr>
  </w:style>
  <w:style w:type="character" w:customStyle="1" w:styleId="pln">
    <w:name w:val="pln"/>
    <w:basedOn w:val="Absatz-Standardschriftart"/>
    <w:rsid w:val="00401A6B"/>
  </w:style>
  <w:style w:type="character" w:customStyle="1" w:styleId="pun">
    <w:name w:val="pun"/>
    <w:basedOn w:val="Absatz-Standardschriftart"/>
    <w:rsid w:val="00401A6B"/>
  </w:style>
  <w:style w:type="character" w:customStyle="1" w:styleId="typ">
    <w:name w:val="typ"/>
    <w:basedOn w:val="Absatz-Standardschriftart"/>
    <w:rsid w:val="00401A6B"/>
  </w:style>
  <w:style w:type="character" w:customStyle="1" w:styleId="kwd">
    <w:name w:val="kwd"/>
    <w:basedOn w:val="Absatz-Standardschriftart"/>
    <w:rsid w:val="00401A6B"/>
  </w:style>
  <w:style w:type="character" w:customStyle="1" w:styleId="lit">
    <w:name w:val="lit"/>
    <w:basedOn w:val="Absatz-Standardschriftart"/>
    <w:rsid w:val="00401A6B"/>
  </w:style>
  <w:style w:type="table" w:customStyle="1" w:styleId="EinfacheTabelle51">
    <w:name w:val="Einfache Tabelle 51"/>
    <w:basedOn w:val="NormaleTabelle"/>
    <w:uiPriority w:val="45"/>
    <w:rsid w:val="00401A6B"/>
    <w:pPr>
      <w:spacing w:after="0" w:line="240" w:lineRule="auto"/>
    </w:pPr>
    <w:rPr>
      <w:rFonts w:eastAsiaTheme="minorHAnsi" w:cs="Times New Roman"/>
      <w:kern w:val="24"/>
      <w:sz w:val="23"/>
      <w:szCs w:val="20"/>
      <w:lang w:eastAsia="de-CH"/>
      <w14:ligatures w14:val="standardContextual"/>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Gitternetztabelle1hellAkzent11">
    <w:name w:val="Gitternetztabelle 1 hell  – Akzent 11"/>
    <w:basedOn w:val="NormaleTabelle"/>
    <w:uiPriority w:val="46"/>
    <w:rsid w:val="00401A6B"/>
    <w:pPr>
      <w:spacing w:after="0" w:line="240" w:lineRule="auto"/>
    </w:pPr>
    <w:rPr>
      <w:rFonts w:eastAsiaTheme="minorHAnsi" w:cs="Times New Roman"/>
      <w:kern w:val="24"/>
      <w:sz w:val="23"/>
      <w:szCs w:val="20"/>
      <w:lang w:eastAsia="de-CH"/>
      <w14:ligatures w14:val="standardContextual"/>
    </w:rPr>
    <w:tblPr>
      <w:tblStyleRowBandSize w:val="1"/>
      <w:tblStyleColBandSize w:val="1"/>
      <w:tblBorders>
        <w:top w:val="single" w:sz="4" w:space="0" w:color="F9D9AB" w:themeColor="accent1" w:themeTint="66"/>
        <w:left w:val="single" w:sz="4" w:space="0" w:color="F9D9AB" w:themeColor="accent1" w:themeTint="66"/>
        <w:bottom w:val="single" w:sz="4" w:space="0" w:color="F9D9AB" w:themeColor="accent1" w:themeTint="66"/>
        <w:right w:val="single" w:sz="4" w:space="0" w:color="F9D9AB" w:themeColor="accent1" w:themeTint="66"/>
        <w:insideH w:val="single" w:sz="4" w:space="0" w:color="F9D9AB" w:themeColor="accent1" w:themeTint="66"/>
        <w:insideV w:val="single" w:sz="4" w:space="0" w:color="F9D9AB" w:themeColor="accent1" w:themeTint="66"/>
      </w:tblBorders>
    </w:tblPr>
    <w:tblStylePr w:type="firstRow">
      <w:rPr>
        <w:b/>
        <w:bCs/>
      </w:rPr>
      <w:tblPr/>
      <w:tcPr>
        <w:tcBorders>
          <w:bottom w:val="single" w:sz="12" w:space="0" w:color="F6C681" w:themeColor="accent1" w:themeTint="99"/>
        </w:tcBorders>
      </w:tcPr>
    </w:tblStylePr>
    <w:tblStylePr w:type="lastRow">
      <w:rPr>
        <w:b/>
        <w:bCs/>
      </w:rPr>
      <w:tblPr/>
      <w:tcPr>
        <w:tcBorders>
          <w:top w:val="double" w:sz="2" w:space="0" w:color="F6C681" w:themeColor="accent1" w:themeTint="99"/>
        </w:tcBorders>
      </w:tcPr>
    </w:tblStylePr>
    <w:tblStylePr w:type="firstCol">
      <w:rPr>
        <w:b/>
        <w:bCs/>
      </w:rPr>
    </w:tblStylePr>
    <w:tblStylePr w:type="lastCol">
      <w:rPr>
        <w:b/>
        <w:bCs/>
      </w:rPr>
    </w:tblStylePr>
  </w:style>
  <w:style w:type="character" w:styleId="BesuchterHyperlink0">
    <w:name w:val="FollowedHyperlink"/>
    <w:basedOn w:val="Absatz-Standardschriftart"/>
    <w:uiPriority w:val="99"/>
    <w:semiHidden/>
    <w:unhideWhenUsed/>
    <w:rsid w:val="00401A6B"/>
    <w:rPr>
      <w:color w:val="FFC42F" w:themeColor="followedHyperlink"/>
      <w:u w:val="single"/>
    </w:rPr>
  </w:style>
  <w:style w:type="paragraph" w:customStyle="1" w:styleId="Console">
    <w:name w:val="Console"/>
    <w:basedOn w:val="Standard"/>
    <w:link w:val="ConsoleZchn"/>
    <w:rsid w:val="00401A6B"/>
    <w:pPr>
      <w:pBdr>
        <w:top w:val="single" w:sz="4" w:space="1" w:color="auto"/>
        <w:left w:val="single" w:sz="4" w:space="4" w:color="auto"/>
        <w:bottom w:val="single" w:sz="4" w:space="1" w:color="auto"/>
        <w:right w:val="single" w:sz="4" w:space="4" w:color="auto"/>
      </w:pBdr>
      <w:spacing w:after="0" w:line="240" w:lineRule="auto"/>
    </w:pPr>
    <w:rPr>
      <w:rFonts w:ascii="Courier New" w:eastAsiaTheme="minorHAnsi" w:hAnsi="Courier New" w:cs="Times New Roman"/>
      <w:kern w:val="24"/>
      <w:sz w:val="16"/>
      <w:szCs w:val="20"/>
      <w:shd w:val="clear" w:color="auto" w:fill="FFFFFF"/>
      <w:lang w:val="en-US" w:eastAsia="de-CH"/>
      <w14:ligatures w14:val="standardContextual"/>
    </w:rPr>
  </w:style>
  <w:style w:type="character" w:customStyle="1" w:styleId="ConsoleZchn">
    <w:name w:val="Console Zchn"/>
    <w:basedOn w:val="Absatz-Standardschriftart"/>
    <w:link w:val="Console"/>
    <w:rsid w:val="00401A6B"/>
    <w:rPr>
      <w:rFonts w:ascii="Courier New" w:eastAsiaTheme="minorHAnsi" w:hAnsi="Courier New" w:cs="Times New Roman"/>
      <w:kern w:val="24"/>
      <w:sz w:val="16"/>
      <w:szCs w:val="20"/>
      <w:lang w:val="en-US" w:eastAsia="de-CH"/>
      <w14:ligatures w14:val="standardContextual"/>
    </w:rPr>
  </w:style>
  <w:style w:type="character" w:styleId="Kommentarzeichen">
    <w:name w:val="annotation reference"/>
    <w:basedOn w:val="Absatz-Standardschriftart"/>
    <w:uiPriority w:val="99"/>
    <w:semiHidden/>
    <w:unhideWhenUsed/>
    <w:rsid w:val="00D87265"/>
    <w:rPr>
      <w:sz w:val="16"/>
      <w:szCs w:val="16"/>
    </w:rPr>
  </w:style>
  <w:style w:type="paragraph" w:styleId="Kommentartext">
    <w:name w:val="annotation text"/>
    <w:basedOn w:val="Standard"/>
    <w:link w:val="KommentartextZchn"/>
    <w:uiPriority w:val="99"/>
    <w:semiHidden/>
    <w:unhideWhenUsed/>
    <w:rsid w:val="00D87265"/>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D87265"/>
    <w:rPr>
      <w:rFonts w:ascii="Segoe UI Light" w:hAnsi="Segoe UI Light"/>
      <w:sz w:val="20"/>
      <w:szCs w:val="20"/>
    </w:rPr>
  </w:style>
  <w:style w:type="paragraph" w:styleId="Kommentarthema">
    <w:name w:val="annotation subject"/>
    <w:basedOn w:val="Kommentartext"/>
    <w:next w:val="Kommentartext"/>
    <w:link w:val="KommentarthemaZchn"/>
    <w:uiPriority w:val="99"/>
    <w:semiHidden/>
    <w:unhideWhenUsed/>
    <w:rsid w:val="00D87265"/>
    <w:rPr>
      <w:b/>
      <w:bCs/>
    </w:rPr>
  </w:style>
  <w:style w:type="character" w:customStyle="1" w:styleId="KommentarthemaZchn">
    <w:name w:val="Kommentarthema Zchn"/>
    <w:basedOn w:val="KommentartextZchn"/>
    <w:link w:val="Kommentarthema"/>
    <w:uiPriority w:val="99"/>
    <w:semiHidden/>
    <w:rsid w:val="00D87265"/>
    <w:rPr>
      <w:rFonts w:ascii="Segoe UI Light" w:hAnsi="Segoe UI Light"/>
      <w:b/>
      <w:bCs/>
      <w:sz w:val="20"/>
      <w:szCs w:val="20"/>
    </w:rPr>
  </w:style>
  <w:style w:type="paragraph" w:customStyle="1" w:styleId="NoIntendFR">
    <w:name w:val="NoIntendFR"/>
    <w:basedOn w:val="Listenabsatz"/>
    <w:link w:val="NoIntendFRZchn"/>
    <w:qFormat/>
    <w:rsid w:val="00C76D8D"/>
    <w:pPr>
      <w:numPr>
        <w:numId w:val="11"/>
      </w:numPr>
      <w:tabs>
        <w:tab w:val="left" w:pos="2835"/>
      </w:tabs>
      <w:spacing w:line="240" w:lineRule="auto"/>
      <w:ind w:left="884" w:hanging="884"/>
    </w:pPr>
    <w:rPr>
      <w:rFonts w:cstheme="minorHAnsi"/>
    </w:rPr>
  </w:style>
  <w:style w:type="paragraph" w:customStyle="1" w:styleId="NoIntendNFR">
    <w:name w:val="NoIntendNFR"/>
    <w:basedOn w:val="Listenabsatz"/>
    <w:link w:val="NoIntendNFRZchn"/>
    <w:qFormat/>
    <w:rsid w:val="00C76D8D"/>
    <w:pPr>
      <w:numPr>
        <w:numId w:val="13"/>
      </w:numPr>
      <w:spacing w:line="240" w:lineRule="auto"/>
      <w:ind w:left="884" w:hanging="884"/>
    </w:pPr>
    <w:rPr>
      <w:rFonts w:cstheme="minorHAnsi"/>
      <w:sz w:val="24"/>
      <w:szCs w:val="24"/>
    </w:rPr>
  </w:style>
  <w:style w:type="character" w:customStyle="1" w:styleId="ListenabsatzZchn">
    <w:name w:val="Listenabsatz Zchn"/>
    <w:basedOn w:val="Absatz-Standardschriftart"/>
    <w:link w:val="Listenabsatz"/>
    <w:uiPriority w:val="34"/>
    <w:rsid w:val="00583DDE"/>
    <w:rPr>
      <w:rFonts w:eastAsiaTheme="minorHAnsi" w:cs="Times New Roman"/>
      <w:kern w:val="24"/>
      <w:sz w:val="23"/>
      <w:szCs w:val="20"/>
      <w:lang w:eastAsia="de-CH"/>
      <w14:ligatures w14:val="standardContextual"/>
    </w:rPr>
  </w:style>
  <w:style w:type="character" w:customStyle="1" w:styleId="NoIntendFRZchn">
    <w:name w:val="NoIntendFR Zchn"/>
    <w:basedOn w:val="ListenabsatzZchn"/>
    <w:link w:val="NoIntendFR"/>
    <w:rsid w:val="00C76D8D"/>
    <w:rPr>
      <w:rFonts w:eastAsiaTheme="minorHAnsi" w:cstheme="minorHAnsi"/>
      <w:kern w:val="24"/>
      <w:sz w:val="23"/>
      <w:szCs w:val="20"/>
      <w:lang w:eastAsia="de-CH"/>
      <w14:ligatures w14:val="standardContextual"/>
    </w:rPr>
  </w:style>
  <w:style w:type="character" w:customStyle="1" w:styleId="NoIntendNFRZchn">
    <w:name w:val="NoIntendNFR Zchn"/>
    <w:basedOn w:val="ListenabsatzZchn"/>
    <w:link w:val="NoIntendNFR"/>
    <w:rsid w:val="00C76D8D"/>
    <w:rPr>
      <w:rFonts w:eastAsiaTheme="minorHAnsi" w:cstheme="minorHAnsi"/>
      <w:kern w:val="24"/>
      <w:sz w:val="24"/>
      <w:szCs w:val="24"/>
      <w:lang w:eastAsia="de-CH"/>
      <w14:ligatures w14:val="standardContextual"/>
    </w:rPr>
  </w:style>
  <w:style w:type="table" w:styleId="EinfacheTabelle5">
    <w:name w:val="Plain Table 5"/>
    <w:basedOn w:val="NormaleTabelle"/>
    <w:uiPriority w:val="45"/>
    <w:rsid w:val="00917CA2"/>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EinfacheTabelle1">
    <w:name w:val="Plain Table 1"/>
    <w:basedOn w:val="NormaleTabelle"/>
    <w:uiPriority w:val="41"/>
    <w:rsid w:val="00D15381"/>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EinfacheTabelle3">
    <w:name w:val="Plain Table 3"/>
    <w:basedOn w:val="NormaleTabelle"/>
    <w:uiPriority w:val="43"/>
    <w:rsid w:val="00D15381"/>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berarbeitung">
    <w:name w:val="Revision"/>
    <w:hidden/>
    <w:uiPriority w:val="99"/>
    <w:semiHidden/>
    <w:rsid w:val="003C74E0"/>
    <w:pPr>
      <w:spacing w:after="0" w:line="240" w:lineRule="auto"/>
    </w:pPr>
    <w:rPr>
      <w:rFonts w:ascii="Segoe UI Light" w:hAnsi="Segoe UI Ligh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40380104">
      <w:bodyDiv w:val="1"/>
      <w:marLeft w:val="0"/>
      <w:marRight w:val="0"/>
      <w:marTop w:val="0"/>
      <w:marBottom w:val="0"/>
      <w:divBdr>
        <w:top w:val="none" w:sz="0" w:space="0" w:color="auto"/>
        <w:left w:val="none" w:sz="0" w:space="0" w:color="auto"/>
        <w:bottom w:val="none" w:sz="0" w:space="0" w:color="auto"/>
        <w:right w:val="none" w:sz="0" w:space="0" w:color="auto"/>
      </w:divBdr>
    </w:div>
    <w:div w:id="1070422709">
      <w:bodyDiv w:val="1"/>
      <w:marLeft w:val="0"/>
      <w:marRight w:val="0"/>
      <w:marTop w:val="0"/>
      <w:marBottom w:val="0"/>
      <w:divBdr>
        <w:top w:val="none" w:sz="0" w:space="0" w:color="auto"/>
        <w:left w:val="none" w:sz="0" w:space="0" w:color="auto"/>
        <w:bottom w:val="none" w:sz="0" w:space="0" w:color="auto"/>
        <w:right w:val="none" w:sz="0" w:space="0" w:color="auto"/>
      </w:divBdr>
    </w:div>
    <w:div w:id="1427459110">
      <w:bodyDiv w:val="1"/>
      <w:marLeft w:val="0"/>
      <w:marRight w:val="0"/>
      <w:marTop w:val="0"/>
      <w:marBottom w:val="0"/>
      <w:divBdr>
        <w:top w:val="none" w:sz="0" w:space="0" w:color="auto"/>
        <w:left w:val="none" w:sz="0" w:space="0" w:color="auto"/>
        <w:bottom w:val="none" w:sz="0" w:space="0" w:color="auto"/>
        <w:right w:val="none" w:sz="0" w:space="0" w:color="auto"/>
      </w:divBdr>
    </w:div>
    <w:div w:id="20455153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fontTable" Target="fontTable.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header" Target="header1.xml"/><Relationship Id="rId2" Type="http://schemas.openxmlformats.org/officeDocument/2006/relationships/customXml" Target="../customXml/item2.xml"/><Relationship Id="rId1" Type="http://schemas.openxmlformats.org/officeDocument/2006/relationships/customXml" Target="../customXml/item1.xml"/><Relationship Id="rId6" Type="http://schemas.openxmlformats.org/officeDocument/2006/relationships/webSettings" Target="webSettings.xml"/><Relationship Id="rId11" Type="http://schemas.microsoft.com/office/2011/relationships/commentsExtended" Target="commentsExtended.xml"/><Relationship Id="rId5" Type="http://schemas.openxmlformats.org/officeDocument/2006/relationships/settings" Target="settings.xml"/><Relationship Id="rId15" Type="http://schemas.openxmlformats.org/officeDocument/2006/relationships/theme" Target="theme/theme1.xml"/><Relationship Id="rId10" Type="http://schemas.openxmlformats.org/officeDocument/2006/relationships/comments" Target="comments.xml"/><Relationship Id="rId4" Type="http://schemas.openxmlformats.org/officeDocument/2006/relationships/styles" Target="styles.xml"/><Relationship Id="rId9" Type="http://schemas.openxmlformats.org/officeDocument/2006/relationships/image" Target="media/image1.png"/><Relationship Id="rId14" Type="http://schemas.microsoft.com/office/2011/relationships/people" Target="people.xml"/></Relationships>
</file>

<file path=word/theme/theme1.xml><?xml version="1.0" encoding="utf-8"?>
<a:theme xmlns:a="http://schemas.openxmlformats.org/drawingml/2006/main" name="Office Theme">
  <a:themeElements>
    <a:clrScheme name="Gelborange">
      <a:dk1>
        <a:sysClr val="windowText" lastClr="000000"/>
      </a:dk1>
      <a:lt1>
        <a:sysClr val="window" lastClr="FFFFFF"/>
      </a:lt1>
      <a:dk2>
        <a:srgbClr val="4E3B30"/>
      </a:dk2>
      <a:lt2>
        <a:srgbClr val="FBEEC9"/>
      </a:lt2>
      <a:accent1>
        <a:srgbClr val="F0A22E"/>
      </a:accent1>
      <a:accent2>
        <a:srgbClr val="A5644E"/>
      </a:accent2>
      <a:accent3>
        <a:srgbClr val="B58B80"/>
      </a:accent3>
      <a:accent4>
        <a:srgbClr val="C3986D"/>
      </a:accent4>
      <a:accent5>
        <a:srgbClr val="A19574"/>
      </a:accent5>
      <a:accent6>
        <a:srgbClr val="C17529"/>
      </a:accent6>
      <a:hlink>
        <a:srgbClr val="AD1F1F"/>
      </a:hlink>
      <a:folHlink>
        <a:srgbClr val="FFC42F"/>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2015-09-09T00:00:00</PublishDate>
  <Abstract/>
  <CompanyAddress>REGENSDORF</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Gül13</b:Tag>
    <b:SourceType>Report</b:SourceType>
    <b:Guid>{B162DEE6-EEE5-492A-89A3-D7A28E2A79F4}</b:Guid>
    <b:Title>Semesterübergreifende Aufgabenrealisierung durch praktische Projektarbeit</b:Title>
    <b:Year>2013</b:Year>
    <b:Author>
      <b:Author>
        <b:NameList>
          <b:Person>
            <b:Last>Gülke</b:Last>
            <b:First>Prof.</b:First>
            <b:Middle>Dr. Norbert</b:Middle>
          </b:Person>
        </b:NameList>
      </b:Author>
    </b:Author>
    <b:Institution>Fachhochschule Leibnitz</b:Institution>
    <b:ShortTitle>Lastenheft studentische Projekte</b:ShortTitle>
    <b:RefOrder>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5193CB6-D0D2-43D9-A9AC-547A68E87C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14</Pages>
  <Words>2601</Words>
  <Characters>16388</Characters>
  <Application>Microsoft Office Word</Application>
  <DocSecurity>0</DocSecurity>
  <Lines>136</Lines>
  <Paragraphs>37</Paragraphs>
  <ScaleCrop>false</ScaleCrop>
  <HeadingPairs>
    <vt:vector size="2" baseType="variant">
      <vt:variant>
        <vt:lpstr>Titel</vt:lpstr>
      </vt:variant>
      <vt:variant>
        <vt:i4>1</vt:i4>
      </vt:variant>
    </vt:vector>
  </HeadingPairs>
  <TitlesOfParts>
    <vt:vector size="1" baseType="lpstr">
      <vt:lpstr>Lastenheft / Projektauftrag</vt:lpstr>
    </vt:vector>
  </TitlesOfParts>
  <Company>BSC Inf 2013.ZH1</Company>
  <LinksUpToDate>false</LinksUpToDate>
  <CharactersWithSpaces>18952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Lastenheft / Projektauftrag</dc:title>
  <dc:subject>Garden Designer</dc:subject>
  <dc:creator>Tobias Lanz</dc:creator>
  <cp:keywords/>
  <dc:description/>
  <cp:lastModifiedBy>Denis Bittante</cp:lastModifiedBy>
  <cp:revision>153</cp:revision>
  <cp:lastPrinted>2015-10-25T21:07:00Z</cp:lastPrinted>
  <dcterms:created xsi:type="dcterms:W3CDTF">2015-09-09T16:42:00Z</dcterms:created>
  <dcterms:modified xsi:type="dcterms:W3CDTF">2015-10-26T21:29:00Z</dcterms:modified>
  <cp:category>Projektarbeit</cp:category>
</cp:coreProperties>
</file>