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377644" w:rsidRPr="00BC3036" w:rsidRDefault="00377644"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377644" w:rsidRDefault="00377644" w:rsidP="000860D9">
                                <w:pPr>
                                  <w:tabs>
                                    <w:tab w:val="left" w:pos="1701"/>
                                  </w:tabs>
                                </w:pPr>
                              </w:p>
                              <w:p w14:paraId="552DB5EA" w14:textId="77777777" w:rsidR="00377644" w:rsidRDefault="00377644"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377644" w:rsidRPr="00BC3036" w:rsidRDefault="00377644"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377644" w:rsidRDefault="00377644" w:rsidP="000860D9">
                          <w:pPr>
                            <w:tabs>
                              <w:tab w:val="left" w:pos="1701"/>
                            </w:tabs>
                          </w:pPr>
                        </w:p>
                        <w:p w14:paraId="552DB5EA" w14:textId="77777777" w:rsidR="00377644" w:rsidRDefault="00377644"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377644" w:rsidRDefault="00377644">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377644" w:rsidRDefault="00377644">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377644" w:rsidRDefault="00377644">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377644" w:rsidRDefault="00377644">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377644" w:rsidRDefault="00377644">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377644" w:rsidRDefault="00377644">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4077D2B"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28956760"/>
      <w:bookmarkEnd w:id="0"/>
      <w:r>
        <w:lastRenderedPageBreak/>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proofErr w:type="spellStart"/>
            <w:r>
              <w:t>Mejdin</w:t>
            </w:r>
            <w:proofErr w:type="spellEnd"/>
            <w:r>
              <w:t xml:space="preserve"> </w:t>
            </w:r>
            <w:proofErr w:type="spellStart"/>
            <w:r>
              <w:t>Hatema</w:t>
            </w:r>
            <w:proofErr w:type="spellEnd"/>
          </w:p>
        </w:tc>
        <w:tc>
          <w:tcPr>
            <w:tcW w:w="1559" w:type="dxa"/>
          </w:tcPr>
          <w:p w14:paraId="3B02293E" w14:textId="56CC412E" w:rsidR="00101356" w:rsidRDefault="00660928" w:rsidP="00387A6E">
            <w:r>
              <w:t>?</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 xml:space="preserve">Denis </w:t>
            </w:r>
            <w:proofErr w:type="spellStart"/>
            <w:r>
              <w:t>Bittante</w:t>
            </w:r>
            <w:proofErr w:type="spellEnd"/>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2562E5">
        <w:tc>
          <w:tcPr>
            <w:tcW w:w="1838" w:type="dxa"/>
          </w:tcPr>
          <w:p w14:paraId="5F685C38" w14:textId="77777777" w:rsidR="00660928" w:rsidRDefault="00660928" w:rsidP="002562E5">
            <w:r>
              <w:t>Tobias Lanz</w:t>
            </w:r>
          </w:p>
        </w:tc>
        <w:tc>
          <w:tcPr>
            <w:tcW w:w="1559" w:type="dxa"/>
          </w:tcPr>
          <w:p w14:paraId="41A6B6B2" w14:textId="77777777" w:rsidR="00660928" w:rsidRDefault="00660928" w:rsidP="002562E5">
            <w:r>
              <w:t>11.09.2015</w:t>
            </w:r>
          </w:p>
        </w:tc>
        <w:tc>
          <w:tcPr>
            <w:tcW w:w="1559" w:type="dxa"/>
          </w:tcPr>
          <w:p w14:paraId="33BBA926" w14:textId="77777777" w:rsidR="00660928" w:rsidRDefault="00660928" w:rsidP="002562E5">
            <w:r>
              <w:t>1.1</w:t>
            </w:r>
          </w:p>
        </w:tc>
        <w:tc>
          <w:tcPr>
            <w:tcW w:w="4253" w:type="dxa"/>
          </w:tcPr>
          <w:p w14:paraId="4154F284" w14:textId="77777777" w:rsidR="00660928" w:rsidRDefault="00660928" w:rsidP="002562E5">
            <w:r>
              <w:t>Überarbeitung, Inputs und Reviews</w:t>
            </w:r>
          </w:p>
          <w:p w14:paraId="72E89861" w14:textId="77777777" w:rsidR="00660928" w:rsidRDefault="00660928" w:rsidP="002562E5"/>
        </w:tc>
        <w:bookmarkStart w:id="6" w:name="_GoBack"/>
        <w:bookmarkEnd w:id="6"/>
      </w:tr>
      <w:tr w:rsidR="00660928" w14:paraId="4D165A4F" w14:textId="77777777" w:rsidTr="002562E5">
        <w:tc>
          <w:tcPr>
            <w:tcW w:w="1838" w:type="dxa"/>
          </w:tcPr>
          <w:p w14:paraId="4D488A9E" w14:textId="77777777" w:rsidR="00660928" w:rsidRDefault="00660928" w:rsidP="002562E5"/>
        </w:tc>
        <w:tc>
          <w:tcPr>
            <w:tcW w:w="1559" w:type="dxa"/>
          </w:tcPr>
          <w:p w14:paraId="72FAAC62" w14:textId="77777777" w:rsidR="00660928" w:rsidRDefault="00660928" w:rsidP="002562E5"/>
        </w:tc>
        <w:tc>
          <w:tcPr>
            <w:tcW w:w="1559" w:type="dxa"/>
          </w:tcPr>
          <w:p w14:paraId="15B41567" w14:textId="77777777" w:rsidR="00660928" w:rsidRDefault="00660928" w:rsidP="002562E5"/>
        </w:tc>
        <w:tc>
          <w:tcPr>
            <w:tcW w:w="4253" w:type="dxa"/>
          </w:tcPr>
          <w:p w14:paraId="38A5D62D" w14:textId="77777777" w:rsidR="00660928" w:rsidRDefault="00660928" w:rsidP="002562E5"/>
        </w:tc>
      </w:tr>
      <w:tr w:rsidR="00660928" w14:paraId="13B2335A" w14:textId="77777777" w:rsidTr="002562E5">
        <w:tc>
          <w:tcPr>
            <w:tcW w:w="1838" w:type="dxa"/>
          </w:tcPr>
          <w:p w14:paraId="653C1D33" w14:textId="77777777" w:rsidR="00660928" w:rsidRDefault="00660928" w:rsidP="002562E5"/>
        </w:tc>
        <w:tc>
          <w:tcPr>
            <w:tcW w:w="1559" w:type="dxa"/>
          </w:tcPr>
          <w:p w14:paraId="4E39086A" w14:textId="77777777" w:rsidR="00660928" w:rsidRDefault="00660928" w:rsidP="002562E5"/>
        </w:tc>
        <w:tc>
          <w:tcPr>
            <w:tcW w:w="1559" w:type="dxa"/>
          </w:tcPr>
          <w:p w14:paraId="7D04B102" w14:textId="77777777" w:rsidR="00660928" w:rsidRDefault="00660928" w:rsidP="002562E5"/>
        </w:tc>
        <w:tc>
          <w:tcPr>
            <w:tcW w:w="4253" w:type="dxa"/>
          </w:tcPr>
          <w:p w14:paraId="38078626" w14:textId="77777777" w:rsidR="00660928" w:rsidRDefault="00660928" w:rsidP="002562E5"/>
        </w:tc>
      </w:tr>
      <w:tr w:rsidR="00660928" w14:paraId="20F0AC97" w14:textId="77777777" w:rsidTr="002562E5">
        <w:tc>
          <w:tcPr>
            <w:tcW w:w="1838" w:type="dxa"/>
          </w:tcPr>
          <w:p w14:paraId="42AB0343" w14:textId="77777777" w:rsidR="00660928" w:rsidRDefault="00660928" w:rsidP="002562E5"/>
        </w:tc>
        <w:tc>
          <w:tcPr>
            <w:tcW w:w="1559" w:type="dxa"/>
          </w:tcPr>
          <w:p w14:paraId="35A8F2B7" w14:textId="77777777" w:rsidR="00660928" w:rsidRDefault="00660928" w:rsidP="002562E5"/>
        </w:tc>
        <w:tc>
          <w:tcPr>
            <w:tcW w:w="1559" w:type="dxa"/>
          </w:tcPr>
          <w:p w14:paraId="2D741400" w14:textId="77777777" w:rsidR="00660928" w:rsidRDefault="00660928" w:rsidP="002562E5"/>
        </w:tc>
        <w:tc>
          <w:tcPr>
            <w:tcW w:w="4253" w:type="dxa"/>
          </w:tcPr>
          <w:p w14:paraId="592FFC58" w14:textId="77777777" w:rsidR="00660928" w:rsidRDefault="00660928" w:rsidP="002562E5"/>
        </w:tc>
      </w:tr>
      <w:tr w:rsidR="00660928" w14:paraId="3F68E185" w14:textId="77777777" w:rsidTr="002562E5">
        <w:tc>
          <w:tcPr>
            <w:tcW w:w="1838" w:type="dxa"/>
          </w:tcPr>
          <w:p w14:paraId="37D271A8" w14:textId="77777777" w:rsidR="00660928" w:rsidRDefault="00660928" w:rsidP="002562E5"/>
        </w:tc>
        <w:tc>
          <w:tcPr>
            <w:tcW w:w="1559" w:type="dxa"/>
          </w:tcPr>
          <w:p w14:paraId="1F5F1DB0" w14:textId="77777777" w:rsidR="00660928" w:rsidRDefault="00660928" w:rsidP="002562E5"/>
        </w:tc>
        <w:tc>
          <w:tcPr>
            <w:tcW w:w="1559" w:type="dxa"/>
          </w:tcPr>
          <w:p w14:paraId="1F02B2BF" w14:textId="77777777" w:rsidR="00660928" w:rsidRDefault="00660928" w:rsidP="002562E5"/>
        </w:tc>
        <w:tc>
          <w:tcPr>
            <w:tcW w:w="4253" w:type="dxa"/>
          </w:tcPr>
          <w:p w14:paraId="458FF9A4" w14:textId="77777777" w:rsidR="00660928" w:rsidRDefault="00660928" w:rsidP="002562E5"/>
        </w:tc>
      </w:tr>
      <w:tr w:rsidR="00660928" w14:paraId="6768A5F3" w14:textId="77777777" w:rsidTr="002562E5">
        <w:tc>
          <w:tcPr>
            <w:tcW w:w="1838" w:type="dxa"/>
          </w:tcPr>
          <w:p w14:paraId="1F74C35D" w14:textId="77777777" w:rsidR="00660928" w:rsidRDefault="00660928" w:rsidP="002562E5"/>
        </w:tc>
        <w:tc>
          <w:tcPr>
            <w:tcW w:w="1559" w:type="dxa"/>
          </w:tcPr>
          <w:p w14:paraId="5D778BA5" w14:textId="77777777" w:rsidR="00660928" w:rsidRDefault="00660928" w:rsidP="002562E5"/>
        </w:tc>
        <w:tc>
          <w:tcPr>
            <w:tcW w:w="1559" w:type="dxa"/>
          </w:tcPr>
          <w:p w14:paraId="4E351002" w14:textId="77777777" w:rsidR="00660928" w:rsidRDefault="00660928" w:rsidP="002562E5"/>
        </w:tc>
        <w:tc>
          <w:tcPr>
            <w:tcW w:w="4253" w:type="dxa"/>
          </w:tcPr>
          <w:p w14:paraId="64B3F91C" w14:textId="77777777" w:rsidR="00660928" w:rsidRDefault="00660928" w:rsidP="002562E5"/>
        </w:tc>
      </w:tr>
      <w:tr w:rsidR="00660928" w14:paraId="7AE280A4" w14:textId="77777777" w:rsidTr="002562E5">
        <w:tc>
          <w:tcPr>
            <w:tcW w:w="1838" w:type="dxa"/>
          </w:tcPr>
          <w:p w14:paraId="4B680582" w14:textId="77777777" w:rsidR="00660928" w:rsidRDefault="00660928" w:rsidP="002562E5"/>
        </w:tc>
        <w:tc>
          <w:tcPr>
            <w:tcW w:w="1559" w:type="dxa"/>
          </w:tcPr>
          <w:p w14:paraId="70A81FB2" w14:textId="77777777" w:rsidR="00660928" w:rsidRDefault="00660928" w:rsidP="002562E5"/>
        </w:tc>
        <w:tc>
          <w:tcPr>
            <w:tcW w:w="1559" w:type="dxa"/>
          </w:tcPr>
          <w:p w14:paraId="7CD4D6D6" w14:textId="77777777" w:rsidR="00660928" w:rsidRDefault="00660928" w:rsidP="002562E5"/>
        </w:tc>
        <w:tc>
          <w:tcPr>
            <w:tcW w:w="4253" w:type="dxa"/>
          </w:tcPr>
          <w:p w14:paraId="0C42D498" w14:textId="77777777" w:rsidR="00660928" w:rsidRDefault="00660928" w:rsidP="002562E5"/>
        </w:tc>
      </w:tr>
      <w:tr w:rsidR="00660928" w14:paraId="57040B94" w14:textId="77777777" w:rsidTr="002562E5">
        <w:tc>
          <w:tcPr>
            <w:tcW w:w="1838" w:type="dxa"/>
          </w:tcPr>
          <w:p w14:paraId="39120464" w14:textId="77777777" w:rsidR="00660928" w:rsidRDefault="00660928" w:rsidP="002562E5"/>
        </w:tc>
        <w:tc>
          <w:tcPr>
            <w:tcW w:w="1559" w:type="dxa"/>
          </w:tcPr>
          <w:p w14:paraId="033F3DA8" w14:textId="77777777" w:rsidR="00660928" w:rsidRDefault="00660928" w:rsidP="002562E5"/>
        </w:tc>
        <w:tc>
          <w:tcPr>
            <w:tcW w:w="1559" w:type="dxa"/>
          </w:tcPr>
          <w:p w14:paraId="2C2D1AE4" w14:textId="77777777" w:rsidR="00660928" w:rsidRDefault="00660928" w:rsidP="002562E5"/>
        </w:tc>
        <w:tc>
          <w:tcPr>
            <w:tcW w:w="4253" w:type="dxa"/>
          </w:tcPr>
          <w:p w14:paraId="596D73E5" w14:textId="77777777" w:rsidR="00660928" w:rsidRDefault="00660928" w:rsidP="002562E5"/>
        </w:tc>
      </w:tr>
      <w:tr w:rsidR="00660928" w14:paraId="5CDD6E9A" w14:textId="77777777" w:rsidTr="002562E5">
        <w:tc>
          <w:tcPr>
            <w:tcW w:w="1838" w:type="dxa"/>
          </w:tcPr>
          <w:p w14:paraId="0213E9BA" w14:textId="77777777" w:rsidR="00660928" w:rsidRDefault="00660928" w:rsidP="002562E5"/>
        </w:tc>
        <w:tc>
          <w:tcPr>
            <w:tcW w:w="1559" w:type="dxa"/>
          </w:tcPr>
          <w:p w14:paraId="50FA44C8" w14:textId="77777777" w:rsidR="00660928" w:rsidRDefault="00660928" w:rsidP="002562E5"/>
        </w:tc>
        <w:tc>
          <w:tcPr>
            <w:tcW w:w="1559" w:type="dxa"/>
          </w:tcPr>
          <w:p w14:paraId="2C2DA00D" w14:textId="77777777" w:rsidR="00660928" w:rsidRDefault="00660928" w:rsidP="002562E5"/>
        </w:tc>
        <w:tc>
          <w:tcPr>
            <w:tcW w:w="4253" w:type="dxa"/>
          </w:tcPr>
          <w:p w14:paraId="6D61D2B5" w14:textId="77777777" w:rsidR="00660928" w:rsidRDefault="00660928" w:rsidP="002562E5"/>
        </w:tc>
      </w:tr>
      <w:tr w:rsidR="00660928" w14:paraId="42AA86BA" w14:textId="77777777" w:rsidTr="002562E5">
        <w:tc>
          <w:tcPr>
            <w:tcW w:w="1838" w:type="dxa"/>
          </w:tcPr>
          <w:p w14:paraId="0D7467C3" w14:textId="77777777" w:rsidR="00660928" w:rsidRDefault="00660928" w:rsidP="002562E5"/>
        </w:tc>
        <w:tc>
          <w:tcPr>
            <w:tcW w:w="1559" w:type="dxa"/>
          </w:tcPr>
          <w:p w14:paraId="45BD4AF4" w14:textId="77777777" w:rsidR="00660928" w:rsidRDefault="00660928" w:rsidP="002562E5"/>
        </w:tc>
        <w:tc>
          <w:tcPr>
            <w:tcW w:w="1559" w:type="dxa"/>
          </w:tcPr>
          <w:p w14:paraId="09F14571" w14:textId="77777777" w:rsidR="00660928" w:rsidRDefault="00660928" w:rsidP="002562E5"/>
        </w:tc>
        <w:tc>
          <w:tcPr>
            <w:tcW w:w="4253" w:type="dxa"/>
          </w:tcPr>
          <w:p w14:paraId="0801A884" w14:textId="77777777" w:rsidR="00660928" w:rsidRDefault="00660928" w:rsidP="002562E5"/>
        </w:tc>
      </w:tr>
    </w:tbl>
    <w:p w14:paraId="79E2E442" w14:textId="77777777" w:rsidR="00387A6E" w:rsidRPr="00387A6E" w:rsidRDefault="00387A6E" w:rsidP="00387A6E"/>
    <w:p w14:paraId="105BB3D6" w14:textId="77777777" w:rsidR="00164061" w:rsidRDefault="00164061">
      <w:r>
        <w:br w:type="page"/>
      </w:r>
    </w:p>
    <w:sdt>
      <w:sdtPr>
        <w:rPr>
          <w:lang w:val="de-DE"/>
        </w:rPr>
        <w:id w:val="632759927"/>
        <w:docPartObj>
          <w:docPartGallery w:val="Table of Contents"/>
          <w:docPartUnique/>
        </w:docPartObj>
      </w:sdtPr>
      <w:sdtEndPr>
        <w:rPr>
          <w:b/>
          <w:bCs/>
        </w:rPr>
      </w:sdtEndPr>
      <w:sdtContent>
        <w:p w14:paraId="290ED5F6" w14:textId="77777777" w:rsidR="00B543CF" w:rsidRDefault="00B543CF">
          <w:pPr>
            <w:pStyle w:val="Inhaltsverzeichnisberschrift"/>
          </w:pPr>
          <w:r>
            <w:rPr>
              <w:lang w:val="de-DE"/>
            </w:rPr>
            <w:t>Inhaltsverzeichnis</w:t>
          </w:r>
        </w:p>
        <w:p w14:paraId="39330134" w14:textId="77777777" w:rsidR="004F518B" w:rsidRDefault="00B543CF">
          <w:pPr>
            <w:pStyle w:val="Verzeichnis1"/>
            <w:rPr>
              <w:rFonts w:asciiTheme="minorHAnsi" w:hAnsiTheme="minorHAnsi"/>
              <w:noProof/>
              <w:lang w:eastAsia="de-CH"/>
            </w:rPr>
          </w:pPr>
          <w:r>
            <w:fldChar w:fldCharType="begin"/>
          </w:r>
          <w:r>
            <w:instrText xml:space="preserve"> TOC \o "1-3" \h \z \u </w:instrText>
          </w:r>
          <w:r>
            <w:fldChar w:fldCharType="separate"/>
          </w:r>
          <w:hyperlink w:anchor="_Toc428956760" w:history="1">
            <w:r w:rsidR="004F518B" w:rsidRPr="00957383">
              <w:rPr>
                <w:rStyle w:val="Hyperlink"/>
                <w:noProof/>
              </w:rPr>
              <w:t>1</w:t>
            </w:r>
            <w:r w:rsidR="004F518B">
              <w:rPr>
                <w:rFonts w:asciiTheme="minorHAnsi" w:hAnsiTheme="minorHAnsi"/>
                <w:noProof/>
                <w:lang w:eastAsia="de-CH"/>
              </w:rPr>
              <w:tab/>
            </w:r>
            <w:r w:rsidR="004F518B" w:rsidRPr="00957383">
              <w:rPr>
                <w:rStyle w:val="Hyperlink"/>
                <w:noProof/>
              </w:rPr>
              <w:t>Versionen</w:t>
            </w:r>
            <w:r w:rsidR="004F518B">
              <w:rPr>
                <w:noProof/>
                <w:webHidden/>
              </w:rPr>
              <w:tab/>
            </w:r>
            <w:r w:rsidR="004F518B">
              <w:rPr>
                <w:noProof/>
                <w:webHidden/>
              </w:rPr>
              <w:fldChar w:fldCharType="begin"/>
            </w:r>
            <w:r w:rsidR="004F518B">
              <w:rPr>
                <w:noProof/>
                <w:webHidden/>
              </w:rPr>
              <w:instrText xml:space="preserve"> PAGEREF _Toc428956760 \h </w:instrText>
            </w:r>
            <w:r w:rsidR="004F518B">
              <w:rPr>
                <w:noProof/>
                <w:webHidden/>
              </w:rPr>
            </w:r>
            <w:r w:rsidR="004F518B">
              <w:rPr>
                <w:noProof/>
                <w:webHidden/>
              </w:rPr>
              <w:fldChar w:fldCharType="separate"/>
            </w:r>
            <w:r w:rsidR="004F518B">
              <w:rPr>
                <w:noProof/>
                <w:webHidden/>
              </w:rPr>
              <w:t>1</w:t>
            </w:r>
            <w:r w:rsidR="004F518B">
              <w:rPr>
                <w:noProof/>
                <w:webHidden/>
              </w:rPr>
              <w:fldChar w:fldCharType="end"/>
            </w:r>
          </w:hyperlink>
        </w:p>
        <w:p w14:paraId="74C202A0" w14:textId="77777777" w:rsidR="004F518B" w:rsidRDefault="00101356">
          <w:pPr>
            <w:pStyle w:val="Verzeichnis1"/>
            <w:rPr>
              <w:rFonts w:asciiTheme="minorHAnsi" w:hAnsiTheme="minorHAnsi"/>
              <w:noProof/>
              <w:lang w:eastAsia="de-CH"/>
            </w:rPr>
          </w:pPr>
          <w:hyperlink w:anchor="_Toc428956761" w:history="1">
            <w:r w:rsidR="004F518B" w:rsidRPr="00957383">
              <w:rPr>
                <w:rStyle w:val="Hyperlink"/>
                <w:noProof/>
              </w:rPr>
              <w:t>2</w:t>
            </w:r>
            <w:r w:rsidR="004F518B">
              <w:rPr>
                <w:rFonts w:asciiTheme="minorHAnsi" w:hAnsiTheme="minorHAnsi"/>
                <w:noProof/>
                <w:lang w:eastAsia="de-CH"/>
              </w:rPr>
              <w:tab/>
            </w:r>
            <w:r w:rsidR="004F518B" w:rsidRPr="00957383">
              <w:rPr>
                <w:rStyle w:val="Hyperlink"/>
                <w:noProof/>
              </w:rPr>
              <w:t>Einleitung</w:t>
            </w:r>
            <w:r w:rsidR="004F518B">
              <w:rPr>
                <w:noProof/>
                <w:webHidden/>
              </w:rPr>
              <w:tab/>
            </w:r>
            <w:r w:rsidR="004F518B">
              <w:rPr>
                <w:noProof/>
                <w:webHidden/>
              </w:rPr>
              <w:fldChar w:fldCharType="begin"/>
            </w:r>
            <w:r w:rsidR="004F518B">
              <w:rPr>
                <w:noProof/>
                <w:webHidden/>
              </w:rPr>
              <w:instrText xml:space="preserve"> PAGEREF _Toc428956761 \h </w:instrText>
            </w:r>
            <w:r w:rsidR="004F518B">
              <w:rPr>
                <w:noProof/>
                <w:webHidden/>
              </w:rPr>
            </w:r>
            <w:r w:rsidR="004F518B">
              <w:rPr>
                <w:noProof/>
                <w:webHidden/>
              </w:rPr>
              <w:fldChar w:fldCharType="separate"/>
            </w:r>
            <w:r w:rsidR="004F518B">
              <w:rPr>
                <w:noProof/>
                <w:webHidden/>
              </w:rPr>
              <w:t>3</w:t>
            </w:r>
            <w:r w:rsidR="004F518B">
              <w:rPr>
                <w:noProof/>
                <w:webHidden/>
              </w:rPr>
              <w:fldChar w:fldCharType="end"/>
            </w:r>
          </w:hyperlink>
        </w:p>
        <w:p w14:paraId="51EBB30E" w14:textId="77777777" w:rsidR="004F518B" w:rsidRDefault="00101356">
          <w:pPr>
            <w:pStyle w:val="Verzeichnis1"/>
            <w:rPr>
              <w:rFonts w:asciiTheme="minorHAnsi" w:hAnsiTheme="minorHAnsi"/>
              <w:noProof/>
              <w:lang w:eastAsia="de-CH"/>
            </w:rPr>
          </w:pPr>
          <w:hyperlink w:anchor="_Toc428956762" w:history="1">
            <w:r w:rsidR="004F518B" w:rsidRPr="00957383">
              <w:rPr>
                <w:rStyle w:val="Hyperlink"/>
                <w:noProof/>
              </w:rPr>
              <w:t>3</w:t>
            </w:r>
            <w:r w:rsidR="004F518B">
              <w:rPr>
                <w:rFonts w:asciiTheme="minorHAnsi" w:hAnsiTheme="minorHAnsi"/>
                <w:noProof/>
                <w:lang w:eastAsia="de-CH"/>
              </w:rPr>
              <w:tab/>
            </w:r>
            <w:r w:rsidR="004F518B" w:rsidRPr="00957383">
              <w:rPr>
                <w:rStyle w:val="Hyperlink"/>
                <w:noProof/>
              </w:rPr>
              <w:t>Übersicht</w:t>
            </w:r>
            <w:r w:rsidR="004F518B">
              <w:rPr>
                <w:noProof/>
                <w:webHidden/>
              </w:rPr>
              <w:tab/>
            </w:r>
            <w:r w:rsidR="004F518B">
              <w:rPr>
                <w:noProof/>
                <w:webHidden/>
              </w:rPr>
              <w:fldChar w:fldCharType="begin"/>
            </w:r>
            <w:r w:rsidR="004F518B">
              <w:rPr>
                <w:noProof/>
                <w:webHidden/>
              </w:rPr>
              <w:instrText xml:space="preserve"> PAGEREF _Toc428956762 \h </w:instrText>
            </w:r>
            <w:r w:rsidR="004F518B">
              <w:rPr>
                <w:noProof/>
                <w:webHidden/>
              </w:rPr>
            </w:r>
            <w:r w:rsidR="004F518B">
              <w:rPr>
                <w:noProof/>
                <w:webHidden/>
              </w:rPr>
              <w:fldChar w:fldCharType="separate"/>
            </w:r>
            <w:r w:rsidR="004F518B">
              <w:rPr>
                <w:noProof/>
                <w:webHidden/>
              </w:rPr>
              <w:t>4</w:t>
            </w:r>
            <w:r w:rsidR="004F518B">
              <w:rPr>
                <w:noProof/>
                <w:webHidden/>
              </w:rPr>
              <w:fldChar w:fldCharType="end"/>
            </w:r>
          </w:hyperlink>
        </w:p>
        <w:p w14:paraId="5A40EE89" w14:textId="77777777" w:rsidR="004F518B" w:rsidRDefault="00101356">
          <w:pPr>
            <w:pStyle w:val="Verzeichnis2"/>
            <w:rPr>
              <w:rFonts w:asciiTheme="minorHAnsi" w:eastAsiaTheme="minorEastAsia" w:hAnsiTheme="minorHAnsi" w:cstheme="minorBidi"/>
              <w:kern w:val="0"/>
              <w:sz w:val="22"/>
              <w:szCs w:val="22"/>
              <w14:ligatures w14:val="none"/>
            </w:rPr>
          </w:pPr>
          <w:hyperlink w:anchor="_Toc428956763" w:history="1">
            <w:r w:rsidR="004F518B" w:rsidRPr="00957383">
              <w:rPr>
                <w:rStyle w:val="Hyperlink"/>
              </w:rPr>
              <w:t>3.1</w:t>
            </w:r>
            <w:r w:rsidR="004F518B">
              <w:rPr>
                <w:rFonts w:asciiTheme="minorHAnsi" w:eastAsiaTheme="minorEastAsia" w:hAnsiTheme="minorHAnsi" w:cstheme="minorBidi"/>
                <w:kern w:val="0"/>
                <w:sz w:val="22"/>
                <w:szCs w:val="22"/>
                <w14:ligatures w14:val="none"/>
              </w:rPr>
              <w:tab/>
            </w:r>
            <w:r w:rsidR="004F518B" w:rsidRPr="00957383">
              <w:rPr>
                <w:rStyle w:val="Hyperlink"/>
              </w:rPr>
              <w:t>Ausgangslage</w:t>
            </w:r>
            <w:r w:rsidR="004F518B">
              <w:rPr>
                <w:webHidden/>
              </w:rPr>
              <w:tab/>
            </w:r>
            <w:r w:rsidR="004F518B">
              <w:rPr>
                <w:webHidden/>
              </w:rPr>
              <w:fldChar w:fldCharType="begin"/>
            </w:r>
            <w:r w:rsidR="004F518B">
              <w:rPr>
                <w:webHidden/>
              </w:rPr>
              <w:instrText xml:space="preserve"> PAGEREF _Toc428956763 \h </w:instrText>
            </w:r>
            <w:r w:rsidR="004F518B">
              <w:rPr>
                <w:webHidden/>
              </w:rPr>
            </w:r>
            <w:r w:rsidR="004F518B">
              <w:rPr>
                <w:webHidden/>
              </w:rPr>
              <w:fldChar w:fldCharType="separate"/>
            </w:r>
            <w:r w:rsidR="004F518B">
              <w:rPr>
                <w:webHidden/>
              </w:rPr>
              <w:t>4</w:t>
            </w:r>
            <w:r w:rsidR="004F518B">
              <w:rPr>
                <w:webHidden/>
              </w:rPr>
              <w:fldChar w:fldCharType="end"/>
            </w:r>
          </w:hyperlink>
        </w:p>
        <w:p w14:paraId="080BDE6E" w14:textId="77777777" w:rsidR="004F518B" w:rsidRDefault="00101356">
          <w:pPr>
            <w:pStyle w:val="Verzeichnis2"/>
            <w:rPr>
              <w:rFonts w:asciiTheme="minorHAnsi" w:eastAsiaTheme="minorEastAsia" w:hAnsiTheme="minorHAnsi" w:cstheme="minorBidi"/>
              <w:kern w:val="0"/>
              <w:sz w:val="22"/>
              <w:szCs w:val="22"/>
              <w14:ligatures w14:val="none"/>
            </w:rPr>
          </w:pPr>
          <w:hyperlink w:anchor="_Toc428956764" w:history="1">
            <w:r w:rsidR="004F518B" w:rsidRPr="00957383">
              <w:rPr>
                <w:rStyle w:val="Hyperlink"/>
              </w:rPr>
              <w:t>3.2</w:t>
            </w:r>
            <w:r w:rsidR="004F518B">
              <w:rPr>
                <w:rFonts w:asciiTheme="minorHAnsi" w:eastAsiaTheme="minorEastAsia" w:hAnsiTheme="minorHAnsi" w:cstheme="minorBidi"/>
                <w:kern w:val="0"/>
                <w:sz w:val="22"/>
                <w:szCs w:val="22"/>
                <w14:ligatures w14:val="none"/>
              </w:rPr>
              <w:tab/>
            </w:r>
            <w:r w:rsidR="004F518B" w:rsidRPr="00957383">
              <w:rPr>
                <w:rStyle w:val="Hyperlink"/>
              </w:rPr>
              <w:t>Ziele</w:t>
            </w:r>
            <w:r w:rsidR="004F518B">
              <w:rPr>
                <w:webHidden/>
              </w:rPr>
              <w:tab/>
            </w:r>
            <w:r w:rsidR="004F518B">
              <w:rPr>
                <w:webHidden/>
              </w:rPr>
              <w:fldChar w:fldCharType="begin"/>
            </w:r>
            <w:r w:rsidR="004F518B">
              <w:rPr>
                <w:webHidden/>
              </w:rPr>
              <w:instrText xml:space="preserve"> PAGEREF _Toc428956764 \h </w:instrText>
            </w:r>
            <w:r w:rsidR="004F518B">
              <w:rPr>
                <w:webHidden/>
              </w:rPr>
            </w:r>
            <w:r w:rsidR="004F518B">
              <w:rPr>
                <w:webHidden/>
              </w:rPr>
              <w:fldChar w:fldCharType="separate"/>
            </w:r>
            <w:r w:rsidR="004F518B">
              <w:rPr>
                <w:webHidden/>
              </w:rPr>
              <w:t>4</w:t>
            </w:r>
            <w:r w:rsidR="004F518B">
              <w:rPr>
                <w:webHidden/>
              </w:rPr>
              <w:fldChar w:fldCharType="end"/>
            </w:r>
          </w:hyperlink>
        </w:p>
        <w:p w14:paraId="4A60E193" w14:textId="77777777" w:rsidR="004F518B" w:rsidRDefault="00101356">
          <w:pPr>
            <w:pStyle w:val="Verzeichnis2"/>
            <w:rPr>
              <w:rFonts w:asciiTheme="minorHAnsi" w:eastAsiaTheme="minorEastAsia" w:hAnsiTheme="minorHAnsi" w:cstheme="minorBidi"/>
              <w:kern w:val="0"/>
              <w:sz w:val="22"/>
              <w:szCs w:val="22"/>
              <w14:ligatures w14:val="none"/>
            </w:rPr>
          </w:pPr>
          <w:hyperlink w:anchor="_Toc428956765" w:history="1">
            <w:r w:rsidR="004F518B" w:rsidRPr="00957383">
              <w:rPr>
                <w:rStyle w:val="Hyperlink"/>
              </w:rPr>
              <w:t>3.3</w:t>
            </w:r>
            <w:r w:rsidR="004F518B">
              <w:rPr>
                <w:rFonts w:asciiTheme="minorHAnsi" w:eastAsiaTheme="minorEastAsia" w:hAnsiTheme="minorHAnsi" w:cstheme="minorBidi"/>
                <w:kern w:val="0"/>
                <w:sz w:val="22"/>
                <w:szCs w:val="22"/>
                <w14:ligatures w14:val="none"/>
              </w:rPr>
              <w:tab/>
            </w:r>
            <w:r w:rsidR="004F518B" w:rsidRPr="00957383">
              <w:rPr>
                <w:rStyle w:val="Hyperlink"/>
              </w:rPr>
              <w:t>Projektorganisation</w:t>
            </w:r>
            <w:r w:rsidR="004F518B">
              <w:rPr>
                <w:webHidden/>
              </w:rPr>
              <w:tab/>
            </w:r>
            <w:r w:rsidR="004F518B">
              <w:rPr>
                <w:webHidden/>
              </w:rPr>
              <w:fldChar w:fldCharType="begin"/>
            </w:r>
            <w:r w:rsidR="004F518B">
              <w:rPr>
                <w:webHidden/>
              </w:rPr>
              <w:instrText xml:space="preserve"> PAGEREF _Toc428956765 \h </w:instrText>
            </w:r>
            <w:r w:rsidR="004F518B">
              <w:rPr>
                <w:webHidden/>
              </w:rPr>
            </w:r>
            <w:r w:rsidR="004F518B">
              <w:rPr>
                <w:webHidden/>
              </w:rPr>
              <w:fldChar w:fldCharType="separate"/>
            </w:r>
            <w:r w:rsidR="004F518B">
              <w:rPr>
                <w:webHidden/>
              </w:rPr>
              <w:t>4</w:t>
            </w:r>
            <w:r w:rsidR="004F518B">
              <w:rPr>
                <w:webHidden/>
              </w:rPr>
              <w:fldChar w:fldCharType="end"/>
            </w:r>
          </w:hyperlink>
        </w:p>
        <w:p w14:paraId="01BAA66A" w14:textId="77777777" w:rsidR="004F518B" w:rsidRDefault="00101356">
          <w:pPr>
            <w:pStyle w:val="Verzeichnis2"/>
            <w:rPr>
              <w:rFonts w:asciiTheme="minorHAnsi" w:eastAsiaTheme="minorEastAsia" w:hAnsiTheme="minorHAnsi" w:cstheme="minorBidi"/>
              <w:kern w:val="0"/>
              <w:sz w:val="22"/>
              <w:szCs w:val="22"/>
              <w14:ligatures w14:val="none"/>
            </w:rPr>
          </w:pPr>
          <w:hyperlink w:anchor="_Toc428956766" w:history="1">
            <w:r w:rsidR="004F518B" w:rsidRPr="00957383">
              <w:rPr>
                <w:rStyle w:val="Hyperlink"/>
              </w:rPr>
              <w:t>3.4</w:t>
            </w:r>
            <w:r w:rsidR="004F518B">
              <w:rPr>
                <w:rFonts w:asciiTheme="minorHAnsi" w:eastAsiaTheme="minorEastAsia" w:hAnsiTheme="minorHAnsi" w:cstheme="minorBidi"/>
                <w:kern w:val="0"/>
                <w:sz w:val="22"/>
                <w:szCs w:val="22"/>
                <w14:ligatures w14:val="none"/>
              </w:rPr>
              <w:tab/>
            </w:r>
            <w:r w:rsidR="004F518B" w:rsidRPr="00957383">
              <w:rPr>
                <w:rStyle w:val="Hyperlink"/>
              </w:rPr>
              <w:t>Information &amp; Kommunikation</w:t>
            </w:r>
            <w:r w:rsidR="004F518B">
              <w:rPr>
                <w:webHidden/>
              </w:rPr>
              <w:tab/>
            </w:r>
            <w:r w:rsidR="004F518B">
              <w:rPr>
                <w:webHidden/>
              </w:rPr>
              <w:fldChar w:fldCharType="begin"/>
            </w:r>
            <w:r w:rsidR="004F518B">
              <w:rPr>
                <w:webHidden/>
              </w:rPr>
              <w:instrText xml:space="preserve"> PAGEREF _Toc428956766 \h </w:instrText>
            </w:r>
            <w:r w:rsidR="004F518B">
              <w:rPr>
                <w:webHidden/>
              </w:rPr>
            </w:r>
            <w:r w:rsidR="004F518B">
              <w:rPr>
                <w:webHidden/>
              </w:rPr>
              <w:fldChar w:fldCharType="separate"/>
            </w:r>
            <w:r w:rsidR="004F518B">
              <w:rPr>
                <w:webHidden/>
              </w:rPr>
              <w:t>4</w:t>
            </w:r>
            <w:r w:rsidR="004F518B">
              <w:rPr>
                <w:webHidden/>
              </w:rPr>
              <w:fldChar w:fldCharType="end"/>
            </w:r>
          </w:hyperlink>
        </w:p>
        <w:p w14:paraId="708ED419" w14:textId="77777777" w:rsidR="004F518B" w:rsidRDefault="00101356">
          <w:pPr>
            <w:pStyle w:val="Verzeichnis1"/>
            <w:rPr>
              <w:rFonts w:asciiTheme="minorHAnsi" w:hAnsiTheme="minorHAnsi"/>
              <w:noProof/>
              <w:lang w:eastAsia="de-CH"/>
            </w:rPr>
          </w:pPr>
          <w:hyperlink w:anchor="_Toc428956767" w:history="1">
            <w:r w:rsidR="004F518B" w:rsidRPr="00957383">
              <w:rPr>
                <w:rStyle w:val="Hyperlink"/>
                <w:noProof/>
              </w:rPr>
              <w:t>4</w:t>
            </w:r>
            <w:r w:rsidR="004F518B">
              <w:rPr>
                <w:rFonts w:asciiTheme="minorHAnsi" w:hAnsiTheme="minorHAnsi"/>
                <w:noProof/>
                <w:lang w:eastAsia="de-CH"/>
              </w:rPr>
              <w:tab/>
            </w:r>
            <w:r w:rsidR="004F518B" w:rsidRPr="00957383">
              <w:rPr>
                <w:rStyle w:val="Hyperlink"/>
                <w:noProof/>
              </w:rPr>
              <w:t>Anforderungen</w:t>
            </w:r>
            <w:r w:rsidR="004F518B">
              <w:rPr>
                <w:noProof/>
                <w:webHidden/>
              </w:rPr>
              <w:tab/>
            </w:r>
            <w:r w:rsidR="004F518B">
              <w:rPr>
                <w:noProof/>
                <w:webHidden/>
              </w:rPr>
              <w:fldChar w:fldCharType="begin"/>
            </w:r>
            <w:r w:rsidR="004F518B">
              <w:rPr>
                <w:noProof/>
                <w:webHidden/>
              </w:rPr>
              <w:instrText xml:space="preserve"> PAGEREF _Toc428956767 \h </w:instrText>
            </w:r>
            <w:r w:rsidR="004F518B">
              <w:rPr>
                <w:noProof/>
                <w:webHidden/>
              </w:rPr>
            </w:r>
            <w:r w:rsidR="004F518B">
              <w:rPr>
                <w:noProof/>
                <w:webHidden/>
              </w:rPr>
              <w:fldChar w:fldCharType="separate"/>
            </w:r>
            <w:r w:rsidR="004F518B">
              <w:rPr>
                <w:noProof/>
                <w:webHidden/>
              </w:rPr>
              <w:t>5</w:t>
            </w:r>
            <w:r w:rsidR="004F518B">
              <w:rPr>
                <w:noProof/>
                <w:webHidden/>
              </w:rPr>
              <w:fldChar w:fldCharType="end"/>
            </w:r>
          </w:hyperlink>
        </w:p>
        <w:p w14:paraId="326BA7A4" w14:textId="77777777" w:rsidR="004F518B" w:rsidRDefault="00101356">
          <w:pPr>
            <w:pStyle w:val="Verzeichnis2"/>
            <w:rPr>
              <w:rFonts w:asciiTheme="minorHAnsi" w:eastAsiaTheme="minorEastAsia" w:hAnsiTheme="minorHAnsi" w:cstheme="minorBidi"/>
              <w:kern w:val="0"/>
              <w:sz w:val="22"/>
              <w:szCs w:val="22"/>
              <w14:ligatures w14:val="none"/>
            </w:rPr>
          </w:pPr>
          <w:hyperlink w:anchor="_Toc428956768" w:history="1">
            <w:r w:rsidR="004F518B" w:rsidRPr="00957383">
              <w:rPr>
                <w:rStyle w:val="Hyperlink"/>
              </w:rPr>
              <w:t>4.1</w:t>
            </w:r>
            <w:r w:rsidR="004F518B">
              <w:rPr>
                <w:rFonts w:asciiTheme="minorHAnsi" w:eastAsiaTheme="minorEastAsia" w:hAnsiTheme="minorHAnsi" w:cstheme="minorBidi"/>
                <w:kern w:val="0"/>
                <w:sz w:val="22"/>
                <w:szCs w:val="22"/>
                <w14:ligatures w14:val="none"/>
              </w:rPr>
              <w:tab/>
            </w:r>
            <w:r w:rsidR="004F518B" w:rsidRPr="00957383">
              <w:rPr>
                <w:rStyle w:val="Hyperlink"/>
              </w:rPr>
              <w:t>Funktional</w:t>
            </w:r>
            <w:r w:rsidR="004F518B">
              <w:rPr>
                <w:webHidden/>
              </w:rPr>
              <w:tab/>
            </w:r>
            <w:r w:rsidR="004F518B">
              <w:rPr>
                <w:webHidden/>
              </w:rPr>
              <w:fldChar w:fldCharType="begin"/>
            </w:r>
            <w:r w:rsidR="004F518B">
              <w:rPr>
                <w:webHidden/>
              </w:rPr>
              <w:instrText xml:space="preserve"> PAGEREF _Toc428956768 \h </w:instrText>
            </w:r>
            <w:r w:rsidR="004F518B">
              <w:rPr>
                <w:webHidden/>
              </w:rPr>
            </w:r>
            <w:r w:rsidR="004F518B">
              <w:rPr>
                <w:webHidden/>
              </w:rPr>
              <w:fldChar w:fldCharType="separate"/>
            </w:r>
            <w:r w:rsidR="004F518B">
              <w:rPr>
                <w:webHidden/>
              </w:rPr>
              <w:t>5</w:t>
            </w:r>
            <w:r w:rsidR="004F518B">
              <w:rPr>
                <w:webHidden/>
              </w:rPr>
              <w:fldChar w:fldCharType="end"/>
            </w:r>
          </w:hyperlink>
        </w:p>
        <w:p w14:paraId="670AFFFD" w14:textId="77777777" w:rsidR="004F518B" w:rsidRDefault="00101356">
          <w:pPr>
            <w:pStyle w:val="Verzeichnis2"/>
            <w:rPr>
              <w:rFonts w:asciiTheme="minorHAnsi" w:eastAsiaTheme="minorEastAsia" w:hAnsiTheme="minorHAnsi" w:cstheme="minorBidi"/>
              <w:kern w:val="0"/>
              <w:sz w:val="22"/>
              <w:szCs w:val="22"/>
              <w14:ligatures w14:val="none"/>
            </w:rPr>
          </w:pPr>
          <w:hyperlink w:anchor="_Toc428956769" w:history="1">
            <w:r w:rsidR="004F518B" w:rsidRPr="00957383">
              <w:rPr>
                <w:rStyle w:val="Hyperlink"/>
              </w:rPr>
              <w:t>4.2</w:t>
            </w:r>
            <w:r w:rsidR="004F518B">
              <w:rPr>
                <w:rFonts w:asciiTheme="minorHAnsi" w:eastAsiaTheme="minorEastAsia" w:hAnsiTheme="minorHAnsi" w:cstheme="minorBidi"/>
                <w:kern w:val="0"/>
                <w:sz w:val="22"/>
                <w:szCs w:val="22"/>
                <w14:ligatures w14:val="none"/>
              </w:rPr>
              <w:tab/>
            </w:r>
            <w:r w:rsidR="004F518B" w:rsidRPr="00957383">
              <w:rPr>
                <w:rStyle w:val="Hyperlink"/>
              </w:rPr>
              <w:t>Nicht Funktional</w:t>
            </w:r>
            <w:r w:rsidR="004F518B">
              <w:rPr>
                <w:webHidden/>
              </w:rPr>
              <w:tab/>
            </w:r>
            <w:r w:rsidR="004F518B">
              <w:rPr>
                <w:webHidden/>
              </w:rPr>
              <w:fldChar w:fldCharType="begin"/>
            </w:r>
            <w:r w:rsidR="004F518B">
              <w:rPr>
                <w:webHidden/>
              </w:rPr>
              <w:instrText xml:space="preserve"> PAGEREF _Toc428956769 \h </w:instrText>
            </w:r>
            <w:r w:rsidR="004F518B">
              <w:rPr>
                <w:webHidden/>
              </w:rPr>
            </w:r>
            <w:r w:rsidR="004F518B">
              <w:rPr>
                <w:webHidden/>
              </w:rPr>
              <w:fldChar w:fldCharType="separate"/>
            </w:r>
            <w:r w:rsidR="004F518B">
              <w:rPr>
                <w:webHidden/>
              </w:rPr>
              <w:t>5</w:t>
            </w:r>
            <w:r w:rsidR="004F518B">
              <w:rPr>
                <w:webHidden/>
              </w:rPr>
              <w:fldChar w:fldCharType="end"/>
            </w:r>
          </w:hyperlink>
        </w:p>
        <w:p w14:paraId="2C0B7CB4" w14:textId="77777777" w:rsidR="004F518B" w:rsidRDefault="00101356">
          <w:pPr>
            <w:pStyle w:val="Verzeichnis1"/>
            <w:rPr>
              <w:rFonts w:asciiTheme="minorHAnsi" w:hAnsiTheme="minorHAnsi"/>
              <w:noProof/>
              <w:lang w:eastAsia="de-CH"/>
            </w:rPr>
          </w:pPr>
          <w:hyperlink w:anchor="_Toc428956770" w:history="1">
            <w:r w:rsidR="004F518B" w:rsidRPr="00957383">
              <w:rPr>
                <w:rStyle w:val="Hyperlink"/>
                <w:noProof/>
              </w:rPr>
              <w:t>5</w:t>
            </w:r>
            <w:r w:rsidR="004F518B">
              <w:rPr>
                <w:rFonts w:asciiTheme="minorHAnsi" w:hAnsiTheme="minorHAnsi"/>
                <w:noProof/>
                <w:lang w:eastAsia="de-CH"/>
              </w:rPr>
              <w:tab/>
            </w:r>
            <w:r w:rsidR="004F518B" w:rsidRPr="00957383">
              <w:rPr>
                <w:rStyle w:val="Hyperlink"/>
                <w:noProof/>
              </w:rPr>
              <w:t>Abgrenzung</w:t>
            </w:r>
            <w:r w:rsidR="004F518B">
              <w:rPr>
                <w:noProof/>
                <w:webHidden/>
              </w:rPr>
              <w:tab/>
            </w:r>
            <w:r w:rsidR="004F518B">
              <w:rPr>
                <w:noProof/>
                <w:webHidden/>
              </w:rPr>
              <w:fldChar w:fldCharType="begin"/>
            </w:r>
            <w:r w:rsidR="004F518B">
              <w:rPr>
                <w:noProof/>
                <w:webHidden/>
              </w:rPr>
              <w:instrText xml:space="preserve"> PAGEREF _Toc428956770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4FBBDF87" w14:textId="77777777" w:rsidR="004F518B" w:rsidRDefault="00101356">
          <w:pPr>
            <w:pStyle w:val="Verzeichnis1"/>
            <w:rPr>
              <w:rFonts w:asciiTheme="minorHAnsi" w:hAnsiTheme="minorHAnsi"/>
              <w:noProof/>
              <w:lang w:eastAsia="de-CH"/>
            </w:rPr>
          </w:pPr>
          <w:hyperlink w:anchor="_Toc428956771" w:history="1">
            <w:r w:rsidR="004F518B" w:rsidRPr="00957383">
              <w:rPr>
                <w:rStyle w:val="Hyperlink"/>
                <w:noProof/>
              </w:rPr>
              <w:t>6</w:t>
            </w:r>
            <w:r w:rsidR="004F518B">
              <w:rPr>
                <w:rFonts w:asciiTheme="minorHAnsi" w:hAnsiTheme="minorHAnsi"/>
                <w:noProof/>
                <w:lang w:eastAsia="de-CH"/>
              </w:rPr>
              <w:tab/>
            </w:r>
            <w:r w:rsidR="004F518B" w:rsidRPr="00957383">
              <w:rPr>
                <w:rStyle w:val="Hyperlink"/>
                <w:noProof/>
              </w:rPr>
              <w:t>Abhängigkeiten und Einflüsse</w:t>
            </w:r>
            <w:r w:rsidR="004F518B">
              <w:rPr>
                <w:noProof/>
                <w:webHidden/>
              </w:rPr>
              <w:tab/>
            </w:r>
            <w:r w:rsidR="004F518B">
              <w:rPr>
                <w:noProof/>
                <w:webHidden/>
              </w:rPr>
              <w:fldChar w:fldCharType="begin"/>
            </w:r>
            <w:r w:rsidR="004F518B">
              <w:rPr>
                <w:noProof/>
                <w:webHidden/>
              </w:rPr>
              <w:instrText xml:space="preserve"> PAGEREF _Toc428956771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757B2B96" w14:textId="77777777" w:rsidR="004F518B" w:rsidRDefault="00101356">
          <w:pPr>
            <w:pStyle w:val="Verzeichnis1"/>
            <w:rPr>
              <w:rFonts w:asciiTheme="minorHAnsi" w:hAnsiTheme="minorHAnsi"/>
              <w:noProof/>
              <w:lang w:eastAsia="de-CH"/>
            </w:rPr>
          </w:pPr>
          <w:hyperlink w:anchor="_Toc428956772" w:history="1">
            <w:r w:rsidR="004F518B" w:rsidRPr="00957383">
              <w:rPr>
                <w:rStyle w:val="Hyperlink"/>
                <w:noProof/>
              </w:rPr>
              <w:t>7</w:t>
            </w:r>
            <w:r w:rsidR="004F518B">
              <w:rPr>
                <w:rFonts w:asciiTheme="minorHAnsi" w:hAnsiTheme="minorHAnsi"/>
                <w:noProof/>
                <w:lang w:eastAsia="de-CH"/>
              </w:rPr>
              <w:tab/>
            </w:r>
            <w:r w:rsidR="004F518B" w:rsidRPr="00957383">
              <w:rPr>
                <w:rStyle w:val="Hyperlink"/>
                <w:noProof/>
              </w:rPr>
              <w:t>Rahmenbedingungen</w:t>
            </w:r>
            <w:r w:rsidR="004F518B">
              <w:rPr>
                <w:noProof/>
                <w:webHidden/>
              </w:rPr>
              <w:tab/>
            </w:r>
            <w:r w:rsidR="004F518B">
              <w:rPr>
                <w:noProof/>
                <w:webHidden/>
              </w:rPr>
              <w:fldChar w:fldCharType="begin"/>
            </w:r>
            <w:r w:rsidR="004F518B">
              <w:rPr>
                <w:noProof/>
                <w:webHidden/>
              </w:rPr>
              <w:instrText xml:space="preserve"> PAGEREF _Toc428956772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114408C4" w14:textId="77777777" w:rsidR="004F518B" w:rsidRDefault="00101356">
          <w:pPr>
            <w:pStyle w:val="Verzeichnis1"/>
            <w:rPr>
              <w:rFonts w:asciiTheme="minorHAnsi" w:hAnsiTheme="minorHAnsi"/>
              <w:noProof/>
              <w:lang w:eastAsia="de-CH"/>
            </w:rPr>
          </w:pPr>
          <w:hyperlink w:anchor="_Toc428956773" w:history="1">
            <w:r w:rsidR="004F518B" w:rsidRPr="00957383">
              <w:rPr>
                <w:rStyle w:val="Hyperlink"/>
                <w:noProof/>
              </w:rPr>
              <w:t>8</w:t>
            </w:r>
            <w:r w:rsidR="004F518B">
              <w:rPr>
                <w:rFonts w:asciiTheme="minorHAnsi" w:hAnsiTheme="minorHAnsi"/>
                <w:noProof/>
                <w:lang w:eastAsia="de-CH"/>
              </w:rPr>
              <w:tab/>
            </w:r>
            <w:r w:rsidR="004F518B" w:rsidRPr="00957383">
              <w:rPr>
                <w:rStyle w:val="Hyperlink"/>
                <w:noProof/>
              </w:rPr>
              <w:t>Projektkosten &amp; Nutzen</w:t>
            </w:r>
            <w:r w:rsidR="004F518B">
              <w:rPr>
                <w:noProof/>
                <w:webHidden/>
              </w:rPr>
              <w:tab/>
            </w:r>
            <w:r w:rsidR="004F518B">
              <w:rPr>
                <w:noProof/>
                <w:webHidden/>
              </w:rPr>
              <w:fldChar w:fldCharType="begin"/>
            </w:r>
            <w:r w:rsidR="004F518B">
              <w:rPr>
                <w:noProof/>
                <w:webHidden/>
              </w:rPr>
              <w:instrText xml:space="preserve"> PAGEREF _Toc428956773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7A10F0A3" w14:textId="77777777" w:rsidR="004F518B" w:rsidRDefault="00101356">
          <w:pPr>
            <w:pStyle w:val="Verzeichnis1"/>
            <w:rPr>
              <w:rFonts w:asciiTheme="minorHAnsi" w:hAnsiTheme="minorHAnsi"/>
              <w:noProof/>
              <w:lang w:eastAsia="de-CH"/>
            </w:rPr>
          </w:pPr>
          <w:hyperlink w:anchor="_Toc428956774" w:history="1">
            <w:r w:rsidR="004F518B" w:rsidRPr="00957383">
              <w:rPr>
                <w:rStyle w:val="Hyperlink"/>
                <w:noProof/>
              </w:rPr>
              <w:t>9</w:t>
            </w:r>
            <w:r w:rsidR="004F518B">
              <w:rPr>
                <w:rFonts w:asciiTheme="minorHAnsi" w:hAnsiTheme="minorHAnsi"/>
                <w:noProof/>
                <w:lang w:eastAsia="de-CH"/>
              </w:rPr>
              <w:tab/>
            </w:r>
            <w:r w:rsidR="004F518B" w:rsidRPr="00957383">
              <w:rPr>
                <w:rStyle w:val="Hyperlink"/>
                <w:noProof/>
              </w:rPr>
              <w:t>Risiken</w:t>
            </w:r>
            <w:r w:rsidR="004F518B">
              <w:rPr>
                <w:noProof/>
                <w:webHidden/>
              </w:rPr>
              <w:tab/>
            </w:r>
            <w:r w:rsidR="004F518B">
              <w:rPr>
                <w:noProof/>
                <w:webHidden/>
              </w:rPr>
              <w:fldChar w:fldCharType="begin"/>
            </w:r>
            <w:r w:rsidR="004F518B">
              <w:rPr>
                <w:noProof/>
                <w:webHidden/>
              </w:rPr>
              <w:instrText xml:space="preserve"> PAGEREF _Toc428956774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76EC8836" w14:textId="77777777" w:rsidR="004F518B" w:rsidRDefault="00101356">
          <w:pPr>
            <w:pStyle w:val="Verzeichnis1"/>
            <w:rPr>
              <w:rFonts w:asciiTheme="minorHAnsi" w:hAnsiTheme="minorHAnsi"/>
              <w:noProof/>
              <w:lang w:eastAsia="de-CH"/>
            </w:rPr>
          </w:pPr>
          <w:hyperlink w:anchor="_Toc428956775" w:history="1">
            <w:r w:rsidR="004F518B" w:rsidRPr="00957383">
              <w:rPr>
                <w:rStyle w:val="Hyperlink"/>
                <w:noProof/>
              </w:rPr>
              <w:t>10</w:t>
            </w:r>
            <w:r w:rsidR="004F518B">
              <w:rPr>
                <w:rFonts w:asciiTheme="minorHAnsi" w:hAnsiTheme="minorHAnsi"/>
                <w:noProof/>
                <w:lang w:eastAsia="de-CH"/>
              </w:rPr>
              <w:tab/>
            </w:r>
            <w:r w:rsidR="004F518B" w:rsidRPr="00957383">
              <w:rPr>
                <w:rStyle w:val="Hyperlink"/>
                <w:noProof/>
              </w:rPr>
              <w:t>Terminplan (Phasenplan)</w:t>
            </w:r>
            <w:r w:rsidR="004F518B">
              <w:rPr>
                <w:noProof/>
                <w:webHidden/>
              </w:rPr>
              <w:tab/>
            </w:r>
            <w:r w:rsidR="004F518B">
              <w:rPr>
                <w:noProof/>
                <w:webHidden/>
              </w:rPr>
              <w:fldChar w:fldCharType="begin"/>
            </w:r>
            <w:r w:rsidR="004F518B">
              <w:rPr>
                <w:noProof/>
                <w:webHidden/>
              </w:rPr>
              <w:instrText xml:space="preserve"> PAGEREF _Toc428956775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6B326824" w14:textId="77777777" w:rsidR="004F518B" w:rsidRDefault="00101356">
          <w:pPr>
            <w:pStyle w:val="Verzeichnis1"/>
            <w:rPr>
              <w:rFonts w:asciiTheme="minorHAnsi" w:hAnsiTheme="minorHAnsi"/>
              <w:noProof/>
              <w:lang w:eastAsia="de-CH"/>
            </w:rPr>
          </w:pPr>
          <w:hyperlink w:anchor="_Toc428956776" w:history="1">
            <w:r w:rsidR="004F518B" w:rsidRPr="00957383">
              <w:rPr>
                <w:rStyle w:val="Hyperlink"/>
                <w:noProof/>
              </w:rPr>
              <w:t>11</w:t>
            </w:r>
            <w:r w:rsidR="004F518B">
              <w:rPr>
                <w:rFonts w:asciiTheme="minorHAnsi" w:hAnsiTheme="minorHAnsi"/>
                <w:noProof/>
                <w:lang w:eastAsia="de-CH"/>
              </w:rPr>
              <w:tab/>
            </w:r>
            <w:r w:rsidR="004F518B" w:rsidRPr="00957383">
              <w:rPr>
                <w:rStyle w:val="Hyperlink"/>
                <w:noProof/>
              </w:rPr>
              <w:t>Lieferobjekt Katalog</w:t>
            </w:r>
            <w:r w:rsidR="004F518B">
              <w:rPr>
                <w:noProof/>
                <w:webHidden/>
              </w:rPr>
              <w:tab/>
            </w:r>
            <w:r w:rsidR="004F518B">
              <w:rPr>
                <w:noProof/>
                <w:webHidden/>
              </w:rPr>
              <w:fldChar w:fldCharType="begin"/>
            </w:r>
            <w:r w:rsidR="004F518B">
              <w:rPr>
                <w:noProof/>
                <w:webHidden/>
              </w:rPr>
              <w:instrText xml:space="preserve"> PAGEREF _Toc428956776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07D215E8" w14:textId="77777777" w:rsidR="004F518B" w:rsidRDefault="00101356">
          <w:pPr>
            <w:pStyle w:val="Verzeichnis1"/>
            <w:rPr>
              <w:rFonts w:asciiTheme="minorHAnsi" w:hAnsiTheme="minorHAnsi"/>
              <w:noProof/>
              <w:lang w:eastAsia="de-CH"/>
            </w:rPr>
          </w:pPr>
          <w:hyperlink w:anchor="_Toc428956777" w:history="1">
            <w:r w:rsidR="004F518B" w:rsidRPr="00957383">
              <w:rPr>
                <w:rStyle w:val="Hyperlink"/>
                <w:noProof/>
              </w:rPr>
              <w:t>12</w:t>
            </w:r>
            <w:r w:rsidR="004F518B">
              <w:rPr>
                <w:rFonts w:asciiTheme="minorHAnsi" w:hAnsiTheme="minorHAnsi"/>
                <w:noProof/>
                <w:lang w:eastAsia="de-CH"/>
              </w:rPr>
              <w:tab/>
            </w:r>
            <w:r w:rsidR="004F518B" w:rsidRPr="00957383">
              <w:rPr>
                <w:rStyle w:val="Hyperlink"/>
                <w:noProof/>
              </w:rPr>
              <w:t>Auftragsbestätigung</w:t>
            </w:r>
            <w:r w:rsidR="004F518B">
              <w:rPr>
                <w:noProof/>
                <w:webHidden/>
              </w:rPr>
              <w:tab/>
            </w:r>
            <w:r w:rsidR="004F518B">
              <w:rPr>
                <w:noProof/>
                <w:webHidden/>
              </w:rPr>
              <w:fldChar w:fldCharType="begin"/>
            </w:r>
            <w:r w:rsidR="004F518B">
              <w:rPr>
                <w:noProof/>
                <w:webHidden/>
              </w:rPr>
              <w:instrText xml:space="preserve"> PAGEREF _Toc428956777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219F1D41" w14:textId="77777777" w:rsidR="004F518B" w:rsidRDefault="00101356">
          <w:pPr>
            <w:pStyle w:val="Verzeichnis1"/>
            <w:rPr>
              <w:rFonts w:asciiTheme="minorHAnsi" w:hAnsiTheme="minorHAnsi"/>
              <w:noProof/>
              <w:lang w:eastAsia="de-CH"/>
            </w:rPr>
          </w:pPr>
          <w:hyperlink w:anchor="_Toc428956778" w:history="1">
            <w:r w:rsidR="004F518B" w:rsidRPr="00957383">
              <w:rPr>
                <w:rStyle w:val="Hyperlink"/>
                <w:noProof/>
              </w:rPr>
              <w:t>13</w:t>
            </w:r>
            <w:r w:rsidR="004F518B">
              <w:rPr>
                <w:rFonts w:asciiTheme="minorHAnsi" w:hAnsiTheme="minorHAnsi"/>
                <w:noProof/>
                <w:lang w:eastAsia="de-CH"/>
              </w:rPr>
              <w:tab/>
            </w:r>
            <w:r w:rsidR="004F518B" w:rsidRPr="00957383">
              <w:rPr>
                <w:rStyle w:val="Hyperlink"/>
                <w:noProof/>
              </w:rPr>
              <w:t>Anhang</w:t>
            </w:r>
            <w:r w:rsidR="004F518B">
              <w:rPr>
                <w:noProof/>
                <w:webHidden/>
              </w:rPr>
              <w:tab/>
            </w:r>
            <w:r w:rsidR="004F518B">
              <w:rPr>
                <w:noProof/>
                <w:webHidden/>
              </w:rPr>
              <w:fldChar w:fldCharType="begin"/>
            </w:r>
            <w:r w:rsidR="004F518B">
              <w:rPr>
                <w:noProof/>
                <w:webHidden/>
              </w:rPr>
              <w:instrText xml:space="preserve"> PAGEREF _Toc428956778 \h </w:instrText>
            </w:r>
            <w:r w:rsidR="004F518B">
              <w:rPr>
                <w:noProof/>
                <w:webHidden/>
              </w:rPr>
            </w:r>
            <w:r w:rsidR="004F518B">
              <w:rPr>
                <w:noProof/>
                <w:webHidden/>
              </w:rPr>
              <w:fldChar w:fldCharType="separate"/>
            </w:r>
            <w:r w:rsidR="004F518B">
              <w:rPr>
                <w:noProof/>
                <w:webHidden/>
              </w:rPr>
              <w:t>6</w:t>
            </w:r>
            <w:r w:rsidR="004F518B">
              <w:rPr>
                <w:noProof/>
                <w:webHidden/>
              </w:rPr>
              <w:fldChar w:fldCharType="end"/>
            </w:r>
          </w:hyperlink>
        </w:p>
        <w:p w14:paraId="70321463" w14:textId="77777777" w:rsidR="00B543CF" w:rsidRDefault="00B543CF">
          <w:r>
            <w:rPr>
              <w:b/>
              <w:bCs/>
              <w:lang w:val="de-DE"/>
            </w:rPr>
            <w:fldChar w:fldCharType="end"/>
          </w:r>
        </w:p>
      </w:sdtContent>
    </w:sdt>
    <w:p w14:paraId="4C4508A2" w14:textId="77777777" w:rsidR="00D23F2F" w:rsidRDefault="00D23F2F">
      <w:pPr>
        <w:rPr>
          <w:b/>
          <w:bCs/>
          <w:lang w:val="de-DE"/>
        </w:rPr>
      </w:pPr>
      <w:r>
        <w:rPr>
          <w:b/>
          <w:bCs/>
          <w:lang w:val="de-DE"/>
        </w:rPr>
        <w:br w:type="page"/>
      </w:r>
    </w:p>
    <w:p w14:paraId="0F6913A2" w14:textId="77777777" w:rsidR="004174DC" w:rsidRDefault="004174DC" w:rsidP="00EE6B82">
      <w:pPr>
        <w:pStyle w:val="berschrift1"/>
      </w:pPr>
      <w:bookmarkStart w:id="7" w:name="_Toc428956761"/>
      <w:r>
        <w:t>Einleitung</w:t>
      </w:r>
      <w:bookmarkEnd w:id="7"/>
    </w:p>
    <w:p w14:paraId="4D22ED17" w14:textId="77777777" w:rsidR="00EE6B82" w:rsidRPr="00EE6B82" w:rsidRDefault="00EE6B82" w:rsidP="00EE6B82"/>
    <w:p w14:paraId="4FEE70E2" w14:textId="77777777" w:rsidR="00EE6B82" w:rsidRDefault="00EE6B82" w:rsidP="00EE6B82">
      <w:pPr>
        <w:rPr>
          <w:rFonts w:eastAsiaTheme="majorEastAsia" w:cstheme="majorBidi"/>
          <w:bCs/>
          <w:lang w:val="de-DE"/>
        </w:rPr>
      </w:pPr>
      <w:commentRangeStart w:id="8"/>
      <w:r>
        <w:rPr>
          <w:rFonts w:eastAsiaTheme="majorEastAsia" w:cstheme="majorBidi"/>
          <w:bCs/>
          <w:lang w:val="de-DE"/>
        </w:rPr>
        <w:t xml:space="preserve">Das Lastenheft enthält alle an das zu entwickelnde System Anforderungen und dient als Grundlage für die für die Festlegung der Rahmenbedingungen für die Entwicklung.  Das Dokument enthält notwendige Informationen zur Entwicklung des Systems. </w:t>
      </w:r>
      <w:r w:rsidRPr="005121DD">
        <w:rPr>
          <w:rFonts w:eastAsiaTheme="majorEastAsia" w:cstheme="majorBidi"/>
          <w:bCs/>
          <w:lang w:val="de-DE"/>
        </w:rPr>
        <w:t xml:space="preserve">Kern des Lastenhefts sind die funktionalen und nicht-funktionalen Anforderungen an das System. </w:t>
      </w:r>
    </w:p>
    <w:p w14:paraId="096D6CAA" w14:textId="77777777" w:rsidR="00EE6B82" w:rsidRPr="005121DD" w:rsidRDefault="00EE6B82" w:rsidP="00EE6B82">
      <w:pPr>
        <w:rPr>
          <w:rFonts w:eastAsiaTheme="majorEastAsia" w:cstheme="majorBidi"/>
          <w:bCs/>
          <w:lang w:val="de-DE"/>
        </w:rPr>
      </w:pPr>
      <w:r w:rsidRPr="005121DD">
        <w:rPr>
          <w:rFonts w:eastAsiaTheme="majorEastAsia" w:cstheme="majorBidi"/>
          <w:bCs/>
          <w:lang w:val="de-DE"/>
        </w:rPr>
        <w:t xml:space="preserve">Der Entwurf berücksichtigt die zukünftige Umgebung und Infrastruktur, in der das System später betrieben wird, und gibt Richtlinien für Technologieentscheidungen. Zusätzlich werden die zu unterstützenden Phasen im Lebenszyklus des Systems identifiziert und als logistische Anforderungen aufgenommen. </w:t>
      </w:r>
    </w:p>
    <w:p w14:paraId="45EE7213" w14:textId="77777777" w:rsidR="00EE6B82" w:rsidRPr="005121DD" w:rsidRDefault="00EE6B82" w:rsidP="00EE6B82">
      <w:pPr>
        <w:rPr>
          <w:rFonts w:eastAsiaTheme="majorEastAsia" w:cstheme="majorBidi"/>
          <w:bCs/>
          <w:lang w:val="de-DE"/>
        </w:rPr>
      </w:pPr>
      <w:r w:rsidRPr="005121DD">
        <w:rPr>
          <w:rFonts w:eastAsiaTheme="majorEastAsia" w:cstheme="majorBidi"/>
          <w:bCs/>
          <w:lang w:val="de-DE"/>
        </w:rPr>
        <w:t>Die funktionalen und nicht-funktionalen Anforderungen dienen nicht nur als Vorgaben für die Entwicklung, sondern sind zusätzlich Grundlage der Anforderungsverfolgung und des Änderungsmanagements. Die Anforderungen sollten so aufbereitet</w:t>
      </w:r>
      <w:r>
        <w:rPr>
          <w:rFonts w:eastAsiaTheme="majorEastAsia" w:cstheme="majorBidi"/>
          <w:bCs/>
          <w:lang w:val="de-DE"/>
        </w:rPr>
        <w:t xml:space="preserve"> sein, dass die Verfolgbarkeit </w:t>
      </w:r>
      <w:r w:rsidRPr="005121DD">
        <w:rPr>
          <w:rFonts w:eastAsiaTheme="majorEastAsia" w:cstheme="majorBidi"/>
          <w:bCs/>
          <w:lang w:val="de-DE"/>
        </w:rPr>
        <w:t>sowie ein geeignetes Änderungsmanagement für den gesamten Lebenszyklus eines Systems möglich sind.</w:t>
      </w:r>
    </w:p>
    <w:p w14:paraId="679B2535" w14:textId="77777777" w:rsidR="00EE6B82" w:rsidRPr="005121DD" w:rsidRDefault="00EE6B82" w:rsidP="00EE6B82">
      <w:pPr>
        <w:rPr>
          <w:rFonts w:eastAsiaTheme="majorEastAsia" w:cstheme="majorBidi"/>
          <w:bCs/>
          <w:lang w:val="de-DE"/>
        </w:rPr>
      </w:pPr>
      <w:r w:rsidRPr="005121DD">
        <w:rPr>
          <w:rFonts w:eastAsiaTheme="majorEastAsia" w:cstheme="majorBidi"/>
          <w:bCs/>
          <w:lang w:val="de-DE"/>
        </w:rPr>
        <w:t>Für die Erstellung des Lastenhefts sowie für dessen Qualität ist der Auftraggeber alleine verantwortlich. Bei Bedarf kann er Dritte mit der Erstellung beauftragen. Das Lastenheft sollte im Allgemeinen keine technischen Lösungen vorgeben, um Architekten und Entwickler bei der Suche nach optimalen technischen Lösungen nicht einzuschränken.</w:t>
      </w:r>
      <w:commentRangeEnd w:id="8"/>
      <w:r w:rsidR="00A42AAA">
        <w:rPr>
          <w:rStyle w:val="Kommentarzeichen"/>
        </w:rPr>
        <w:commentReference w:id="8"/>
      </w:r>
    </w:p>
    <w:p w14:paraId="45EF4815" w14:textId="77777777" w:rsidR="00EE6B82" w:rsidRDefault="00EE6B82">
      <w:pPr>
        <w:rPr>
          <w:rFonts w:asciiTheme="majorHAnsi" w:eastAsiaTheme="majorEastAsia" w:hAnsiTheme="majorHAnsi" w:cstheme="majorBidi"/>
          <w:b/>
          <w:bCs/>
          <w:color w:val="808080" w:themeColor="background1" w:themeShade="80"/>
          <w:sz w:val="28"/>
          <w:szCs w:val="28"/>
          <w:lang w:val="de-DE"/>
        </w:rPr>
      </w:pPr>
      <w:r>
        <w:rPr>
          <w:rFonts w:asciiTheme="majorHAnsi" w:eastAsiaTheme="majorEastAsia" w:hAnsiTheme="majorHAnsi" w:cstheme="majorBidi"/>
          <w:b/>
          <w:bCs/>
          <w:color w:val="808080" w:themeColor="background1" w:themeShade="80"/>
          <w:sz w:val="28"/>
          <w:szCs w:val="28"/>
          <w:lang w:val="de-DE"/>
        </w:rPr>
        <w:br w:type="page"/>
      </w:r>
    </w:p>
    <w:p w14:paraId="07AD21B4" w14:textId="77777777" w:rsidR="004174DC" w:rsidRDefault="00D4610D" w:rsidP="004174DC">
      <w:pPr>
        <w:pStyle w:val="berschrift1"/>
      </w:pPr>
      <w:bookmarkStart w:id="9" w:name="_Toc428956762"/>
      <w:r>
        <w:t xml:space="preserve">Projekt </w:t>
      </w:r>
      <w:r w:rsidR="004174DC">
        <w:t>Übersicht</w:t>
      </w:r>
      <w:bookmarkEnd w:id="9"/>
    </w:p>
    <w:p w14:paraId="17F2A23A" w14:textId="77777777" w:rsidR="002B3019" w:rsidRDefault="002B3019" w:rsidP="002B3019">
      <w:pPr>
        <w:pStyle w:val="berschrift2"/>
      </w:pPr>
      <w:bookmarkStart w:id="10" w:name="_Toc428956763"/>
      <w:r>
        <w:t>Ausgangslage</w:t>
      </w:r>
      <w:bookmarkEnd w:id="10"/>
    </w:p>
    <w:p w14:paraId="52464883" w14:textId="77777777" w:rsidR="002B3019" w:rsidRDefault="002B3019" w:rsidP="002B3019">
      <w:pPr>
        <w:pStyle w:val="berschrift2"/>
      </w:pPr>
      <w:bookmarkStart w:id="11" w:name="_Toc428956764"/>
      <w:r>
        <w:t>Ziele</w:t>
      </w:r>
      <w:bookmarkEnd w:id="11"/>
    </w:p>
    <w:p w14:paraId="6D58A154" w14:textId="77777777" w:rsidR="00881974" w:rsidRDefault="00881974" w:rsidP="00881974">
      <w:pPr>
        <w:pStyle w:val="berschrift2"/>
      </w:pPr>
      <w:bookmarkStart w:id="12" w:name="_Toc428956765"/>
      <w:r>
        <w:t>Projektorganisation</w:t>
      </w:r>
      <w:bookmarkEnd w:id="12"/>
    </w:p>
    <w:p w14:paraId="7C320840" w14:textId="77777777" w:rsidR="00A50820" w:rsidRPr="00A50820" w:rsidRDefault="00A50820" w:rsidP="00A50820">
      <w:pPr>
        <w:pStyle w:val="berschrift2"/>
      </w:pPr>
      <w:bookmarkStart w:id="13" w:name="_Toc428956766"/>
      <w:r>
        <w:t>Information &amp; Kommunikation</w:t>
      </w:r>
      <w:bookmarkEnd w:id="13"/>
    </w:p>
    <w:p w14:paraId="26737F74" w14:textId="77777777" w:rsidR="002B3019" w:rsidRPr="002B3019" w:rsidRDefault="002B3019" w:rsidP="002B3019"/>
    <w:p w14:paraId="37ED56E3" w14:textId="77777777" w:rsidR="004174DC" w:rsidRDefault="004174DC">
      <w:pPr>
        <w:rPr>
          <w:rFonts w:asciiTheme="majorHAnsi" w:eastAsiaTheme="majorEastAsia" w:hAnsiTheme="majorHAnsi" w:cstheme="majorBidi"/>
          <w:b/>
          <w:bCs/>
          <w:color w:val="808080" w:themeColor="background1" w:themeShade="80"/>
          <w:sz w:val="28"/>
          <w:szCs w:val="28"/>
        </w:rPr>
      </w:pPr>
      <w:r>
        <w:br w:type="page"/>
      </w:r>
    </w:p>
    <w:p w14:paraId="272B22D3" w14:textId="77777777" w:rsidR="00D4610D" w:rsidRDefault="00D4610D" w:rsidP="0033103B">
      <w:pPr>
        <w:pStyle w:val="berschrift1"/>
      </w:pPr>
      <w:bookmarkStart w:id="14" w:name="_Toc428956767"/>
      <w:r>
        <w:t>Grundlagen</w:t>
      </w:r>
    </w:p>
    <w:p w14:paraId="3CE3C2C2" w14:textId="77777777" w:rsidR="00EE6B82" w:rsidRDefault="0033103B" w:rsidP="0033103B">
      <w:pPr>
        <w:pStyle w:val="berschrift2"/>
      </w:pPr>
      <w:r>
        <w:t>Vorarbeiten</w:t>
      </w:r>
    </w:p>
    <w:p w14:paraId="08B3589B" w14:textId="77777777" w:rsidR="00EE6B82" w:rsidRDefault="00EE6B82">
      <w:pPr>
        <w:rPr>
          <w:rFonts w:asciiTheme="majorHAnsi" w:eastAsiaTheme="majorEastAsia" w:hAnsiTheme="majorHAnsi" w:cstheme="majorBidi"/>
          <w:b/>
          <w:bCs/>
          <w:color w:val="A6A6A6" w:themeColor="background1" w:themeShade="A6"/>
          <w:sz w:val="26"/>
          <w:szCs w:val="26"/>
        </w:rPr>
      </w:pPr>
      <w:r>
        <w:br w:type="page"/>
      </w:r>
    </w:p>
    <w:p w14:paraId="635AFAC3" w14:textId="77777777" w:rsidR="004174DC" w:rsidRDefault="00AB6857" w:rsidP="0033103B">
      <w:pPr>
        <w:pStyle w:val="berschrift1"/>
      </w:pPr>
      <w:r>
        <w:t>Anforderungen</w:t>
      </w:r>
      <w:bookmarkEnd w:id="14"/>
    </w:p>
    <w:p w14:paraId="3452FD7B" w14:textId="77777777" w:rsidR="00C4559A" w:rsidRPr="00C4559A" w:rsidRDefault="00C4559A" w:rsidP="00C4559A">
      <w:r w:rsidRPr="00C4559A">
        <w:t>Anforderungen bestehen aus Nr., Anforderung, Beschreibung, Ziel und Priorität.</w:t>
      </w:r>
    </w:p>
    <w:p w14:paraId="6ED32E13" w14:textId="77777777" w:rsidR="002B3019" w:rsidRDefault="002B3019" w:rsidP="002B3019">
      <w:pPr>
        <w:pStyle w:val="berschrift2"/>
      </w:pPr>
      <w:bookmarkStart w:id="15" w:name="_Toc428956768"/>
      <w:r>
        <w:t>Funktional</w:t>
      </w:r>
      <w:bookmarkEnd w:id="15"/>
    </w:p>
    <w:p w14:paraId="369B794D" w14:textId="77777777" w:rsidR="00876762" w:rsidRPr="00876762" w:rsidRDefault="00876762" w:rsidP="00876762"/>
    <w:tbl>
      <w:tblPr>
        <w:tblStyle w:val="Tabellenraster"/>
        <w:tblW w:w="0" w:type="auto"/>
        <w:tblLook w:val="04A0" w:firstRow="1" w:lastRow="0" w:firstColumn="1" w:lastColumn="0" w:noHBand="0" w:noVBand="1"/>
      </w:tblPr>
      <w:tblGrid>
        <w:gridCol w:w="1938"/>
        <w:gridCol w:w="7124"/>
      </w:tblGrid>
      <w:tr w:rsidR="00C4559A" w:rsidRPr="00C4559A" w14:paraId="6685F41F" w14:textId="77777777" w:rsidTr="00101356">
        <w:tc>
          <w:tcPr>
            <w:tcW w:w="1951" w:type="dxa"/>
            <w:shd w:val="solid" w:color="E1D6CF" w:themeColor="text2" w:themeTint="33" w:fill="auto"/>
          </w:tcPr>
          <w:p w14:paraId="0589561E" w14:textId="77777777" w:rsidR="00C4559A" w:rsidRPr="00C4559A" w:rsidRDefault="00C4559A" w:rsidP="00101356">
            <w:pPr>
              <w:rPr>
                <w:sz w:val="22"/>
                <w:szCs w:val="22"/>
              </w:rPr>
            </w:pPr>
            <w:r w:rsidRPr="00C4559A">
              <w:rPr>
                <w:sz w:val="22"/>
                <w:szCs w:val="22"/>
              </w:rPr>
              <w:t>Nr.</w:t>
            </w:r>
          </w:p>
        </w:tc>
        <w:tc>
          <w:tcPr>
            <w:tcW w:w="7261" w:type="dxa"/>
            <w:shd w:val="solid" w:color="E1D6CF" w:themeColor="text2" w:themeTint="33" w:fill="auto"/>
          </w:tcPr>
          <w:p w14:paraId="00B979E5" w14:textId="77777777" w:rsidR="00C4559A" w:rsidRPr="00C4559A" w:rsidRDefault="00C4559A" w:rsidP="00101356">
            <w:pPr>
              <w:rPr>
                <w:sz w:val="22"/>
                <w:szCs w:val="22"/>
              </w:rPr>
            </w:pPr>
            <w:r w:rsidRPr="00C4559A">
              <w:rPr>
                <w:sz w:val="22"/>
                <w:szCs w:val="22"/>
              </w:rPr>
              <w:t>01</w:t>
            </w:r>
          </w:p>
        </w:tc>
      </w:tr>
      <w:tr w:rsidR="00C4559A" w:rsidRPr="00C4559A" w14:paraId="4B9FF858" w14:textId="77777777" w:rsidTr="00101356">
        <w:tc>
          <w:tcPr>
            <w:tcW w:w="1951" w:type="dxa"/>
          </w:tcPr>
          <w:p w14:paraId="3BF3305D" w14:textId="77777777" w:rsidR="00C4559A" w:rsidRPr="00C4559A" w:rsidRDefault="00C4559A" w:rsidP="00101356">
            <w:pPr>
              <w:rPr>
                <w:sz w:val="22"/>
                <w:szCs w:val="22"/>
              </w:rPr>
            </w:pPr>
            <w:r w:rsidRPr="00C4559A">
              <w:rPr>
                <w:sz w:val="22"/>
                <w:szCs w:val="22"/>
              </w:rPr>
              <w:t>Anforderung</w:t>
            </w:r>
          </w:p>
        </w:tc>
        <w:tc>
          <w:tcPr>
            <w:tcW w:w="7261" w:type="dxa"/>
          </w:tcPr>
          <w:p w14:paraId="7B9342B0" w14:textId="77777777" w:rsidR="00C4559A" w:rsidRPr="00C4559A" w:rsidRDefault="004030A9" w:rsidP="00101356">
            <w:pPr>
              <w:rPr>
                <w:sz w:val="22"/>
                <w:szCs w:val="22"/>
              </w:rPr>
            </w:pPr>
            <w:r>
              <w:rPr>
                <w:sz w:val="22"/>
                <w:szCs w:val="22"/>
              </w:rPr>
              <w:t>Benutzerverwaltung</w:t>
            </w:r>
          </w:p>
          <w:p w14:paraId="5B725126" w14:textId="77777777" w:rsidR="00C4559A" w:rsidRPr="00C4559A" w:rsidRDefault="00C4559A" w:rsidP="00101356">
            <w:pPr>
              <w:rPr>
                <w:sz w:val="22"/>
                <w:szCs w:val="22"/>
              </w:rPr>
            </w:pPr>
          </w:p>
        </w:tc>
      </w:tr>
      <w:tr w:rsidR="00C4559A" w:rsidRPr="00C4559A" w14:paraId="45DE5FE4" w14:textId="77777777" w:rsidTr="00101356">
        <w:tc>
          <w:tcPr>
            <w:tcW w:w="1951" w:type="dxa"/>
          </w:tcPr>
          <w:p w14:paraId="53072421" w14:textId="77777777" w:rsidR="00C4559A" w:rsidRPr="00C4559A" w:rsidRDefault="00C4559A" w:rsidP="00101356">
            <w:pPr>
              <w:rPr>
                <w:sz w:val="22"/>
                <w:szCs w:val="22"/>
              </w:rPr>
            </w:pPr>
            <w:r w:rsidRPr="00C4559A">
              <w:rPr>
                <w:sz w:val="22"/>
                <w:szCs w:val="22"/>
              </w:rPr>
              <w:t>Beschreibung</w:t>
            </w:r>
          </w:p>
        </w:tc>
        <w:tc>
          <w:tcPr>
            <w:tcW w:w="7261" w:type="dxa"/>
          </w:tcPr>
          <w:p w14:paraId="5401EFDC" w14:textId="77777777" w:rsidR="00876762" w:rsidRDefault="00876762" w:rsidP="00101356">
            <w:pPr>
              <w:rPr>
                <w:sz w:val="22"/>
                <w:szCs w:val="22"/>
              </w:rPr>
            </w:pPr>
            <w:r>
              <w:rPr>
                <w:sz w:val="22"/>
                <w:szCs w:val="22"/>
              </w:rPr>
              <w:t>Ein Benutzer</w:t>
            </w:r>
            <w:r w:rsidR="004030A9">
              <w:rPr>
                <w:sz w:val="22"/>
                <w:szCs w:val="22"/>
              </w:rPr>
              <w:t xml:space="preserve"> kann online über Webformular </w:t>
            </w:r>
            <w:r>
              <w:rPr>
                <w:sz w:val="22"/>
                <w:szCs w:val="22"/>
              </w:rPr>
              <w:t>ein Konto erstellen</w:t>
            </w:r>
            <w:r w:rsidR="004030A9">
              <w:rPr>
                <w:sz w:val="22"/>
                <w:szCs w:val="22"/>
              </w:rPr>
              <w:t xml:space="preserve">. </w:t>
            </w:r>
          </w:p>
          <w:p w14:paraId="695BBE02" w14:textId="77777777" w:rsidR="004030A9" w:rsidRDefault="00876762" w:rsidP="00101356">
            <w:pPr>
              <w:rPr>
                <w:sz w:val="22"/>
                <w:szCs w:val="22"/>
              </w:rPr>
            </w:pPr>
            <w:r>
              <w:rPr>
                <w:sz w:val="22"/>
                <w:szCs w:val="22"/>
              </w:rPr>
              <w:t>Ein Benutzer kann sein Passwort ändern.</w:t>
            </w:r>
          </w:p>
          <w:p w14:paraId="7F9552ED" w14:textId="77777777" w:rsidR="00876762" w:rsidRDefault="00876762" w:rsidP="00101356">
            <w:pPr>
              <w:rPr>
                <w:sz w:val="22"/>
                <w:szCs w:val="22"/>
              </w:rPr>
            </w:pPr>
            <w:r>
              <w:rPr>
                <w:sz w:val="22"/>
                <w:szCs w:val="22"/>
              </w:rPr>
              <w:t>Ein Benutzer kann sein Konto löschen.</w:t>
            </w:r>
          </w:p>
          <w:p w14:paraId="1E9B4623" w14:textId="77777777" w:rsidR="00C4559A" w:rsidRPr="00C4559A" w:rsidRDefault="00C4559A" w:rsidP="004030A9">
            <w:pPr>
              <w:rPr>
                <w:sz w:val="22"/>
                <w:szCs w:val="22"/>
              </w:rPr>
            </w:pPr>
          </w:p>
        </w:tc>
      </w:tr>
      <w:tr w:rsidR="00C4559A" w:rsidRPr="00C4559A" w14:paraId="3FB41019" w14:textId="77777777" w:rsidTr="00101356">
        <w:tc>
          <w:tcPr>
            <w:tcW w:w="1951" w:type="dxa"/>
          </w:tcPr>
          <w:p w14:paraId="7F1189FD" w14:textId="77777777" w:rsidR="00C4559A" w:rsidRPr="00C4559A" w:rsidRDefault="00C4559A" w:rsidP="00101356">
            <w:pPr>
              <w:rPr>
                <w:sz w:val="22"/>
                <w:szCs w:val="22"/>
              </w:rPr>
            </w:pPr>
            <w:r w:rsidRPr="00C4559A">
              <w:rPr>
                <w:sz w:val="22"/>
                <w:szCs w:val="22"/>
              </w:rPr>
              <w:t>Ziel</w:t>
            </w:r>
          </w:p>
        </w:tc>
        <w:tc>
          <w:tcPr>
            <w:tcW w:w="7261" w:type="dxa"/>
          </w:tcPr>
          <w:p w14:paraId="5EE798C8" w14:textId="77777777" w:rsidR="00C4559A" w:rsidRPr="00C4559A" w:rsidRDefault="00C4559A" w:rsidP="00101356">
            <w:pPr>
              <w:rPr>
                <w:sz w:val="22"/>
                <w:szCs w:val="22"/>
              </w:rPr>
            </w:pPr>
            <w:r w:rsidRPr="00C4559A">
              <w:rPr>
                <w:sz w:val="22"/>
                <w:szCs w:val="22"/>
              </w:rPr>
              <w:t xml:space="preserve">Erfassen, bearbeiten und löschen </w:t>
            </w:r>
            <w:r w:rsidR="004030A9">
              <w:rPr>
                <w:sz w:val="22"/>
                <w:szCs w:val="22"/>
              </w:rPr>
              <w:t>Benutzern.</w:t>
            </w:r>
          </w:p>
          <w:p w14:paraId="75DD23D1" w14:textId="77777777" w:rsidR="00C4559A" w:rsidRPr="00C4559A" w:rsidRDefault="00C4559A" w:rsidP="00101356">
            <w:pPr>
              <w:rPr>
                <w:sz w:val="22"/>
                <w:szCs w:val="22"/>
              </w:rPr>
            </w:pPr>
          </w:p>
        </w:tc>
      </w:tr>
      <w:tr w:rsidR="00C4559A" w:rsidRPr="00C4559A" w14:paraId="471006B2" w14:textId="77777777" w:rsidTr="00101356">
        <w:tc>
          <w:tcPr>
            <w:tcW w:w="1951" w:type="dxa"/>
          </w:tcPr>
          <w:p w14:paraId="79DA5CA1" w14:textId="77777777" w:rsidR="00C4559A" w:rsidRPr="00C4559A" w:rsidRDefault="00C4559A" w:rsidP="00101356">
            <w:pPr>
              <w:rPr>
                <w:sz w:val="22"/>
                <w:szCs w:val="22"/>
              </w:rPr>
            </w:pPr>
            <w:r w:rsidRPr="00C4559A">
              <w:rPr>
                <w:sz w:val="22"/>
                <w:szCs w:val="22"/>
              </w:rPr>
              <w:t>Priorität</w:t>
            </w:r>
          </w:p>
        </w:tc>
        <w:tc>
          <w:tcPr>
            <w:tcW w:w="7261" w:type="dxa"/>
          </w:tcPr>
          <w:p w14:paraId="49208C9E" w14:textId="77777777" w:rsidR="00C4559A" w:rsidRPr="00C4559A" w:rsidRDefault="00C4559A" w:rsidP="00101356">
            <w:pPr>
              <w:rPr>
                <w:sz w:val="22"/>
                <w:szCs w:val="22"/>
              </w:rPr>
            </w:pPr>
            <w:r w:rsidRPr="00C4559A">
              <w:rPr>
                <w:sz w:val="22"/>
                <w:szCs w:val="22"/>
              </w:rPr>
              <w:t>Muss</w:t>
            </w:r>
          </w:p>
          <w:p w14:paraId="00BF5442" w14:textId="77777777" w:rsidR="00C4559A" w:rsidRPr="00C4559A" w:rsidRDefault="00C4559A" w:rsidP="00101356">
            <w:pPr>
              <w:rPr>
                <w:sz w:val="22"/>
                <w:szCs w:val="22"/>
              </w:rPr>
            </w:pPr>
          </w:p>
        </w:tc>
      </w:tr>
    </w:tbl>
    <w:p w14:paraId="4CDDC6A3" w14:textId="77777777" w:rsidR="00974249" w:rsidRDefault="00974249" w:rsidP="00C4559A"/>
    <w:tbl>
      <w:tblPr>
        <w:tblStyle w:val="Tabellenraster"/>
        <w:tblW w:w="0" w:type="auto"/>
        <w:tblLook w:val="04A0" w:firstRow="1" w:lastRow="0" w:firstColumn="1" w:lastColumn="0" w:noHBand="0" w:noVBand="1"/>
      </w:tblPr>
      <w:tblGrid>
        <w:gridCol w:w="1939"/>
        <w:gridCol w:w="7123"/>
      </w:tblGrid>
      <w:tr w:rsidR="004030A9" w:rsidRPr="00C4559A" w14:paraId="6412A475" w14:textId="77777777" w:rsidTr="00101356">
        <w:tc>
          <w:tcPr>
            <w:tcW w:w="1951" w:type="dxa"/>
            <w:shd w:val="solid" w:color="E1D6CF" w:themeColor="text2" w:themeTint="33" w:fill="auto"/>
          </w:tcPr>
          <w:p w14:paraId="731A36B3" w14:textId="77777777" w:rsidR="004030A9" w:rsidRPr="00C4559A" w:rsidRDefault="004030A9" w:rsidP="00101356">
            <w:pPr>
              <w:rPr>
                <w:sz w:val="22"/>
                <w:szCs w:val="22"/>
              </w:rPr>
            </w:pPr>
            <w:commentRangeStart w:id="16"/>
            <w:r w:rsidRPr="00C4559A">
              <w:rPr>
                <w:sz w:val="22"/>
                <w:szCs w:val="22"/>
              </w:rPr>
              <w:t>Nr.</w:t>
            </w:r>
          </w:p>
        </w:tc>
        <w:tc>
          <w:tcPr>
            <w:tcW w:w="7261" w:type="dxa"/>
            <w:shd w:val="solid" w:color="E1D6CF" w:themeColor="text2" w:themeTint="33" w:fill="auto"/>
          </w:tcPr>
          <w:p w14:paraId="4FB168E9" w14:textId="77777777" w:rsidR="004030A9" w:rsidRPr="00C4559A" w:rsidRDefault="004030A9" w:rsidP="00101356">
            <w:pPr>
              <w:rPr>
                <w:sz w:val="22"/>
                <w:szCs w:val="22"/>
              </w:rPr>
            </w:pPr>
            <w:r w:rsidRPr="00C4559A">
              <w:rPr>
                <w:sz w:val="22"/>
                <w:szCs w:val="22"/>
              </w:rPr>
              <w:t>0</w:t>
            </w:r>
            <w:r w:rsidR="00876762">
              <w:rPr>
                <w:sz w:val="22"/>
                <w:szCs w:val="22"/>
              </w:rPr>
              <w:t>2</w:t>
            </w:r>
          </w:p>
        </w:tc>
      </w:tr>
      <w:tr w:rsidR="004030A9" w:rsidRPr="00C4559A" w14:paraId="008C1A04" w14:textId="77777777" w:rsidTr="00101356">
        <w:tc>
          <w:tcPr>
            <w:tcW w:w="1951" w:type="dxa"/>
          </w:tcPr>
          <w:p w14:paraId="3A3C1956" w14:textId="77777777" w:rsidR="004030A9" w:rsidRPr="00C4559A" w:rsidRDefault="004030A9" w:rsidP="00101356">
            <w:pPr>
              <w:rPr>
                <w:sz w:val="22"/>
                <w:szCs w:val="22"/>
              </w:rPr>
            </w:pPr>
            <w:r w:rsidRPr="00C4559A">
              <w:rPr>
                <w:sz w:val="22"/>
                <w:szCs w:val="22"/>
              </w:rPr>
              <w:t>Anforderung</w:t>
            </w:r>
          </w:p>
        </w:tc>
        <w:tc>
          <w:tcPr>
            <w:tcW w:w="7261" w:type="dxa"/>
          </w:tcPr>
          <w:p w14:paraId="2EA4C33F" w14:textId="77777777" w:rsidR="004030A9" w:rsidRPr="00C4559A" w:rsidRDefault="004030A9" w:rsidP="00101356">
            <w:pPr>
              <w:rPr>
                <w:sz w:val="22"/>
                <w:szCs w:val="22"/>
              </w:rPr>
            </w:pPr>
            <w:r>
              <w:rPr>
                <w:sz w:val="22"/>
                <w:szCs w:val="22"/>
              </w:rPr>
              <w:t>Gartenverwaltung</w:t>
            </w:r>
          </w:p>
          <w:p w14:paraId="01E31AE9" w14:textId="77777777" w:rsidR="004030A9" w:rsidRPr="00C4559A" w:rsidRDefault="004030A9" w:rsidP="00101356">
            <w:pPr>
              <w:rPr>
                <w:sz w:val="22"/>
                <w:szCs w:val="22"/>
              </w:rPr>
            </w:pPr>
          </w:p>
        </w:tc>
      </w:tr>
      <w:tr w:rsidR="004030A9" w:rsidRPr="00C4559A" w14:paraId="3CF4142E" w14:textId="77777777" w:rsidTr="00101356">
        <w:tc>
          <w:tcPr>
            <w:tcW w:w="1951" w:type="dxa"/>
          </w:tcPr>
          <w:p w14:paraId="19CEB5DE" w14:textId="77777777" w:rsidR="004030A9" w:rsidRPr="00C4559A" w:rsidRDefault="004030A9" w:rsidP="00101356">
            <w:pPr>
              <w:rPr>
                <w:sz w:val="22"/>
                <w:szCs w:val="22"/>
              </w:rPr>
            </w:pPr>
            <w:r w:rsidRPr="00C4559A">
              <w:rPr>
                <w:sz w:val="22"/>
                <w:szCs w:val="22"/>
              </w:rPr>
              <w:t>Beschreibung</w:t>
            </w:r>
          </w:p>
        </w:tc>
        <w:tc>
          <w:tcPr>
            <w:tcW w:w="7261" w:type="dxa"/>
          </w:tcPr>
          <w:p w14:paraId="2A23C8C8" w14:textId="77777777" w:rsidR="004030A9" w:rsidRDefault="004030A9" w:rsidP="00101356">
            <w:pPr>
              <w:rPr>
                <w:sz w:val="22"/>
                <w:szCs w:val="22"/>
              </w:rPr>
            </w:pPr>
            <w:r>
              <w:rPr>
                <w:sz w:val="22"/>
                <w:szCs w:val="22"/>
              </w:rPr>
              <w:t>Ein Benutzer kann ein oder mehrere Garten erstellen</w:t>
            </w:r>
            <w:r w:rsidR="00876762">
              <w:rPr>
                <w:sz w:val="22"/>
                <w:szCs w:val="22"/>
              </w:rPr>
              <w:t>.</w:t>
            </w:r>
          </w:p>
          <w:p w14:paraId="39DA5DC8" w14:textId="77777777" w:rsidR="00876762" w:rsidRDefault="00876762" w:rsidP="00101356">
            <w:pPr>
              <w:rPr>
                <w:sz w:val="22"/>
                <w:szCs w:val="22"/>
              </w:rPr>
            </w:pPr>
            <w:r>
              <w:rPr>
                <w:sz w:val="22"/>
                <w:szCs w:val="22"/>
              </w:rPr>
              <w:t>Ein Benutzer kann die Garten Eigenschaften</w:t>
            </w:r>
            <w:r w:rsidR="005E1CB7">
              <w:rPr>
                <w:sz w:val="22"/>
                <w:szCs w:val="22"/>
              </w:rPr>
              <w:t xml:space="preserve"> </w:t>
            </w:r>
            <w:r w:rsidR="00ED2E95">
              <w:rPr>
                <w:sz w:val="22"/>
                <w:szCs w:val="22"/>
              </w:rPr>
              <w:t>bearbeiten.</w:t>
            </w:r>
          </w:p>
          <w:p w14:paraId="094C8565" w14:textId="77777777" w:rsidR="003D26F4" w:rsidRDefault="003D26F4" w:rsidP="00101356">
            <w:pPr>
              <w:rPr>
                <w:sz w:val="22"/>
                <w:szCs w:val="22"/>
              </w:rPr>
            </w:pPr>
            <w:r>
              <w:rPr>
                <w:sz w:val="22"/>
                <w:szCs w:val="22"/>
              </w:rPr>
              <w:t xml:space="preserve">Ein Benutzer hat eine Übersicht über den Gartenzustand. </w:t>
            </w:r>
          </w:p>
          <w:p w14:paraId="57A62EF5" w14:textId="77777777" w:rsidR="003D26F4" w:rsidRDefault="003D26F4" w:rsidP="00101356">
            <w:pPr>
              <w:rPr>
                <w:sz w:val="22"/>
                <w:szCs w:val="22"/>
              </w:rPr>
            </w:pPr>
            <w:r>
              <w:rPr>
                <w:sz w:val="22"/>
                <w:szCs w:val="22"/>
              </w:rPr>
              <w:t>Ein Benutzer soll eine Liste alle seiner Felder haben.</w:t>
            </w:r>
          </w:p>
          <w:p w14:paraId="2EE41144" w14:textId="77777777" w:rsidR="00876762" w:rsidRDefault="00876762" w:rsidP="00876762">
            <w:pPr>
              <w:rPr>
                <w:sz w:val="22"/>
                <w:szCs w:val="22"/>
              </w:rPr>
            </w:pPr>
            <w:r>
              <w:rPr>
                <w:sz w:val="22"/>
                <w:szCs w:val="22"/>
              </w:rPr>
              <w:t>Ein Benutzer kann ein</w:t>
            </w:r>
            <w:r w:rsidR="003D26F4">
              <w:rPr>
                <w:sz w:val="22"/>
                <w:szCs w:val="22"/>
              </w:rPr>
              <w:t>en</w:t>
            </w:r>
            <w:r>
              <w:rPr>
                <w:sz w:val="22"/>
                <w:szCs w:val="22"/>
              </w:rPr>
              <w:t xml:space="preserve"> Garten löschen.</w:t>
            </w:r>
          </w:p>
          <w:p w14:paraId="7E772C86" w14:textId="77777777" w:rsidR="00876762" w:rsidRPr="00C4559A" w:rsidRDefault="00876762" w:rsidP="00101356">
            <w:pPr>
              <w:rPr>
                <w:sz w:val="22"/>
                <w:szCs w:val="22"/>
              </w:rPr>
            </w:pPr>
          </w:p>
        </w:tc>
      </w:tr>
      <w:tr w:rsidR="00876762" w:rsidRPr="00C4559A" w14:paraId="7A981962" w14:textId="77777777" w:rsidTr="00101356">
        <w:tc>
          <w:tcPr>
            <w:tcW w:w="1951" w:type="dxa"/>
          </w:tcPr>
          <w:p w14:paraId="7AB6FA28" w14:textId="77777777" w:rsidR="00876762" w:rsidRPr="00C4559A" w:rsidRDefault="00876762" w:rsidP="00101356">
            <w:pPr>
              <w:rPr>
                <w:sz w:val="22"/>
                <w:szCs w:val="22"/>
              </w:rPr>
            </w:pPr>
            <w:r w:rsidRPr="00C4559A">
              <w:rPr>
                <w:sz w:val="22"/>
                <w:szCs w:val="22"/>
              </w:rPr>
              <w:t>Ziel</w:t>
            </w:r>
          </w:p>
        </w:tc>
        <w:tc>
          <w:tcPr>
            <w:tcW w:w="7261" w:type="dxa"/>
          </w:tcPr>
          <w:p w14:paraId="58A7BB61" w14:textId="77777777" w:rsidR="00876762" w:rsidRPr="00C4559A" w:rsidRDefault="00876762" w:rsidP="00101356">
            <w:pPr>
              <w:rPr>
                <w:sz w:val="22"/>
                <w:szCs w:val="22"/>
              </w:rPr>
            </w:pPr>
            <w:r w:rsidRPr="00C4559A">
              <w:rPr>
                <w:sz w:val="22"/>
                <w:szCs w:val="22"/>
              </w:rPr>
              <w:t xml:space="preserve">Erfassen, bearbeiten und löschen </w:t>
            </w:r>
            <w:r>
              <w:rPr>
                <w:sz w:val="22"/>
                <w:szCs w:val="22"/>
              </w:rPr>
              <w:t>Gartendaten.</w:t>
            </w:r>
          </w:p>
          <w:p w14:paraId="35CC52FA" w14:textId="77777777" w:rsidR="00876762" w:rsidRPr="00C4559A" w:rsidRDefault="00876762" w:rsidP="00101356">
            <w:pPr>
              <w:rPr>
                <w:sz w:val="22"/>
                <w:szCs w:val="22"/>
              </w:rPr>
            </w:pPr>
          </w:p>
        </w:tc>
      </w:tr>
      <w:tr w:rsidR="00876762" w:rsidRPr="00C4559A" w14:paraId="68742E49" w14:textId="77777777" w:rsidTr="00101356">
        <w:tc>
          <w:tcPr>
            <w:tcW w:w="1951" w:type="dxa"/>
          </w:tcPr>
          <w:p w14:paraId="3812B944" w14:textId="77777777" w:rsidR="00876762" w:rsidRPr="00C4559A" w:rsidRDefault="00876762" w:rsidP="00101356">
            <w:pPr>
              <w:rPr>
                <w:sz w:val="22"/>
                <w:szCs w:val="22"/>
              </w:rPr>
            </w:pPr>
            <w:r w:rsidRPr="00C4559A">
              <w:rPr>
                <w:sz w:val="22"/>
                <w:szCs w:val="22"/>
              </w:rPr>
              <w:t>Priorität</w:t>
            </w:r>
          </w:p>
        </w:tc>
        <w:tc>
          <w:tcPr>
            <w:tcW w:w="7261" w:type="dxa"/>
          </w:tcPr>
          <w:p w14:paraId="415A3880" w14:textId="77777777" w:rsidR="00876762" w:rsidRPr="00C4559A" w:rsidRDefault="00876762" w:rsidP="00101356">
            <w:pPr>
              <w:rPr>
                <w:sz w:val="22"/>
                <w:szCs w:val="22"/>
              </w:rPr>
            </w:pPr>
            <w:r w:rsidRPr="00C4559A">
              <w:rPr>
                <w:sz w:val="22"/>
                <w:szCs w:val="22"/>
              </w:rPr>
              <w:t>Muss</w:t>
            </w:r>
            <w:commentRangeEnd w:id="16"/>
            <w:r w:rsidR="00A42AAA">
              <w:rPr>
                <w:rStyle w:val="Kommentarzeichen"/>
                <w:rFonts w:eastAsiaTheme="minorEastAsia" w:cstheme="minorBidi"/>
                <w:kern w:val="0"/>
                <w:lang w:eastAsia="en-US"/>
                <w14:ligatures w14:val="none"/>
              </w:rPr>
              <w:commentReference w:id="16"/>
            </w:r>
          </w:p>
          <w:p w14:paraId="3D365553" w14:textId="77777777" w:rsidR="00876762" w:rsidRPr="00C4559A" w:rsidRDefault="00876762" w:rsidP="00101356">
            <w:pPr>
              <w:rPr>
                <w:sz w:val="22"/>
                <w:szCs w:val="22"/>
              </w:rPr>
            </w:pPr>
          </w:p>
        </w:tc>
      </w:tr>
    </w:tbl>
    <w:p w14:paraId="4C209E41" w14:textId="77777777" w:rsidR="00876762" w:rsidRPr="00876762" w:rsidRDefault="00876762" w:rsidP="00876762">
      <w:bookmarkStart w:id="17" w:name="_Toc428956769"/>
    </w:p>
    <w:tbl>
      <w:tblPr>
        <w:tblStyle w:val="Tabellenraster"/>
        <w:tblW w:w="0" w:type="auto"/>
        <w:tblLook w:val="04A0" w:firstRow="1" w:lastRow="0" w:firstColumn="1" w:lastColumn="0" w:noHBand="0" w:noVBand="1"/>
      </w:tblPr>
      <w:tblGrid>
        <w:gridCol w:w="1938"/>
        <w:gridCol w:w="7124"/>
      </w:tblGrid>
      <w:tr w:rsidR="00876762" w:rsidRPr="00C4559A" w14:paraId="76DC9E4C" w14:textId="77777777" w:rsidTr="00101356">
        <w:tc>
          <w:tcPr>
            <w:tcW w:w="1951" w:type="dxa"/>
            <w:shd w:val="solid" w:color="E1D6CF" w:themeColor="text2" w:themeTint="33" w:fill="auto"/>
          </w:tcPr>
          <w:p w14:paraId="1A64077F" w14:textId="77777777" w:rsidR="00876762" w:rsidRPr="00C4559A" w:rsidRDefault="00876762" w:rsidP="00101356">
            <w:pPr>
              <w:rPr>
                <w:sz w:val="22"/>
                <w:szCs w:val="22"/>
              </w:rPr>
            </w:pPr>
            <w:r w:rsidRPr="00C4559A">
              <w:rPr>
                <w:sz w:val="22"/>
                <w:szCs w:val="22"/>
              </w:rPr>
              <w:t>Nr.</w:t>
            </w:r>
          </w:p>
        </w:tc>
        <w:tc>
          <w:tcPr>
            <w:tcW w:w="7261" w:type="dxa"/>
            <w:shd w:val="solid" w:color="E1D6CF" w:themeColor="text2" w:themeTint="33" w:fill="auto"/>
          </w:tcPr>
          <w:p w14:paraId="0A804B7D" w14:textId="77777777" w:rsidR="00876762" w:rsidRPr="00C4559A" w:rsidRDefault="00876762" w:rsidP="00876762">
            <w:pPr>
              <w:rPr>
                <w:sz w:val="22"/>
                <w:szCs w:val="22"/>
              </w:rPr>
            </w:pPr>
            <w:r w:rsidRPr="00C4559A">
              <w:rPr>
                <w:sz w:val="22"/>
                <w:szCs w:val="22"/>
              </w:rPr>
              <w:t>0</w:t>
            </w:r>
            <w:r>
              <w:rPr>
                <w:sz w:val="22"/>
                <w:szCs w:val="22"/>
              </w:rPr>
              <w:t>3</w:t>
            </w:r>
          </w:p>
        </w:tc>
      </w:tr>
      <w:tr w:rsidR="00876762" w:rsidRPr="00C4559A" w14:paraId="6432710D" w14:textId="77777777" w:rsidTr="00101356">
        <w:tc>
          <w:tcPr>
            <w:tcW w:w="1951" w:type="dxa"/>
          </w:tcPr>
          <w:p w14:paraId="08B1CA0A" w14:textId="77777777" w:rsidR="00876762" w:rsidRPr="00C4559A" w:rsidRDefault="00876762" w:rsidP="00101356">
            <w:pPr>
              <w:rPr>
                <w:sz w:val="22"/>
                <w:szCs w:val="22"/>
              </w:rPr>
            </w:pPr>
            <w:r w:rsidRPr="00C4559A">
              <w:rPr>
                <w:sz w:val="22"/>
                <w:szCs w:val="22"/>
              </w:rPr>
              <w:t>Anforderung</w:t>
            </w:r>
          </w:p>
        </w:tc>
        <w:tc>
          <w:tcPr>
            <w:tcW w:w="7261" w:type="dxa"/>
          </w:tcPr>
          <w:p w14:paraId="27A0A1FF" w14:textId="77777777" w:rsidR="00876762" w:rsidRPr="00C4559A" w:rsidRDefault="00876762" w:rsidP="00101356">
            <w:pPr>
              <w:rPr>
                <w:sz w:val="22"/>
                <w:szCs w:val="22"/>
              </w:rPr>
            </w:pPr>
            <w:r>
              <w:rPr>
                <w:sz w:val="22"/>
                <w:szCs w:val="22"/>
              </w:rPr>
              <w:t>Ressourcenverwaltung</w:t>
            </w:r>
          </w:p>
          <w:p w14:paraId="58738E99" w14:textId="77777777" w:rsidR="00876762" w:rsidRPr="00C4559A" w:rsidRDefault="00876762" w:rsidP="00101356">
            <w:pPr>
              <w:rPr>
                <w:sz w:val="22"/>
                <w:szCs w:val="22"/>
              </w:rPr>
            </w:pPr>
          </w:p>
        </w:tc>
      </w:tr>
      <w:tr w:rsidR="00876762" w:rsidRPr="00C4559A" w14:paraId="0EEEA55F" w14:textId="77777777" w:rsidTr="00101356">
        <w:tc>
          <w:tcPr>
            <w:tcW w:w="1951" w:type="dxa"/>
          </w:tcPr>
          <w:p w14:paraId="7E27E805" w14:textId="77777777" w:rsidR="00876762" w:rsidRPr="00C4559A" w:rsidRDefault="00876762" w:rsidP="00101356">
            <w:pPr>
              <w:rPr>
                <w:sz w:val="22"/>
                <w:szCs w:val="22"/>
              </w:rPr>
            </w:pPr>
            <w:r w:rsidRPr="00C4559A">
              <w:rPr>
                <w:sz w:val="22"/>
                <w:szCs w:val="22"/>
              </w:rPr>
              <w:t>Beschreibung</w:t>
            </w:r>
          </w:p>
        </w:tc>
        <w:tc>
          <w:tcPr>
            <w:tcW w:w="7261" w:type="dxa"/>
          </w:tcPr>
          <w:p w14:paraId="5BFD0206" w14:textId="77777777" w:rsidR="00876762" w:rsidRDefault="005E1CB7" w:rsidP="005E1CB7">
            <w:pPr>
              <w:rPr>
                <w:sz w:val="22"/>
                <w:szCs w:val="22"/>
              </w:rPr>
            </w:pPr>
            <w:r>
              <w:rPr>
                <w:sz w:val="22"/>
                <w:szCs w:val="22"/>
              </w:rPr>
              <w:t>Ein Benutzer kann Pflanzen welche in seinem Garten sind erfassen/mutieren.</w:t>
            </w:r>
          </w:p>
          <w:p w14:paraId="144383EA" w14:textId="71FBE22F" w:rsidR="005E1CB7" w:rsidRDefault="005E1CB7" w:rsidP="005E1CB7">
            <w:pPr>
              <w:rPr>
                <w:sz w:val="22"/>
                <w:szCs w:val="22"/>
              </w:rPr>
            </w:pPr>
            <w:r>
              <w:rPr>
                <w:sz w:val="22"/>
                <w:szCs w:val="22"/>
              </w:rPr>
              <w:t xml:space="preserve">Ein Benutzer hat eine Übersicht über alle </w:t>
            </w:r>
            <w:r w:rsidR="00317AB5">
              <w:rPr>
                <w:sz w:val="22"/>
                <w:szCs w:val="22"/>
              </w:rPr>
              <w:t xml:space="preserve">potentiellen </w:t>
            </w:r>
            <w:r>
              <w:rPr>
                <w:sz w:val="22"/>
                <w:szCs w:val="22"/>
              </w:rPr>
              <w:t>Schädlinge in seinem Garten.</w:t>
            </w:r>
          </w:p>
          <w:p w14:paraId="7D28526A" w14:textId="77777777" w:rsidR="005E1CB7" w:rsidRPr="00C4559A" w:rsidRDefault="005E1CB7" w:rsidP="005E1CB7">
            <w:pPr>
              <w:rPr>
                <w:sz w:val="22"/>
                <w:szCs w:val="22"/>
              </w:rPr>
            </w:pPr>
          </w:p>
        </w:tc>
      </w:tr>
      <w:tr w:rsidR="00876762" w:rsidRPr="00C4559A" w14:paraId="54266766" w14:textId="77777777" w:rsidTr="00101356">
        <w:tc>
          <w:tcPr>
            <w:tcW w:w="1951" w:type="dxa"/>
          </w:tcPr>
          <w:p w14:paraId="744AE089" w14:textId="77777777" w:rsidR="00876762" w:rsidRPr="00C4559A" w:rsidRDefault="00876762" w:rsidP="00101356">
            <w:pPr>
              <w:rPr>
                <w:sz w:val="22"/>
                <w:szCs w:val="22"/>
              </w:rPr>
            </w:pPr>
            <w:r w:rsidRPr="00C4559A">
              <w:rPr>
                <w:sz w:val="22"/>
                <w:szCs w:val="22"/>
              </w:rPr>
              <w:t>Ziel</w:t>
            </w:r>
          </w:p>
        </w:tc>
        <w:tc>
          <w:tcPr>
            <w:tcW w:w="7261" w:type="dxa"/>
          </w:tcPr>
          <w:p w14:paraId="7794DC5B" w14:textId="77777777" w:rsidR="00876762" w:rsidRPr="00C4559A" w:rsidRDefault="00876762" w:rsidP="00876762">
            <w:pPr>
              <w:rPr>
                <w:sz w:val="22"/>
                <w:szCs w:val="22"/>
              </w:rPr>
            </w:pPr>
            <w:r w:rsidRPr="00C4559A">
              <w:rPr>
                <w:sz w:val="22"/>
                <w:szCs w:val="22"/>
              </w:rPr>
              <w:t xml:space="preserve">Erfassen, bearbeiten und löschen </w:t>
            </w:r>
            <w:r>
              <w:rPr>
                <w:sz w:val="22"/>
                <w:szCs w:val="22"/>
              </w:rPr>
              <w:t>Ressourcenverwaltung</w:t>
            </w:r>
          </w:p>
          <w:p w14:paraId="24D6812D" w14:textId="77777777" w:rsidR="00876762" w:rsidRPr="00C4559A" w:rsidRDefault="00876762" w:rsidP="00101356">
            <w:pPr>
              <w:rPr>
                <w:sz w:val="22"/>
                <w:szCs w:val="22"/>
              </w:rPr>
            </w:pPr>
          </w:p>
        </w:tc>
      </w:tr>
      <w:tr w:rsidR="00876762" w:rsidRPr="00C4559A" w14:paraId="47457EFD" w14:textId="77777777" w:rsidTr="00101356">
        <w:tc>
          <w:tcPr>
            <w:tcW w:w="1951" w:type="dxa"/>
          </w:tcPr>
          <w:p w14:paraId="60599BE7" w14:textId="77777777" w:rsidR="00876762" w:rsidRPr="00C4559A" w:rsidRDefault="00876762" w:rsidP="00101356">
            <w:pPr>
              <w:rPr>
                <w:sz w:val="22"/>
                <w:szCs w:val="22"/>
              </w:rPr>
            </w:pPr>
            <w:r w:rsidRPr="00C4559A">
              <w:rPr>
                <w:sz w:val="22"/>
                <w:szCs w:val="22"/>
              </w:rPr>
              <w:t>Priorität</w:t>
            </w:r>
          </w:p>
        </w:tc>
        <w:tc>
          <w:tcPr>
            <w:tcW w:w="7261" w:type="dxa"/>
          </w:tcPr>
          <w:p w14:paraId="68BEE3AD" w14:textId="77777777" w:rsidR="00876762" w:rsidRPr="00C4559A" w:rsidRDefault="00876762" w:rsidP="00101356">
            <w:pPr>
              <w:rPr>
                <w:sz w:val="22"/>
                <w:szCs w:val="22"/>
              </w:rPr>
            </w:pPr>
            <w:r w:rsidRPr="00C4559A">
              <w:rPr>
                <w:sz w:val="22"/>
                <w:szCs w:val="22"/>
              </w:rPr>
              <w:t>Muss</w:t>
            </w:r>
          </w:p>
          <w:p w14:paraId="7E31603A" w14:textId="77777777" w:rsidR="00876762" w:rsidRPr="00C4559A" w:rsidRDefault="00876762" w:rsidP="00101356">
            <w:pPr>
              <w:rPr>
                <w:sz w:val="22"/>
                <w:szCs w:val="22"/>
              </w:rPr>
            </w:pPr>
          </w:p>
        </w:tc>
      </w:tr>
    </w:tbl>
    <w:p w14:paraId="50259BBB" w14:textId="77777777" w:rsidR="00876762" w:rsidRDefault="00876762" w:rsidP="00876762"/>
    <w:p w14:paraId="4DD43D62" w14:textId="77777777" w:rsidR="00876762" w:rsidRPr="00876762" w:rsidRDefault="00876762" w:rsidP="00876762"/>
    <w:tbl>
      <w:tblPr>
        <w:tblStyle w:val="Tabellenraster"/>
        <w:tblW w:w="0" w:type="auto"/>
        <w:tblLook w:val="04A0" w:firstRow="1" w:lastRow="0" w:firstColumn="1" w:lastColumn="0" w:noHBand="0" w:noVBand="1"/>
      </w:tblPr>
      <w:tblGrid>
        <w:gridCol w:w="1939"/>
        <w:gridCol w:w="7123"/>
      </w:tblGrid>
      <w:tr w:rsidR="00876762" w:rsidRPr="00C4559A" w14:paraId="782FED01" w14:textId="77777777" w:rsidTr="00101356">
        <w:tc>
          <w:tcPr>
            <w:tcW w:w="1951" w:type="dxa"/>
            <w:shd w:val="solid" w:color="E1D6CF" w:themeColor="text2" w:themeTint="33" w:fill="auto"/>
          </w:tcPr>
          <w:p w14:paraId="6243BA62" w14:textId="77777777" w:rsidR="00876762" w:rsidRPr="00C4559A" w:rsidRDefault="00876762" w:rsidP="00101356">
            <w:pPr>
              <w:rPr>
                <w:sz w:val="22"/>
                <w:szCs w:val="22"/>
              </w:rPr>
            </w:pPr>
            <w:r w:rsidRPr="00C4559A">
              <w:rPr>
                <w:sz w:val="22"/>
                <w:szCs w:val="22"/>
              </w:rPr>
              <w:t>Nr.</w:t>
            </w:r>
          </w:p>
        </w:tc>
        <w:tc>
          <w:tcPr>
            <w:tcW w:w="7261" w:type="dxa"/>
            <w:shd w:val="solid" w:color="E1D6CF" w:themeColor="text2" w:themeTint="33" w:fill="auto"/>
          </w:tcPr>
          <w:p w14:paraId="5B521D03" w14:textId="77777777" w:rsidR="00876762" w:rsidRPr="00C4559A" w:rsidRDefault="00876762" w:rsidP="00876762">
            <w:pPr>
              <w:rPr>
                <w:sz w:val="22"/>
                <w:szCs w:val="22"/>
              </w:rPr>
            </w:pPr>
            <w:r w:rsidRPr="00C4559A">
              <w:rPr>
                <w:sz w:val="22"/>
                <w:szCs w:val="22"/>
              </w:rPr>
              <w:t>0</w:t>
            </w:r>
            <w:r>
              <w:rPr>
                <w:sz w:val="22"/>
                <w:szCs w:val="22"/>
              </w:rPr>
              <w:t>4</w:t>
            </w:r>
          </w:p>
        </w:tc>
      </w:tr>
      <w:tr w:rsidR="00876762" w:rsidRPr="00C4559A" w14:paraId="5944A995" w14:textId="77777777" w:rsidTr="00101356">
        <w:tc>
          <w:tcPr>
            <w:tcW w:w="1951" w:type="dxa"/>
          </w:tcPr>
          <w:p w14:paraId="61A4354C" w14:textId="77777777" w:rsidR="00876762" w:rsidRPr="00C4559A" w:rsidRDefault="00876762" w:rsidP="00101356">
            <w:pPr>
              <w:rPr>
                <w:sz w:val="22"/>
                <w:szCs w:val="22"/>
              </w:rPr>
            </w:pPr>
            <w:r w:rsidRPr="00C4559A">
              <w:rPr>
                <w:sz w:val="22"/>
                <w:szCs w:val="22"/>
              </w:rPr>
              <w:t>Anforderung</w:t>
            </w:r>
          </w:p>
        </w:tc>
        <w:tc>
          <w:tcPr>
            <w:tcW w:w="7261" w:type="dxa"/>
          </w:tcPr>
          <w:p w14:paraId="739DA136" w14:textId="77777777" w:rsidR="00876762" w:rsidRPr="00C4559A" w:rsidRDefault="00876762" w:rsidP="00101356">
            <w:pPr>
              <w:rPr>
                <w:sz w:val="22"/>
                <w:szCs w:val="22"/>
              </w:rPr>
            </w:pPr>
            <w:r>
              <w:rPr>
                <w:sz w:val="22"/>
                <w:szCs w:val="22"/>
              </w:rPr>
              <w:t>Forum</w:t>
            </w:r>
          </w:p>
          <w:p w14:paraId="013E9772" w14:textId="77777777" w:rsidR="00876762" w:rsidRPr="00C4559A" w:rsidRDefault="00876762" w:rsidP="00101356">
            <w:pPr>
              <w:rPr>
                <w:sz w:val="22"/>
                <w:szCs w:val="22"/>
              </w:rPr>
            </w:pPr>
          </w:p>
        </w:tc>
      </w:tr>
      <w:tr w:rsidR="00876762" w:rsidRPr="00C4559A" w14:paraId="4DA41127" w14:textId="77777777" w:rsidTr="00101356">
        <w:tc>
          <w:tcPr>
            <w:tcW w:w="1951" w:type="dxa"/>
          </w:tcPr>
          <w:p w14:paraId="3A2AA9AC" w14:textId="77777777" w:rsidR="00876762" w:rsidRPr="00C4559A" w:rsidRDefault="00876762" w:rsidP="00101356">
            <w:pPr>
              <w:rPr>
                <w:sz w:val="22"/>
                <w:szCs w:val="22"/>
              </w:rPr>
            </w:pPr>
            <w:r w:rsidRPr="00C4559A">
              <w:rPr>
                <w:sz w:val="22"/>
                <w:szCs w:val="22"/>
              </w:rPr>
              <w:t>Beschreibung</w:t>
            </w:r>
          </w:p>
        </w:tc>
        <w:tc>
          <w:tcPr>
            <w:tcW w:w="7261" w:type="dxa"/>
          </w:tcPr>
          <w:p w14:paraId="11BC0A0C" w14:textId="77777777" w:rsidR="00876762" w:rsidRDefault="005E1CB7" w:rsidP="00101356">
            <w:pPr>
              <w:rPr>
                <w:sz w:val="22"/>
                <w:szCs w:val="22"/>
              </w:rPr>
            </w:pPr>
            <w:r>
              <w:rPr>
                <w:sz w:val="22"/>
                <w:szCs w:val="22"/>
              </w:rPr>
              <w:t>Ein Benutzer kann ein Thema erstellen.</w:t>
            </w:r>
          </w:p>
          <w:p w14:paraId="75DA2AAC" w14:textId="77777777" w:rsidR="005E1CB7" w:rsidRPr="00C4559A" w:rsidRDefault="005E1CB7" w:rsidP="00101356">
            <w:pPr>
              <w:rPr>
                <w:sz w:val="22"/>
                <w:szCs w:val="22"/>
              </w:rPr>
            </w:pPr>
            <w:r>
              <w:rPr>
                <w:sz w:val="22"/>
                <w:szCs w:val="22"/>
              </w:rPr>
              <w:t>Ein Benutzer kann auf bestehende Themen Kommentare geben.</w:t>
            </w:r>
          </w:p>
        </w:tc>
      </w:tr>
      <w:tr w:rsidR="00876762" w:rsidRPr="00C4559A" w14:paraId="5DBD4728" w14:textId="77777777" w:rsidTr="00101356">
        <w:tc>
          <w:tcPr>
            <w:tcW w:w="1951" w:type="dxa"/>
          </w:tcPr>
          <w:p w14:paraId="2A32EAFF" w14:textId="77777777" w:rsidR="00876762" w:rsidRPr="00C4559A" w:rsidRDefault="00876762" w:rsidP="00101356">
            <w:pPr>
              <w:rPr>
                <w:sz w:val="22"/>
                <w:szCs w:val="22"/>
              </w:rPr>
            </w:pPr>
            <w:r w:rsidRPr="00C4559A">
              <w:rPr>
                <w:sz w:val="22"/>
                <w:szCs w:val="22"/>
              </w:rPr>
              <w:t>Ziel</w:t>
            </w:r>
          </w:p>
        </w:tc>
        <w:tc>
          <w:tcPr>
            <w:tcW w:w="7261" w:type="dxa"/>
          </w:tcPr>
          <w:p w14:paraId="7E6E0CB4" w14:textId="77777777" w:rsidR="00876762" w:rsidRPr="00C4559A" w:rsidRDefault="005E1CB7" w:rsidP="00101356">
            <w:pPr>
              <w:rPr>
                <w:sz w:val="22"/>
                <w:szCs w:val="22"/>
              </w:rPr>
            </w:pPr>
            <w:r>
              <w:rPr>
                <w:sz w:val="22"/>
                <w:szCs w:val="22"/>
              </w:rPr>
              <w:t>Austausch von Erfahrungen</w:t>
            </w:r>
          </w:p>
          <w:p w14:paraId="5EEA4DF3" w14:textId="77777777" w:rsidR="00876762" w:rsidRPr="00C4559A" w:rsidRDefault="00876762" w:rsidP="00101356">
            <w:pPr>
              <w:rPr>
                <w:sz w:val="22"/>
                <w:szCs w:val="22"/>
              </w:rPr>
            </w:pPr>
          </w:p>
        </w:tc>
      </w:tr>
      <w:tr w:rsidR="00876762" w:rsidRPr="00C4559A" w14:paraId="465B01A3" w14:textId="77777777" w:rsidTr="00101356">
        <w:tc>
          <w:tcPr>
            <w:tcW w:w="1951" w:type="dxa"/>
          </w:tcPr>
          <w:p w14:paraId="415FA83E" w14:textId="77777777" w:rsidR="00876762" w:rsidRPr="00C4559A" w:rsidRDefault="00876762" w:rsidP="00101356">
            <w:pPr>
              <w:rPr>
                <w:sz w:val="22"/>
                <w:szCs w:val="22"/>
              </w:rPr>
            </w:pPr>
            <w:r w:rsidRPr="00C4559A">
              <w:rPr>
                <w:sz w:val="22"/>
                <w:szCs w:val="22"/>
              </w:rPr>
              <w:t>Priorität</w:t>
            </w:r>
          </w:p>
        </w:tc>
        <w:tc>
          <w:tcPr>
            <w:tcW w:w="7261" w:type="dxa"/>
          </w:tcPr>
          <w:p w14:paraId="0DC61CC8" w14:textId="6BCF7C96" w:rsidR="00876762" w:rsidRPr="00C4559A" w:rsidRDefault="00D87265" w:rsidP="00101356">
            <w:pPr>
              <w:rPr>
                <w:sz w:val="22"/>
                <w:szCs w:val="22"/>
              </w:rPr>
            </w:pPr>
            <w:r>
              <w:rPr>
                <w:sz w:val="22"/>
                <w:szCs w:val="22"/>
              </w:rPr>
              <w:t>Kann</w:t>
            </w:r>
          </w:p>
          <w:p w14:paraId="044AD85C" w14:textId="77777777" w:rsidR="00876762" w:rsidRPr="00C4559A" w:rsidRDefault="00876762" w:rsidP="00101356">
            <w:pPr>
              <w:rPr>
                <w:sz w:val="22"/>
                <w:szCs w:val="22"/>
              </w:rPr>
            </w:pPr>
          </w:p>
        </w:tc>
      </w:tr>
    </w:tbl>
    <w:p w14:paraId="2C5A973E" w14:textId="77777777" w:rsidR="00876762" w:rsidRPr="00876762" w:rsidRDefault="00876762" w:rsidP="00876762"/>
    <w:tbl>
      <w:tblPr>
        <w:tblStyle w:val="Tabellenraster"/>
        <w:tblW w:w="0" w:type="auto"/>
        <w:tblLook w:val="04A0" w:firstRow="1" w:lastRow="0" w:firstColumn="1" w:lastColumn="0" w:noHBand="0" w:noVBand="1"/>
      </w:tblPr>
      <w:tblGrid>
        <w:gridCol w:w="1939"/>
        <w:gridCol w:w="7123"/>
      </w:tblGrid>
      <w:tr w:rsidR="00876762" w:rsidRPr="00C4559A" w14:paraId="2FADCD34" w14:textId="77777777" w:rsidTr="00101356">
        <w:tc>
          <w:tcPr>
            <w:tcW w:w="1951" w:type="dxa"/>
            <w:shd w:val="solid" w:color="E1D6CF" w:themeColor="text2" w:themeTint="33" w:fill="auto"/>
          </w:tcPr>
          <w:p w14:paraId="2A68F4E0" w14:textId="77777777" w:rsidR="00876762" w:rsidRPr="00C4559A" w:rsidRDefault="00876762" w:rsidP="00101356">
            <w:pPr>
              <w:rPr>
                <w:sz w:val="22"/>
                <w:szCs w:val="22"/>
              </w:rPr>
            </w:pPr>
            <w:r w:rsidRPr="00C4559A">
              <w:rPr>
                <w:sz w:val="22"/>
                <w:szCs w:val="22"/>
              </w:rPr>
              <w:t>Nr.</w:t>
            </w:r>
          </w:p>
        </w:tc>
        <w:tc>
          <w:tcPr>
            <w:tcW w:w="7261" w:type="dxa"/>
            <w:shd w:val="solid" w:color="E1D6CF" w:themeColor="text2" w:themeTint="33" w:fill="auto"/>
          </w:tcPr>
          <w:p w14:paraId="1786F691" w14:textId="77777777" w:rsidR="00876762" w:rsidRPr="00C4559A" w:rsidRDefault="00876762" w:rsidP="00876762">
            <w:pPr>
              <w:rPr>
                <w:sz w:val="22"/>
                <w:szCs w:val="22"/>
              </w:rPr>
            </w:pPr>
            <w:r w:rsidRPr="00C4559A">
              <w:rPr>
                <w:sz w:val="22"/>
                <w:szCs w:val="22"/>
              </w:rPr>
              <w:t>0</w:t>
            </w:r>
            <w:r>
              <w:rPr>
                <w:sz w:val="22"/>
                <w:szCs w:val="22"/>
              </w:rPr>
              <w:t>5</w:t>
            </w:r>
          </w:p>
        </w:tc>
      </w:tr>
      <w:tr w:rsidR="00876762" w:rsidRPr="00C4559A" w14:paraId="178772B5" w14:textId="77777777" w:rsidTr="00101356">
        <w:tc>
          <w:tcPr>
            <w:tcW w:w="1951" w:type="dxa"/>
          </w:tcPr>
          <w:p w14:paraId="39A60408" w14:textId="77777777" w:rsidR="00876762" w:rsidRPr="00C4559A" w:rsidRDefault="00876762" w:rsidP="00101356">
            <w:pPr>
              <w:rPr>
                <w:sz w:val="22"/>
                <w:szCs w:val="22"/>
              </w:rPr>
            </w:pPr>
            <w:r w:rsidRPr="00C4559A">
              <w:rPr>
                <w:sz w:val="22"/>
                <w:szCs w:val="22"/>
              </w:rPr>
              <w:t>Anforderung</w:t>
            </w:r>
          </w:p>
        </w:tc>
        <w:tc>
          <w:tcPr>
            <w:tcW w:w="7261" w:type="dxa"/>
          </w:tcPr>
          <w:p w14:paraId="30F56CF7" w14:textId="77777777" w:rsidR="00876762" w:rsidRPr="00C4559A" w:rsidRDefault="00876762" w:rsidP="00101356">
            <w:pPr>
              <w:rPr>
                <w:sz w:val="22"/>
                <w:szCs w:val="22"/>
              </w:rPr>
            </w:pPr>
            <w:r>
              <w:rPr>
                <w:sz w:val="22"/>
                <w:szCs w:val="22"/>
              </w:rPr>
              <w:t>Bezugsquellen</w:t>
            </w:r>
          </w:p>
          <w:p w14:paraId="52621333" w14:textId="77777777" w:rsidR="00876762" w:rsidRPr="00C4559A" w:rsidRDefault="00876762" w:rsidP="00101356">
            <w:pPr>
              <w:rPr>
                <w:sz w:val="22"/>
                <w:szCs w:val="22"/>
              </w:rPr>
            </w:pPr>
          </w:p>
        </w:tc>
      </w:tr>
      <w:tr w:rsidR="00876762" w:rsidRPr="00C4559A" w14:paraId="163CA220" w14:textId="77777777" w:rsidTr="00101356">
        <w:tc>
          <w:tcPr>
            <w:tcW w:w="1951" w:type="dxa"/>
          </w:tcPr>
          <w:p w14:paraId="424841CD" w14:textId="77777777" w:rsidR="00876762" w:rsidRPr="00C4559A" w:rsidRDefault="00876762" w:rsidP="00101356">
            <w:pPr>
              <w:rPr>
                <w:sz w:val="22"/>
                <w:szCs w:val="22"/>
              </w:rPr>
            </w:pPr>
            <w:r w:rsidRPr="00C4559A">
              <w:rPr>
                <w:sz w:val="22"/>
                <w:szCs w:val="22"/>
              </w:rPr>
              <w:t>Beschreibung</w:t>
            </w:r>
          </w:p>
        </w:tc>
        <w:tc>
          <w:tcPr>
            <w:tcW w:w="7261" w:type="dxa"/>
          </w:tcPr>
          <w:p w14:paraId="69112A37" w14:textId="77777777" w:rsidR="00876762" w:rsidRDefault="005E1CB7" w:rsidP="005E1CB7">
            <w:pPr>
              <w:rPr>
                <w:sz w:val="22"/>
                <w:szCs w:val="22"/>
              </w:rPr>
            </w:pPr>
            <w:r>
              <w:rPr>
                <w:sz w:val="22"/>
                <w:szCs w:val="22"/>
              </w:rPr>
              <w:t>Jeder hat die Möglichkeit  nach Bezugsquellen zu suchen.</w:t>
            </w:r>
          </w:p>
          <w:p w14:paraId="528D6A87" w14:textId="77777777" w:rsidR="005E1CB7" w:rsidRPr="00C4559A" w:rsidRDefault="005E1CB7" w:rsidP="005E1CB7">
            <w:pPr>
              <w:rPr>
                <w:sz w:val="22"/>
                <w:szCs w:val="22"/>
              </w:rPr>
            </w:pPr>
            <w:r>
              <w:rPr>
                <w:sz w:val="22"/>
                <w:szCs w:val="22"/>
              </w:rPr>
              <w:t>Jedes hat die Möglichkeit neue Bezugsquelle zu erfassen und bestehende zu mutieren.</w:t>
            </w:r>
          </w:p>
        </w:tc>
      </w:tr>
      <w:tr w:rsidR="00876762" w:rsidRPr="00C4559A" w14:paraId="07FE9C8F" w14:textId="77777777" w:rsidTr="00101356">
        <w:tc>
          <w:tcPr>
            <w:tcW w:w="1951" w:type="dxa"/>
          </w:tcPr>
          <w:p w14:paraId="2F245A60" w14:textId="77777777" w:rsidR="00876762" w:rsidRPr="00C4559A" w:rsidRDefault="00876762" w:rsidP="00101356">
            <w:pPr>
              <w:rPr>
                <w:sz w:val="22"/>
                <w:szCs w:val="22"/>
              </w:rPr>
            </w:pPr>
            <w:r w:rsidRPr="00C4559A">
              <w:rPr>
                <w:sz w:val="22"/>
                <w:szCs w:val="22"/>
              </w:rPr>
              <w:t>Ziel</w:t>
            </w:r>
          </w:p>
        </w:tc>
        <w:tc>
          <w:tcPr>
            <w:tcW w:w="7261" w:type="dxa"/>
          </w:tcPr>
          <w:p w14:paraId="20ABE9EC" w14:textId="77777777" w:rsidR="005E1CB7" w:rsidRPr="00C4559A" w:rsidRDefault="00876762" w:rsidP="005E1CB7">
            <w:pPr>
              <w:rPr>
                <w:sz w:val="22"/>
                <w:szCs w:val="22"/>
              </w:rPr>
            </w:pPr>
            <w:r w:rsidRPr="00C4559A">
              <w:rPr>
                <w:sz w:val="22"/>
                <w:szCs w:val="22"/>
              </w:rPr>
              <w:t xml:space="preserve">Erfassen, bearbeiten und löschen </w:t>
            </w:r>
            <w:r w:rsidR="005E1CB7">
              <w:rPr>
                <w:sz w:val="22"/>
                <w:szCs w:val="22"/>
              </w:rPr>
              <w:t>Bezugsquellen</w:t>
            </w:r>
          </w:p>
          <w:p w14:paraId="7E39BC6D" w14:textId="77777777" w:rsidR="00876762" w:rsidRPr="00C4559A" w:rsidRDefault="00876762" w:rsidP="00101356">
            <w:pPr>
              <w:rPr>
                <w:sz w:val="22"/>
                <w:szCs w:val="22"/>
              </w:rPr>
            </w:pPr>
          </w:p>
        </w:tc>
      </w:tr>
      <w:tr w:rsidR="00876762" w:rsidRPr="00C4559A" w14:paraId="25C14E70" w14:textId="77777777" w:rsidTr="00101356">
        <w:tc>
          <w:tcPr>
            <w:tcW w:w="1951" w:type="dxa"/>
          </w:tcPr>
          <w:p w14:paraId="4DC8D046" w14:textId="77777777" w:rsidR="00876762" w:rsidRPr="00C4559A" w:rsidRDefault="00876762" w:rsidP="00101356">
            <w:pPr>
              <w:rPr>
                <w:sz w:val="22"/>
                <w:szCs w:val="22"/>
              </w:rPr>
            </w:pPr>
            <w:r w:rsidRPr="00C4559A">
              <w:rPr>
                <w:sz w:val="22"/>
                <w:szCs w:val="22"/>
              </w:rPr>
              <w:t>Priorität</w:t>
            </w:r>
          </w:p>
        </w:tc>
        <w:tc>
          <w:tcPr>
            <w:tcW w:w="7261" w:type="dxa"/>
          </w:tcPr>
          <w:p w14:paraId="2BEADB5B" w14:textId="12509B36" w:rsidR="00876762" w:rsidRPr="00C4559A" w:rsidRDefault="00D87265" w:rsidP="00101356">
            <w:pPr>
              <w:rPr>
                <w:sz w:val="22"/>
                <w:szCs w:val="22"/>
              </w:rPr>
            </w:pPr>
            <w:ins w:id="18" w:author="Denis Bittante" w:date="2015-09-10T23:07:00Z">
              <w:r>
                <w:rPr>
                  <w:sz w:val="22"/>
                  <w:szCs w:val="22"/>
                </w:rPr>
                <w:t>Kann</w:t>
              </w:r>
            </w:ins>
          </w:p>
          <w:p w14:paraId="6BEE084C" w14:textId="77777777" w:rsidR="00876762" w:rsidRPr="00C4559A" w:rsidRDefault="00876762" w:rsidP="00101356">
            <w:pPr>
              <w:rPr>
                <w:sz w:val="22"/>
                <w:szCs w:val="22"/>
              </w:rPr>
            </w:pPr>
          </w:p>
        </w:tc>
      </w:tr>
    </w:tbl>
    <w:p w14:paraId="03EAD7DD" w14:textId="77777777" w:rsidR="00EE6B82" w:rsidRDefault="00EE6B82"/>
    <w:tbl>
      <w:tblPr>
        <w:tblStyle w:val="Tabellenraster"/>
        <w:tblW w:w="0" w:type="auto"/>
        <w:tblLook w:val="04A0" w:firstRow="1" w:lastRow="0" w:firstColumn="1" w:lastColumn="0" w:noHBand="0" w:noVBand="1"/>
      </w:tblPr>
      <w:tblGrid>
        <w:gridCol w:w="1938"/>
        <w:gridCol w:w="7124"/>
      </w:tblGrid>
      <w:tr w:rsidR="00377644" w:rsidRPr="00C4559A" w14:paraId="52BE2F51" w14:textId="77777777" w:rsidTr="00377644">
        <w:tc>
          <w:tcPr>
            <w:tcW w:w="1951" w:type="dxa"/>
            <w:shd w:val="solid" w:color="E1D6CF" w:themeColor="text2" w:themeTint="33" w:fill="auto"/>
          </w:tcPr>
          <w:p w14:paraId="7CFBFBB3" w14:textId="77777777" w:rsidR="00377644" w:rsidRPr="00C4559A" w:rsidRDefault="00377644" w:rsidP="00377644">
            <w:pPr>
              <w:rPr>
                <w:sz w:val="22"/>
                <w:szCs w:val="22"/>
              </w:rPr>
            </w:pPr>
            <w:r w:rsidRPr="00C4559A">
              <w:rPr>
                <w:sz w:val="22"/>
                <w:szCs w:val="22"/>
              </w:rPr>
              <w:t>Nr.</w:t>
            </w:r>
          </w:p>
        </w:tc>
        <w:tc>
          <w:tcPr>
            <w:tcW w:w="7261" w:type="dxa"/>
            <w:shd w:val="solid" w:color="E1D6CF" w:themeColor="text2" w:themeTint="33" w:fill="auto"/>
          </w:tcPr>
          <w:p w14:paraId="69F40DB1" w14:textId="615E3248" w:rsidR="00377644" w:rsidRPr="00C4559A" w:rsidRDefault="00377644" w:rsidP="00377644">
            <w:pPr>
              <w:rPr>
                <w:sz w:val="22"/>
                <w:szCs w:val="22"/>
              </w:rPr>
            </w:pPr>
            <w:r w:rsidRPr="00C4559A">
              <w:rPr>
                <w:sz w:val="22"/>
                <w:szCs w:val="22"/>
              </w:rPr>
              <w:t>0</w:t>
            </w:r>
            <w:r>
              <w:rPr>
                <w:sz w:val="22"/>
                <w:szCs w:val="22"/>
              </w:rPr>
              <w:t>6</w:t>
            </w:r>
          </w:p>
        </w:tc>
      </w:tr>
      <w:tr w:rsidR="00377644" w:rsidRPr="00C4559A" w14:paraId="6A1D564F" w14:textId="77777777" w:rsidTr="00377644">
        <w:tc>
          <w:tcPr>
            <w:tcW w:w="1951" w:type="dxa"/>
          </w:tcPr>
          <w:p w14:paraId="652A2578" w14:textId="77777777" w:rsidR="00377644" w:rsidRPr="00C4559A" w:rsidRDefault="00377644" w:rsidP="00377644">
            <w:pPr>
              <w:rPr>
                <w:sz w:val="22"/>
                <w:szCs w:val="22"/>
              </w:rPr>
            </w:pPr>
            <w:r w:rsidRPr="00C4559A">
              <w:rPr>
                <w:sz w:val="22"/>
                <w:szCs w:val="22"/>
              </w:rPr>
              <w:t>Anforderung</w:t>
            </w:r>
          </w:p>
        </w:tc>
        <w:tc>
          <w:tcPr>
            <w:tcW w:w="7261" w:type="dxa"/>
          </w:tcPr>
          <w:p w14:paraId="1CEC4DC7" w14:textId="0BB50482" w:rsidR="00377644" w:rsidRPr="00C4559A" w:rsidRDefault="00377644" w:rsidP="00377644">
            <w:pPr>
              <w:rPr>
                <w:sz w:val="22"/>
                <w:szCs w:val="22"/>
              </w:rPr>
            </w:pPr>
            <w:r>
              <w:rPr>
                <w:sz w:val="22"/>
                <w:szCs w:val="22"/>
              </w:rPr>
              <w:t>Gartenstatistik</w:t>
            </w:r>
          </w:p>
          <w:p w14:paraId="30709553" w14:textId="77777777" w:rsidR="00377644" w:rsidRPr="00C4559A" w:rsidRDefault="00377644" w:rsidP="00377644">
            <w:pPr>
              <w:rPr>
                <w:sz w:val="22"/>
                <w:szCs w:val="22"/>
              </w:rPr>
            </w:pPr>
          </w:p>
        </w:tc>
      </w:tr>
      <w:tr w:rsidR="00377644" w:rsidRPr="00C4559A" w14:paraId="125ABA60" w14:textId="77777777" w:rsidTr="00377644">
        <w:tc>
          <w:tcPr>
            <w:tcW w:w="1951" w:type="dxa"/>
          </w:tcPr>
          <w:p w14:paraId="028507A5" w14:textId="77777777" w:rsidR="00377644" w:rsidRPr="00C4559A" w:rsidRDefault="00377644" w:rsidP="00377644">
            <w:pPr>
              <w:rPr>
                <w:sz w:val="22"/>
                <w:szCs w:val="22"/>
              </w:rPr>
            </w:pPr>
            <w:r w:rsidRPr="00C4559A">
              <w:rPr>
                <w:sz w:val="22"/>
                <w:szCs w:val="22"/>
              </w:rPr>
              <w:t>Beschreibung</w:t>
            </w:r>
          </w:p>
        </w:tc>
        <w:tc>
          <w:tcPr>
            <w:tcW w:w="7261" w:type="dxa"/>
          </w:tcPr>
          <w:p w14:paraId="03C881DE" w14:textId="77777777" w:rsidR="00377644" w:rsidRDefault="00377644" w:rsidP="00377644">
            <w:pPr>
              <w:rPr>
                <w:sz w:val="22"/>
                <w:szCs w:val="22"/>
              </w:rPr>
            </w:pPr>
            <w:r>
              <w:rPr>
                <w:sz w:val="22"/>
                <w:szCs w:val="22"/>
              </w:rPr>
              <w:t>Ein Benutzer hat eine Übersicht über verschiede Statistiken.</w:t>
            </w:r>
          </w:p>
          <w:p w14:paraId="19B2C5B0" w14:textId="49E6D74F" w:rsidR="00377644" w:rsidRDefault="00377644" w:rsidP="00377644">
            <w:pPr>
              <w:rPr>
                <w:sz w:val="22"/>
                <w:szCs w:val="22"/>
              </w:rPr>
            </w:pPr>
            <w:r>
              <w:rPr>
                <w:sz w:val="22"/>
                <w:szCs w:val="22"/>
              </w:rPr>
              <w:t>Ihm werden verschiedene Metriken zu seinem Garden ausweisen.</w:t>
            </w:r>
          </w:p>
          <w:p w14:paraId="7A56AC81" w14:textId="77777777" w:rsidR="00377644" w:rsidRDefault="00377644" w:rsidP="00377644">
            <w:pPr>
              <w:rPr>
                <w:sz w:val="22"/>
                <w:szCs w:val="22"/>
              </w:rPr>
            </w:pPr>
            <w:r>
              <w:rPr>
                <w:sz w:val="22"/>
                <w:szCs w:val="22"/>
              </w:rPr>
              <w:t>Beispiel Metriken:</w:t>
            </w:r>
          </w:p>
          <w:p w14:paraId="7C18DD6F" w14:textId="7B399383" w:rsidR="00377644" w:rsidRDefault="00377644" w:rsidP="00377644">
            <w:pPr>
              <w:rPr>
                <w:sz w:val="22"/>
                <w:szCs w:val="22"/>
              </w:rPr>
            </w:pPr>
            <w:r>
              <w:rPr>
                <w:sz w:val="22"/>
                <w:szCs w:val="22"/>
              </w:rPr>
              <w:tab/>
              <w:t>Grösse</w:t>
            </w:r>
          </w:p>
          <w:p w14:paraId="136AD0F5" w14:textId="77777777" w:rsidR="00377644" w:rsidRDefault="00377644" w:rsidP="00377644">
            <w:pPr>
              <w:rPr>
                <w:sz w:val="22"/>
                <w:szCs w:val="22"/>
              </w:rPr>
            </w:pPr>
            <w:r>
              <w:rPr>
                <w:sz w:val="22"/>
                <w:szCs w:val="22"/>
              </w:rPr>
              <w:tab/>
              <w:t>Erwarteter Ertrag</w:t>
            </w:r>
          </w:p>
          <w:p w14:paraId="267284BB" w14:textId="68872EAE" w:rsidR="00377644" w:rsidRPr="00C4559A" w:rsidRDefault="00257EAC" w:rsidP="00377644">
            <w:pPr>
              <w:rPr>
                <w:sz w:val="22"/>
                <w:szCs w:val="22"/>
              </w:rPr>
            </w:pPr>
            <w:r>
              <w:rPr>
                <w:sz w:val="22"/>
                <w:szCs w:val="22"/>
              </w:rPr>
              <w:tab/>
              <w:t>Effektiver Ertrag</w:t>
            </w:r>
          </w:p>
        </w:tc>
      </w:tr>
      <w:tr w:rsidR="00377644" w:rsidRPr="00C4559A" w14:paraId="4C72AB42" w14:textId="77777777" w:rsidTr="00377644">
        <w:tc>
          <w:tcPr>
            <w:tcW w:w="1951" w:type="dxa"/>
          </w:tcPr>
          <w:p w14:paraId="3DACB072" w14:textId="75484F84" w:rsidR="00377644" w:rsidRPr="00C4559A" w:rsidRDefault="00377644" w:rsidP="00377644">
            <w:pPr>
              <w:rPr>
                <w:sz w:val="22"/>
                <w:szCs w:val="22"/>
              </w:rPr>
            </w:pPr>
            <w:r w:rsidRPr="00C4559A">
              <w:rPr>
                <w:sz w:val="22"/>
                <w:szCs w:val="22"/>
              </w:rPr>
              <w:t>Ziel</w:t>
            </w:r>
          </w:p>
        </w:tc>
        <w:tc>
          <w:tcPr>
            <w:tcW w:w="7261" w:type="dxa"/>
          </w:tcPr>
          <w:p w14:paraId="24F9C867" w14:textId="77777777" w:rsidR="00377644" w:rsidRPr="00C4559A" w:rsidRDefault="00377644" w:rsidP="00377644">
            <w:pPr>
              <w:rPr>
                <w:sz w:val="22"/>
                <w:szCs w:val="22"/>
              </w:rPr>
            </w:pPr>
            <w:r w:rsidRPr="00C4559A">
              <w:rPr>
                <w:sz w:val="22"/>
                <w:szCs w:val="22"/>
              </w:rPr>
              <w:t xml:space="preserve">Erfassen, bearbeiten und löschen </w:t>
            </w:r>
            <w:r>
              <w:rPr>
                <w:sz w:val="22"/>
                <w:szCs w:val="22"/>
              </w:rPr>
              <w:t>Gartendaten.</w:t>
            </w:r>
          </w:p>
          <w:p w14:paraId="1D89D9BB" w14:textId="77777777" w:rsidR="00377644" w:rsidRPr="00C4559A" w:rsidRDefault="00377644" w:rsidP="00377644">
            <w:pPr>
              <w:rPr>
                <w:sz w:val="22"/>
                <w:szCs w:val="22"/>
              </w:rPr>
            </w:pPr>
          </w:p>
        </w:tc>
      </w:tr>
      <w:tr w:rsidR="00377644" w:rsidRPr="00C4559A" w14:paraId="72AAB67B" w14:textId="77777777" w:rsidTr="00377644">
        <w:tc>
          <w:tcPr>
            <w:tcW w:w="1951" w:type="dxa"/>
          </w:tcPr>
          <w:p w14:paraId="6620D206" w14:textId="77777777" w:rsidR="00377644" w:rsidRPr="00C4559A" w:rsidRDefault="00377644" w:rsidP="00377644">
            <w:pPr>
              <w:rPr>
                <w:sz w:val="22"/>
                <w:szCs w:val="22"/>
              </w:rPr>
            </w:pPr>
            <w:r w:rsidRPr="00C4559A">
              <w:rPr>
                <w:sz w:val="22"/>
                <w:szCs w:val="22"/>
              </w:rPr>
              <w:t>Priorität</w:t>
            </w:r>
          </w:p>
        </w:tc>
        <w:tc>
          <w:tcPr>
            <w:tcW w:w="7261" w:type="dxa"/>
          </w:tcPr>
          <w:p w14:paraId="14262239" w14:textId="747DE0B4" w:rsidR="00377644" w:rsidRPr="00C4559A" w:rsidRDefault="00317AB5" w:rsidP="00377644">
            <w:pPr>
              <w:rPr>
                <w:sz w:val="22"/>
                <w:szCs w:val="22"/>
              </w:rPr>
            </w:pPr>
            <w:r>
              <w:rPr>
                <w:sz w:val="22"/>
                <w:szCs w:val="22"/>
              </w:rPr>
              <w:t>Kann</w:t>
            </w:r>
          </w:p>
          <w:p w14:paraId="15FBA9B8" w14:textId="77777777" w:rsidR="00377644" w:rsidRPr="00C4559A" w:rsidRDefault="00377644" w:rsidP="00377644">
            <w:pPr>
              <w:rPr>
                <w:sz w:val="22"/>
                <w:szCs w:val="22"/>
              </w:rPr>
            </w:pPr>
          </w:p>
        </w:tc>
      </w:tr>
    </w:tbl>
    <w:p w14:paraId="65F4D77E" w14:textId="58FA9882" w:rsidR="00317AB5" w:rsidRDefault="00317AB5"/>
    <w:p w14:paraId="20B9905D" w14:textId="77777777" w:rsidR="00317AB5" w:rsidRDefault="00317AB5">
      <w:r>
        <w:br w:type="page"/>
      </w:r>
    </w:p>
    <w:p w14:paraId="0B7D177C" w14:textId="77777777" w:rsidR="00377644" w:rsidRDefault="00377644"/>
    <w:tbl>
      <w:tblPr>
        <w:tblStyle w:val="Tabellenraster"/>
        <w:tblW w:w="0" w:type="auto"/>
        <w:tblLook w:val="04A0" w:firstRow="1" w:lastRow="0" w:firstColumn="1" w:lastColumn="0" w:noHBand="0" w:noVBand="1"/>
      </w:tblPr>
      <w:tblGrid>
        <w:gridCol w:w="1940"/>
        <w:gridCol w:w="7122"/>
      </w:tblGrid>
      <w:tr w:rsidR="00317AB5" w:rsidRPr="00C4559A" w14:paraId="5E6C150A" w14:textId="77777777" w:rsidTr="002562E5">
        <w:tc>
          <w:tcPr>
            <w:tcW w:w="1951" w:type="dxa"/>
            <w:shd w:val="solid" w:color="E1D6CF" w:themeColor="text2" w:themeTint="33" w:fill="auto"/>
          </w:tcPr>
          <w:p w14:paraId="1B92F896" w14:textId="77777777" w:rsidR="00317AB5" w:rsidRPr="00C4559A" w:rsidRDefault="00317AB5" w:rsidP="002562E5">
            <w:pPr>
              <w:rPr>
                <w:sz w:val="22"/>
                <w:szCs w:val="22"/>
              </w:rPr>
            </w:pPr>
            <w:r w:rsidRPr="00C4559A">
              <w:rPr>
                <w:sz w:val="22"/>
                <w:szCs w:val="22"/>
              </w:rPr>
              <w:t>Nr.</w:t>
            </w:r>
          </w:p>
        </w:tc>
        <w:tc>
          <w:tcPr>
            <w:tcW w:w="7261" w:type="dxa"/>
            <w:shd w:val="solid" w:color="E1D6CF" w:themeColor="text2" w:themeTint="33" w:fill="auto"/>
          </w:tcPr>
          <w:p w14:paraId="7057412B" w14:textId="0D730F6A" w:rsidR="00317AB5" w:rsidRPr="00C4559A" w:rsidRDefault="00317AB5" w:rsidP="002562E5">
            <w:pPr>
              <w:rPr>
                <w:sz w:val="22"/>
                <w:szCs w:val="22"/>
              </w:rPr>
            </w:pPr>
            <w:r w:rsidRPr="00C4559A">
              <w:rPr>
                <w:sz w:val="22"/>
                <w:szCs w:val="22"/>
              </w:rPr>
              <w:t>0</w:t>
            </w:r>
            <w:r>
              <w:rPr>
                <w:sz w:val="22"/>
                <w:szCs w:val="22"/>
              </w:rPr>
              <w:t>7</w:t>
            </w:r>
          </w:p>
        </w:tc>
      </w:tr>
      <w:tr w:rsidR="00317AB5" w:rsidRPr="00C4559A" w14:paraId="692781BB" w14:textId="77777777" w:rsidTr="002562E5">
        <w:tc>
          <w:tcPr>
            <w:tcW w:w="1951" w:type="dxa"/>
          </w:tcPr>
          <w:p w14:paraId="73701BBD" w14:textId="77777777" w:rsidR="00317AB5" w:rsidRPr="00C4559A" w:rsidRDefault="00317AB5" w:rsidP="002562E5">
            <w:pPr>
              <w:rPr>
                <w:sz w:val="22"/>
                <w:szCs w:val="22"/>
              </w:rPr>
            </w:pPr>
            <w:r w:rsidRPr="00C4559A">
              <w:rPr>
                <w:sz w:val="22"/>
                <w:szCs w:val="22"/>
              </w:rPr>
              <w:t>Anforderung</w:t>
            </w:r>
          </w:p>
        </w:tc>
        <w:tc>
          <w:tcPr>
            <w:tcW w:w="7261" w:type="dxa"/>
          </w:tcPr>
          <w:p w14:paraId="2EE50C36" w14:textId="65D754D0" w:rsidR="00317AB5" w:rsidRPr="00C4559A" w:rsidRDefault="00317AB5" w:rsidP="002562E5">
            <w:pPr>
              <w:rPr>
                <w:sz w:val="22"/>
                <w:szCs w:val="22"/>
              </w:rPr>
            </w:pPr>
            <w:r>
              <w:rPr>
                <w:sz w:val="22"/>
                <w:szCs w:val="22"/>
              </w:rPr>
              <w:t>Garten Teilen</w:t>
            </w:r>
          </w:p>
          <w:p w14:paraId="2412327C" w14:textId="77777777" w:rsidR="00317AB5" w:rsidRPr="00C4559A" w:rsidRDefault="00317AB5" w:rsidP="002562E5">
            <w:pPr>
              <w:rPr>
                <w:sz w:val="22"/>
                <w:szCs w:val="22"/>
              </w:rPr>
            </w:pPr>
          </w:p>
        </w:tc>
      </w:tr>
      <w:tr w:rsidR="00317AB5" w:rsidRPr="00C4559A" w14:paraId="3B5973CE" w14:textId="77777777" w:rsidTr="002562E5">
        <w:tc>
          <w:tcPr>
            <w:tcW w:w="1951" w:type="dxa"/>
          </w:tcPr>
          <w:p w14:paraId="2BA8D61A" w14:textId="77777777" w:rsidR="00317AB5" w:rsidRPr="00C4559A" w:rsidRDefault="00317AB5" w:rsidP="002562E5">
            <w:pPr>
              <w:rPr>
                <w:sz w:val="22"/>
                <w:szCs w:val="22"/>
              </w:rPr>
            </w:pPr>
            <w:r w:rsidRPr="00C4559A">
              <w:rPr>
                <w:sz w:val="22"/>
                <w:szCs w:val="22"/>
              </w:rPr>
              <w:t>Beschreibung</w:t>
            </w:r>
          </w:p>
        </w:tc>
        <w:tc>
          <w:tcPr>
            <w:tcW w:w="7261" w:type="dxa"/>
          </w:tcPr>
          <w:p w14:paraId="417EDFB8" w14:textId="1DF5A5B4" w:rsidR="00317AB5" w:rsidRPr="00C4559A" w:rsidRDefault="00317AB5" w:rsidP="002562E5">
            <w:pPr>
              <w:rPr>
                <w:sz w:val="22"/>
                <w:szCs w:val="22"/>
              </w:rPr>
            </w:pPr>
            <w:r>
              <w:rPr>
                <w:sz w:val="22"/>
                <w:szCs w:val="22"/>
              </w:rPr>
              <w:t>Ein Benutzer soll seinen Garten anderen Benutzern freigeben können.</w:t>
            </w:r>
          </w:p>
        </w:tc>
      </w:tr>
      <w:tr w:rsidR="00317AB5" w:rsidRPr="00C4559A" w14:paraId="32362ADD" w14:textId="77777777" w:rsidTr="002562E5">
        <w:tc>
          <w:tcPr>
            <w:tcW w:w="1951" w:type="dxa"/>
          </w:tcPr>
          <w:p w14:paraId="71BC7721" w14:textId="77777777" w:rsidR="00317AB5" w:rsidRPr="00C4559A" w:rsidRDefault="00317AB5" w:rsidP="002562E5">
            <w:pPr>
              <w:rPr>
                <w:sz w:val="22"/>
                <w:szCs w:val="22"/>
              </w:rPr>
            </w:pPr>
            <w:r w:rsidRPr="00C4559A">
              <w:rPr>
                <w:sz w:val="22"/>
                <w:szCs w:val="22"/>
              </w:rPr>
              <w:t>Ziel</w:t>
            </w:r>
          </w:p>
        </w:tc>
        <w:tc>
          <w:tcPr>
            <w:tcW w:w="7261" w:type="dxa"/>
          </w:tcPr>
          <w:p w14:paraId="66333043" w14:textId="2720CDA9" w:rsidR="00317AB5" w:rsidRPr="00C4559A" w:rsidRDefault="00317AB5" w:rsidP="002562E5">
            <w:pPr>
              <w:rPr>
                <w:sz w:val="22"/>
                <w:szCs w:val="22"/>
              </w:rPr>
            </w:pPr>
            <w:r>
              <w:rPr>
                <w:sz w:val="22"/>
                <w:szCs w:val="22"/>
              </w:rPr>
              <w:t>Jeder Benutzer kann bestimmte Inhalte seines Gartens mit anderen Benutzern teilen.</w:t>
            </w:r>
          </w:p>
          <w:p w14:paraId="54CF5D2B" w14:textId="77777777" w:rsidR="00317AB5" w:rsidRPr="00C4559A" w:rsidRDefault="00317AB5" w:rsidP="002562E5">
            <w:pPr>
              <w:rPr>
                <w:sz w:val="22"/>
                <w:szCs w:val="22"/>
              </w:rPr>
            </w:pPr>
          </w:p>
        </w:tc>
      </w:tr>
      <w:tr w:rsidR="00317AB5" w:rsidRPr="00C4559A" w14:paraId="7852085C" w14:textId="77777777" w:rsidTr="002562E5">
        <w:tc>
          <w:tcPr>
            <w:tcW w:w="1951" w:type="dxa"/>
          </w:tcPr>
          <w:p w14:paraId="63173DDE" w14:textId="77777777" w:rsidR="00317AB5" w:rsidRPr="00C4559A" w:rsidRDefault="00317AB5" w:rsidP="002562E5">
            <w:pPr>
              <w:rPr>
                <w:sz w:val="22"/>
                <w:szCs w:val="22"/>
              </w:rPr>
            </w:pPr>
            <w:r w:rsidRPr="00C4559A">
              <w:rPr>
                <w:sz w:val="22"/>
                <w:szCs w:val="22"/>
              </w:rPr>
              <w:t>Priorität</w:t>
            </w:r>
          </w:p>
        </w:tc>
        <w:tc>
          <w:tcPr>
            <w:tcW w:w="7261" w:type="dxa"/>
          </w:tcPr>
          <w:p w14:paraId="0DAD68D5" w14:textId="77777777" w:rsidR="00317AB5" w:rsidRPr="00C4559A" w:rsidRDefault="00317AB5" w:rsidP="002562E5">
            <w:pPr>
              <w:rPr>
                <w:sz w:val="22"/>
                <w:szCs w:val="22"/>
              </w:rPr>
            </w:pPr>
            <w:r>
              <w:rPr>
                <w:sz w:val="22"/>
                <w:szCs w:val="22"/>
              </w:rPr>
              <w:t>Kann</w:t>
            </w:r>
          </w:p>
          <w:p w14:paraId="509B7E88" w14:textId="77777777" w:rsidR="00317AB5" w:rsidRPr="00C4559A" w:rsidRDefault="00317AB5" w:rsidP="002562E5">
            <w:pPr>
              <w:rPr>
                <w:sz w:val="22"/>
                <w:szCs w:val="22"/>
              </w:rPr>
            </w:pPr>
          </w:p>
        </w:tc>
      </w:tr>
    </w:tbl>
    <w:p w14:paraId="6367DD19" w14:textId="77777777" w:rsidR="00EE6B82" w:rsidRDefault="00EE6B82">
      <w:r>
        <w:br w:type="page"/>
      </w:r>
    </w:p>
    <w:p w14:paraId="229A018B" w14:textId="77777777" w:rsidR="004A622E" w:rsidRDefault="002B3019" w:rsidP="002B3019">
      <w:pPr>
        <w:pStyle w:val="berschrift2"/>
      </w:pPr>
      <w:r>
        <w:t xml:space="preserve">Nicht </w:t>
      </w:r>
      <w:commentRangeStart w:id="19"/>
      <w:r>
        <w:t>Funktional</w:t>
      </w:r>
      <w:bookmarkEnd w:id="17"/>
      <w:commentRangeEnd w:id="19"/>
      <w:r w:rsidR="00D87265">
        <w:rPr>
          <w:rStyle w:val="Kommentarzeichen"/>
          <w:rFonts w:ascii="Segoe UI Light" w:eastAsiaTheme="minorEastAsia" w:hAnsi="Segoe UI Light" w:cstheme="minorBidi"/>
          <w:b w:val="0"/>
          <w:bCs w:val="0"/>
          <w:color w:val="auto"/>
        </w:rPr>
        <w:commentReference w:id="19"/>
      </w:r>
    </w:p>
    <w:tbl>
      <w:tblPr>
        <w:tblStyle w:val="Tabellenraster"/>
        <w:tblW w:w="0" w:type="auto"/>
        <w:tblLook w:val="04A0" w:firstRow="1" w:lastRow="0" w:firstColumn="1" w:lastColumn="0" w:noHBand="0" w:noVBand="1"/>
      </w:tblPr>
      <w:tblGrid>
        <w:gridCol w:w="1939"/>
        <w:gridCol w:w="7123"/>
      </w:tblGrid>
      <w:tr w:rsidR="00C4559A" w14:paraId="70FF3AC6" w14:textId="77777777" w:rsidTr="00101356">
        <w:tc>
          <w:tcPr>
            <w:tcW w:w="1951" w:type="dxa"/>
            <w:shd w:val="solid" w:color="E1D6CF" w:themeColor="text2" w:themeTint="33" w:fill="auto"/>
          </w:tcPr>
          <w:p w14:paraId="0939F5D6" w14:textId="77777777" w:rsidR="00C4559A" w:rsidRPr="00C4559A" w:rsidRDefault="004A622E" w:rsidP="00101356">
            <w:pPr>
              <w:rPr>
                <w:sz w:val="22"/>
                <w:szCs w:val="22"/>
              </w:rPr>
            </w:pPr>
            <w:r w:rsidRPr="00C4559A">
              <w:rPr>
                <w:sz w:val="22"/>
                <w:szCs w:val="22"/>
              </w:rPr>
              <w:br w:type="page"/>
            </w:r>
            <w:r w:rsidR="00C4559A" w:rsidRPr="00C4559A">
              <w:rPr>
                <w:sz w:val="22"/>
                <w:szCs w:val="22"/>
              </w:rPr>
              <w:t>Nr.</w:t>
            </w:r>
          </w:p>
        </w:tc>
        <w:tc>
          <w:tcPr>
            <w:tcW w:w="7261" w:type="dxa"/>
            <w:shd w:val="solid" w:color="E1D6CF" w:themeColor="text2" w:themeTint="33" w:fill="auto"/>
          </w:tcPr>
          <w:p w14:paraId="0F98B909" w14:textId="77777777" w:rsidR="00C4559A" w:rsidRPr="00C4559A" w:rsidRDefault="00C4559A" w:rsidP="00101356">
            <w:pPr>
              <w:rPr>
                <w:sz w:val="22"/>
                <w:szCs w:val="22"/>
              </w:rPr>
            </w:pPr>
            <w:r w:rsidRPr="00C4559A">
              <w:rPr>
                <w:sz w:val="22"/>
                <w:szCs w:val="22"/>
              </w:rPr>
              <w:t>01</w:t>
            </w:r>
          </w:p>
        </w:tc>
      </w:tr>
      <w:tr w:rsidR="00C4559A" w14:paraId="19650135" w14:textId="77777777" w:rsidTr="00101356">
        <w:tc>
          <w:tcPr>
            <w:tcW w:w="1951" w:type="dxa"/>
          </w:tcPr>
          <w:p w14:paraId="0A7EBA17" w14:textId="77777777" w:rsidR="00C4559A" w:rsidRPr="00C4559A" w:rsidRDefault="00C4559A" w:rsidP="00101356">
            <w:pPr>
              <w:rPr>
                <w:sz w:val="22"/>
                <w:szCs w:val="22"/>
              </w:rPr>
            </w:pPr>
            <w:r w:rsidRPr="00C4559A">
              <w:rPr>
                <w:sz w:val="22"/>
                <w:szCs w:val="22"/>
              </w:rPr>
              <w:t>Anforderung</w:t>
            </w:r>
          </w:p>
        </w:tc>
        <w:tc>
          <w:tcPr>
            <w:tcW w:w="7261" w:type="dxa"/>
          </w:tcPr>
          <w:p w14:paraId="3AB5B715" w14:textId="77777777" w:rsidR="00B561BE" w:rsidRPr="00C4559A" w:rsidRDefault="00B561BE" w:rsidP="00B561BE">
            <w:pPr>
              <w:rPr>
                <w:sz w:val="22"/>
                <w:szCs w:val="22"/>
              </w:rPr>
            </w:pPr>
            <w:r>
              <w:rPr>
                <w:sz w:val="22"/>
                <w:szCs w:val="22"/>
              </w:rPr>
              <w:t>Zuverlässigkeit</w:t>
            </w:r>
          </w:p>
          <w:p w14:paraId="683D7958" w14:textId="77777777" w:rsidR="00C4559A" w:rsidRPr="00C4559A" w:rsidRDefault="00C4559A" w:rsidP="00101356">
            <w:pPr>
              <w:rPr>
                <w:sz w:val="22"/>
                <w:szCs w:val="22"/>
              </w:rPr>
            </w:pPr>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Das System muss fehlerfrei funktionieren. Mit einem Las</w:t>
            </w:r>
            <w:r w:rsidR="00317AB5">
              <w:rPr>
                <w:sz w:val="22"/>
                <w:szCs w:val="22"/>
              </w:rPr>
              <w:t>t</w:t>
            </w:r>
            <w:r w:rsidRPr="00B561BE">
              <w:rPr>
                <w:sz w:val="22"/>
                <w:szCs w:val="22"/>
              </w:rPr>
              <w:t xml:space="preserve">test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38"/>
        <w:gridCol w:w="7124"/>
      </w:tblGrid>
      <w:tr w:rsidR="00B561BE" w14:paraId="0A5652AC" w14:textId="77777777" w:rsidTr="00101356">
        <w:tc>
          <w:tcPr>
            <w:tcW w:w="1951" w:type="dxa"/>
            <w:shd w:val="solid" w:color="E1D6CF" w:themeColor="text2" w:themeTint="33" w:fill="auto"/>
          </w:tcPr>
          <w:p w14:paraId="57763BA5" w14:textId="77777777" w:rsidR="00B561BE" w:rsidRPr="00C4559A" w:rsidRDefault="00B561BE" w:rsidP="00101356">
            <w:pPr>
              <w:rPr>
                <w:sz w:val="22"/>
                <w:szCs w:val="22"/>
              </w:rPr>
            </w:pPr>
            <w:r w:rsidRPr="00C4559A">
              <w:rPr>
                <w:sz w:val="22"/>
                <w:szCs w:val="22"/>
              </w:rPr>
              <w:br w:type="page"/>
              <w:t>Nr.</w:t>
            </w:r>
          </w:p>
        </w:tc>
        <w:tc>
          <w:tcPr>
            <w:tcW w:w="7261" w:type="dxa"/>
            <w:shd w:val="solid" w:color="E1D6CF" w:themeColor="text2" w:themeTint="33" w:fill="auto"/>
          </w:tcPr>
          <w:p w14:paraId="6DDB1F8D" w14:textId="77777777" w:rsidR="00B561BE" w:rsidRPr="00C4559A" w:rsidRDefault="00B561BE" w:rsidP="00101356">
            <w:pPr>
              <w:rPr>
                <w:sz w:val="22"/>
                <w:szCs w:val="22"/>
              </w:rPr>
            </w:pPr>
            <w:r w:rsidRPr="00C4559A">
              <w:rPr>
                <w:sz w:val="22"/>
                <w:szCs w:val="22"/>
              </w:rPr>
              <w:t>0</w:t>
            </w:r>
            <w:r>
              <w:rPr>
                <w:sz w:val="22"/>
                <w:szCs w:val="22"/>
              </w:rPr>
              <w:t>2</w:t>
            </w:r>
          </w:p>
        </w:tc>
      </w:tr>
      <w:tr w:rsidR="00B561BE" w14:paraId="331564A4" w14:textId="77777777" w:rsidTr="00101356">
        <w:tc>
          <w:tcPr>
            <w:tcW w:w="1951" w:type="dxa"/>
          </w:tcPr>
          <w:p w14:paraId="2CAE3A12" w14:textId="77777777" w:rsidR="00B561BE" w:rsidRPr="00C4559A" w:rsidRDefault="00B561BE" w:rsidP="00101356">
            <w:pPr>
              <w:rPr>
                <w:sz w:val="22"/>
                <w:szCs w:val="22"/>
              </w:rPr>
            </w:pPr>
            <w:r w:rsidRPr="00C4559A">
              <w:rPr>
                <w:sz w:val="22"/>
                <w:szCs w:val="22"/>
              </w:rPr>
              <w:t>Anforderung</w:t>
            </w:r>
          </w:p>
        </w:tc>
        <w:tc>
          <w:tcPr>
            <w:tcW w:w="7261" w:type="dxa"/>
          </w:tcPr>
          <w:p w14:paraId="32F6971C" w14:textId="77777777" w:rsidR="00B561BE" w:rsidRPr="00C4559A" w:rsidRDefault="00942960" w:rsidP="00101356">
            <w:pPr>
              <w:rPr>
                <w:sz w:val="22"/>
                <w:szCs w:val="22"/>
              </w:rPr>
            </w:pPr>
            <w:r>
              <w:rPr>
                <w:sz w:val="22"/>
                <w:szCs w:val="22"/>
              </w:rPr>
              <w:t>Informationssicherheit</w:t>
            </w:r>
          </w:p>
          <w:p w14:paraId="390FED75" w14:textId="77777777" w:rsidR="00B561BE" w:rsidRPr="00C4559A" w:rsidRDefault="00B561BE" w:rsidP="00101356">
            <w:pPr>
              <w:rPr>
                <w:sz w:val="22"/>
                <w:szCs w:val="22"/>
              </w:rPr>
            </w:pPr>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36"/>
        <w:gridCol w:w="7126"/>
      </w:tblGrid>
      <w:tr w:rsidR="00942960" w14:paraId="1A608F0B" w14:textId="77777777" w:rsidTr="00101356">
        <w:tc>
          <w:tcPr>
            <w:tcW w:w="1951" w:type="dxa"/>
            <w:shd w:val="solid" w:color="E1D6CF" w:themeColor="text2" w:themeTint="33" w:fill="auto"/>
          </w:tcPr>
          <w:p w14:paraId="6B9A94D2" w14:textId="77777777" w:rsidR="00942960" w:rsidRPr="00C4559A" w:rsidRDefault="00942960" w:rsidP="00101356">
            <w:pPr>
              <w:rPr>
                <w:sz w:val="22"/>
                <w:szCs w:val="22"/>
              </w:rPr>
            </w:pPr>
            <w:r w:rsidRPr="00C4559A">
              <w:rPr>
                <w:sz w:val="22"/>
                <w:szCs w:val="22"/>
              </w:rPr>
              <w:br w:type="page"/>
              <w:t>Nr.</w:t>
            </w:r>
          </w:p>
        </w:tc>
        <w:tc>
          <w:tcPr>
            <w:tcW w:w="7261" w:type="dxa"/>
            <w:shd w:val="solid" w:color="E1D6CF" w:themeColor="text2" w:themeTint="33" w:fill="auto"/>
          </w:tcPr>
          <w:p w14:paraId="244C3381" w14:textId="77777777" w:rsidR="00942960" w:rsidRPr="00C4559A" w:rsidRDefault="00942960" w:rsidP="00101356">
            <w:pPr>
              <w:rPr>
                <w:sz w:val="22"/>
                <w:szCs w:val="22"/>
              </w:rPr>
            </w:pPr>
            <w:r w:rsidRPr="00C4559A">
              <w:rPr>
                <w:sz w:val="22"/>
                <w:szCs w:val="22"/>
              </w:rPr>
              <w:t>0</w:t>
            </w:r>
            <w:r>
              <w:rPr>
                <w:sz w:val="22"/>
                <w:szCs w:val="22"/>
              </w:rPr>
              <w:t>3</w:t>
            </w:r>
          </w:p>
        </w:tc>
      </w:tr>
      <w:tr w:rsidR="00942960" w14:paraId="26B1F840" w14:textId="77777777" w:rsidTr="00101356">
        <w:tc>
          <w:tcPr>
            <w:tcW w:w="1951" w:type="dxa"/>
          </w:tcPr>
          <w:p w14:paraId="055C4ECC" w14:textId="77777777" w:rsidR="00942960" w:rsidRPr="00C4559A" w:rsidRDefault="00942960" w:rsidP="00101356">
            <w:pPr>
              <w:rPr>
                <w:sz w:val="22"/>
                <w:szCs w:val="22"/>
              </w:rPr>
            </w:pPr>
            <w:r w:rsidRPr="00C4559A">
              <w:rPr>
                <w:sz w:val="22"/>
                <w:szCs w:val="22"/>
              </w:rPr>
              <w:t>Anforderung</w:t>
            </w:r>
          </w:p>
        </w:tc>
        <w:tc>
          <w:tcPr>
            <w:tcW w:w="7261" w:type="dxa"/>
          </w:tcPr>
          <w:p w14:paraId="4147AB9F" w14:textId="77777777" w:rsidR="00942960" w:rsidRPr="00C4559A" w:rsidRDefault="00942960" w:rsidP="00101356">
            <w:pPr>
              <w:rPr>
                <w:sz w:val="22"/>
                <w:szCs w:val="22"/>
              </w:rPr>
            </w:pPr>
            <w:r>
              <w:rPr>
                <w:sz w:val="22"/>
                <w:szCs w:val="22"/>
              </w:rPr>
              <w:t>Benutzbarkeit</w:t>
            </w:r>
          </w:p>
          <w:p w14:paraId="758FBF7C" w14:textId="77777777" w:rsidR="00942960" w:rsidRPr="00C4559A" w:rsidRDefault="00942960" w:rsidP="00101356">
            <w:pPr>
              <w:rPr>
                <w:sz w:val="22"/>
                <w:szCs w:val="22"/>
              </w:rPr>
            </w:pPr>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 xml:space="preserve">sein. Ein Menu darf </w:t>
            </w:r>
            <w:r w:rsidR="00195CCE">
              <w:rPr>
                <w:sz w:val="22"/>
                <w:szCs w:val="22"/>
              </w:rPr>
              <w:t>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20"/>
            <w:r w:rsidRPr="001D060B">
              <w:rPr>
                <w:sz w:val="22"/>
                <w:szCs w:val="22"/>
              </w:rPr>
              <w:t xml:space="preserve">Die ähnliche Informationen mit </w:t>
            </w:r>
            <w:r>
              <w:rPr>
                <w:sz w:val="22"/>
                <w:szCs w:val="22"/>
              </w:rPr>
              <w:t>eine Farbe gruppieren/markieren.</w:t>
            </w:r>
            <w:commentRangeEnd w:id="20"/>
            <w:r w:rsidR="00195CCE">
              <w:rPr>
                <w:rStyle w:val="Kommentarzeichen"/>
                <w:rFonts w:eastAsiaTheme="minorEastAsia" w:cstheme="minorBidi"/>
                <w:kern w:val="0"/>
                <w:lang w:eastAsia="en-US"/>
                <w14:ligatures w14:val="none"/>
              </w:rPr>
              <w:commentReference w:id="20"/>
            </w:r>
          </w:p>
        </w:tc>
      </w:tr>
    </w:tbl>
    <w:p w14:paraId="7DCE0B26" w14:textId="6B1F32A0"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39"/>
        <w:gridCol w:w="7123"/>
      </w:tblGrid>
      <w:tr w:rsidR="001D060B" w14:paraId="4D3CEAAE" w14:textId="77777777" w:rsidTr="00101356">
        <w:tc>
          <w:tcPr>
            <w:tcW w:w="1951" w:type="dxa"/>
            <w:shd w:val="solid" w:color="E1D6CF" w:themeColor="text2" w:themeTint="33" w:fill="auto"/>
          </w:tcPr>
          <w:p w14:paraId="648E9F9F" w14:textId="77777777" w:rsidR="001D060B" w:rsidRPr="00C4559A" w:rsidRDefault="001D060B" w:rsidP="00101356">
            <w:pPr>
              <w:rPr>
                <w:sz w:val="22"/>
                <w:szCs w:val="22"/>
              </w:rPr>
            </w:pPr>
            <w:commentRangeStart w:id="21"/>
            <w:r w:rsidRPr="00C4559A">
              <w:rPr>
                <w:sz w:val="22"/>
                <w:szCs w:val="22"/>
              </w:rPr>
              <w:br w:type="page"/>
              <w:t>Nr.</w:t>
            </w:r>
          </w:p>
        </w:tc>
        <w:tc>
          <w:tcPr>
            <w:tcW w:w="7261" w:type="dxa"/>
            <w:shd w:val="solid" w:color="E1D6CF" w:themeColor="text2" w:themeTint="33" w:fill="auto"/>
          </w:tcPr>
          <w:p w14:paraId="4E8E897A" w14:textId="77777777" w:rsidR="001D060B" w:rsidRPr="00C4559A" w:rsidRDefault="001D060B" w:rsidP="001D060B">
            <w:pPr>
              <w:rPr>
                <w:sz w:val="22"/>
                <w:szCs w:val="22"/>
              </w:rPr>
            </w:pPr>
            <w:r w:rsidRPr="00C4559A">
              <w:rPr>
                <w:sz w:val="22"/>
                <w:szCs w:val="22"/>
              </w:rPr>
              <w:t>0</w:t>
            </w:r>
            <w:r>
              <w:rPr>
                <w:sz w:val="22"/>
                <w:szCs w:val="22"/>
              </w:rPr>
              <w:t>4</w:t>
            </w:r>
          </w:p>
        </w:tc>
      </w:tr>
      <w:tr w:rsidR="001D060B" w14:paraId="39361097" w14:textId="77777777" w:rsidTr="00101356">
        <w:tc>
          <w:tcPr>
            <w:tcW w:w="1951" w:type="dxa"/>
          </w:tcPr>
          <w:p w14:paraId="3503FB7D" w14:textId="77777777" w:rsidR="001D060B" w:rsidRPr="00C4559A" w:rsidRDefault="001D060B" w:rsidP="00101356">
            <w:pPr>
              <w:rPr>
                <w:sz w:val="22"/>
                <w:szCs w:val="22"/>
              </w:rPr>
            </w:pPr>
            <w:r w:rsidRPr="00C4559A">
              <w:rPr>
                <w:sz w:val="22"/>
                <w:szCs w:val="22"/>
              </w:rPr>
              <w:t>Anforderung</w:t>
            </w:r>
          </w:p>
        </w:tc>
        <w:tc>
          <w:tcPr>
            <w:tcW w:w="7261" w:type="dxa"/>
          </w:tcPr>
          <w:p w14:paraId="74D3C1EC" w14:textId="77777777" w:rsidR="001D060B" w:rsidRPr="00C4559A" w:rsidRDefault="001D060B" w:rsidP="00101356">
            <w:pPr>
              <w:rPr>
                <w:sz w:val="22"/>
                <w:szCs w:val="22"/>
              </w:rPr>
            </w:pPr>
            <w:r>
              <w:rPr>
                <w:sz w:val="22"/>
                <w:szCs w:val="22"/>
              </w:rPr>
              <w:t>Rechtliches</w:t>
            </w:r>
          </w:p>
          <w:p w14:paraId="7AC380ED" w14:textId="77777777" w:rsidR="001D060B" w:rsidRPr="00C4559A" w:rsidRDefault="001D060B" w:rsidP="00101356">
            <w:pPr>
              <w:rPr>
                <w:sz w:val="22"/>
                <w:szCs w:val="22"/>
              </w:rPr>
            </w:pPr>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DFC7C44" w14:textId="77777777" w:rsidR="001D060B" w:rsidRPr="00C4559A" w:rsidRDefault="001D060B" w:rsidP="00101356">
            <w:pPr>
              <w:rPr>
                <w:sz w:val="22"/>
                <w:szCs w:val="22"/>
              </w:rPr>
            </w:pPr>
            <w:r w:rsidRPr="001D060B">
              <w:rPr>
                <w:sz w:val="22"/>
                <w:szCs w:val="22"/>
              </w:rPr>
              <w:t>Schweizer Gesetzgebung und Richtlinien müssen eingehalten werden.</w:t>
            </w:r>
            <w:commentRangeEnd w:id="21"/>
            <w:r w:rsidR="00D87265">
              <w:rPr>
                <w:rStyle w:val="Kommentarzeichen"/>
                <w:rFonts w:eastAsiaTheme="minorEastAsia" w:cstheme="minorBidi"/>
                <w:kern w:val="0"/>
                <w:lang w:eastAsia="en-US"/>
                <w14:ligatures w14:val="none"/>
              </w:rPr>
              <w:commentReference w:id="21"/>
            </w:r>
          </w:p>
        </w:tc>
      </w:tr>
    </w:tbl>
    <w:p w14:paraId="3B9F155B" w14:textId="77777777" w:rsidR="00974249" w:rsidRDefault="00974249">
      <w:pPr>
        <w:rPr>
          <w:rFonts w:asciiTheme="majorHAnsi" w:eastAsiaTheme="majorEastAsia" w:hAnsiTheme="majorHAnsi" w:cstheme="majorBidi"/>
          <w:b/>
          <w:bCs/>
          <w:color w:val="A6A6A6" w:themeColor="background1" w:themeShade="A6"/>
          <w:sz w:val="26"/>
          <w:szCs w:val="26"/>
        </w:rPr>
      </w:pPr>
    </w:p>
    <w:p w14:paraId="6103102F" w14:textId="77777777" w:rsidR="00974249" w:rsidRDefault="00974249">
      <w:pPr>
        <w:rPr>
          <w:rFonts w:asciiTheme="majorHAnsi" w:eastAsiaTheme="majorEastAsia" w:hAnsiTheme="majorHAnsi" w:cstheme="majorBidi"/>
          <w:b/>
          <w:bCs/>
          <w:color w:val="A6A6A6" w:themeColor="background1" w:themeShade="A6"/>
          <w:sz w:val="26"/>
          <w:szCs w:val="26"/>
        </w:rPr>
      </w:pPr>
      <w:r>
        <w:rPr>
          <w:rFonts w:asciiTheme="majorHAnsi" w:eastAsiaTheme="majorEastAsia" w:hAnsiTheme="majorHAnsi" w:cstheme="majorBidi"/>
          <w:b/>
          <w:bCs/>
          <w:color w:val="A6A6A6" w:themeColor="background1" w:themeShade="A6"/>
          <w:sz w:val="26"/>
          <w:szCs w:val="26"/>
        </w:rPr>
        <w:br w:type="page"/>
      </w:r>
    </w:p>
    <w:p w14:paraId="4D90C9E5" w14:textId="77777777" w:rsidR="00B561BE" w:rsidRDefault="00B561BE">
      <w:pPr>
        <w:rPr>
          <w:rFonts w:asciiTheme="majorHAnsi" w:eastAsiaTheme="majorEastAsia" w:hAnsiTheme="majorHAnsi" w:cstheme="majorBidi"/>
          <w:b/>
          <w:bCs/>
          <w:color w:val="A6A6A6" w:themeColor="background1" w:themeShade="A6"/>
          <w:sz w:val="26"/>
          <w:szCs w:val="26"/>
        </w:rPr>
      </w:pPr>
    </w:p>
    <w:p w14:paraId="469E2278" w14:textId="77777777" w:rsidR="00882D63" w:rsidRDefault="004A622E" w:rsidP="004A622E">
      <w:pPr>
        <w:pStyle w:val="berschrift1"/>
      </w:pPr>
      <w:bookmarkStart w:id="22" w:name="_Toc428956770"/>
      <w:r>
        <w:t>Abgrenzung</w:t>
      </w:r>
      <w:bookmarkEnd w:id="22"/>
    </w:p>
    <w:p w14:paraId="3B9D2BFD" w14:textId="0FEB877B" w:rsidR="00882D63" w:rsidRP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17AD4CF3" w14:textId="77777777" w:rsidR="004A622E" w:rsidRPr="004A622E" w:rsidRDefault="004A622E" w:rsidP="004A622E">
      <w:pPr>
        <w:pStyle w:val="berschrift1"/>
      </w:pPr>
      <w:bookmarkStart w:id="23" w:name="_Toc428956771"/>
      <w:r>
        <w:t>Abhängigkeiten und Einflüsse</w:t>
      </w:r>
      <w:bookmarkEnd w:id="23"/>
    </w:p>
    <w:p w14:paraId="6E6DB70E" w14:textId="77777777" w:rsidR="00204642" w:rsidRDefault="00204642" w:rsidP="005636B6">
      <w:pPr>
        <w:pStyle w:val="berschrift1"/>
      </w:pPr>
      <w:bookmarkStart w:id="24" w:name="_Toc428956772"/>
      <w:r>
        <w:t>Rahmenbedingungen</w:t>
      </w:r>
      <w:bookmarkEnd w:id="24"/>
    </w:p>
    <w:p w14:paraId="02147772" w14:textId="77777777" w:rsidR="00D4610D" w:rsidRDefault="00D4610D" w:rsidP="00D4610D">
      <w:pPr>
        <w:pStyle w:val="berschrift1"/>
      </w:pPr>
      <w:r>
        <w:t>Technische Ressourcen</w:t>
      </w:r>
    </w:p>
    <w:p w14:paraId="6636FE7E" w14:textId="77777777" w:rsidR="00EE6B82" w:rsidRDefault="00204642" w:rsidP="00A50820">
      <w:pPr>
        <w:pStyle w:val="berschrift1"/>
      </w:pPr>
      <w:bookmarkStart w:id="25" w:name="_Toc428956773"/>
      <w:r>
        <w:t>Projektkosten &amp; Nutzen</w:t>
      </w:r>
      <w:bookmarkEnd w:id="25"/>
    </w:p>
    <w:p w14:paraId="66CE1CD0" w14:textId="77777777" w:rsidR="00EE6B82" w:rsidRDefault="00EE6B82">
      <w:pPr>
        <w:rPr>
          <w:rFonts w:asciiTheme="majorHAnsi" w:eastAsiaTheme="majorEastAsia" w:hAnsiTheme="majorHAnsi" w:cstheme="majorBidi"/>
          <w:b/>
          <w:bCs/>
          <w:color w:val="808080" w:themeColor="background1" w:themeShade="80"/>
          <w:sz w:val="28"/>
          <w:szCs w:val="28"/>
        </w:rPr>
      </w:pPr>
      <w:r>
        <w:br w:type="page"/>
      </w:r>
    </w:p>
    <w:p w14:paraId="0C343DC5" w14:textId="77777777" w:rsidR="00EE6B82" w:rsidRDefault="00204642" w:rsidP="00E12604">
      <w:pPr>
        <w:pStyle w:val="berschrift1"/>
      </w:pPr>
      <w:bookmarkStart w:id="26" w:name="_Toc428956774"/>
      <w:r>
        <w:lastRenderedPageBreak/>
        <w:t>Risiken</w:t>
      </w:r>
      <w:bookmarkEnd w:id="26"/>
    </w:p>
    <w:p w14:paraId="6583A1B4" w14:textId="77777777" w:rsidR="00EE6B82" w:rsidRPr="00472AB4" w:rsidRDefault="00EE6B82" w:rsidP="00EE6B82">
      <w:pPr>
        <w:rPr>
          <w:b/>
          <w:sz w:val="28"/>
          <w:szCs w:val="28"/>
        </w:rPr>
      </w:pPr>
      <w:commentRangeStart w:id="27"/>
      <w:r>
        <w:rPr>
          <w:b/>
          <w:sz w:val="28"/>
          <w:szCs w:val="28"/>
        </w:rPr>
        <w:t>R</w:t>
      </w:r>
      <w:r w:rsidRPr="00472AB4">
        <w:rPr>
          <w:b/>
          <w:sz w:val="28"/>
          <w:szCs w:val="28"/>
        </w:rPr>
        <w:t>isiken hinsicht</w:t>
      </w:r>
      <w:r>
        <w:rPr>
          <w:b/>
          <w:sz w:val="28"/>
          <w:szCs w:val="28"/>
        </w:rPr>
        <w:t>lich der personellen Ressourcen</w:t>
      </w:r>
    </w:p>
    <w:p w14:paraId="05DF5C12" w14:textId="77777777" w:rsidR="00EE6B82" w:rsidRPr="0069779A" w:rsidRDefault="00EE6B82" w:rsidP="00EE6B82">
      <w:pPr>
        <w:rPr>
          <w:sz w:val="24"/>
          <w:szCs w:val="24"/>
        </w:rPr>
      </w:pPr>
      <w:r>
        <w:rPr>
          <w:sz w:val="24"/>
          <w:szCs w:val="24"/>
        </w:rPr>
        <w:t>Das Projektteam besteht aus drei kompetenten Mitgliedern, welche in der Lage sind, die bestehenden Aufgaben erfolgreich zu lösen.</w:t>
      </w:r>
      <w:r w:rsidRPr="0069779A">
        <w:rPr>
          <w:sz w:val="24"/>
          <w:szCs w:val="24"/>
        </w:rPr>
        <w:t xml:space="preserve"> Die Erwartungen sind realistisch und machbar. Alle Teammitglieder stehen für die gesamte Projektdauer zur Verfügung, es besteht Gefahr das ein oder mehrere </w:t>
      </w:r>
      <w:r w:rsidRPr="00EE6B82">
        <w:rPr>
          <w:sz w:val="24"/>
          <w:szCs w:val="24"/>
        </w:rPr>
        <w:t>Teammietglieder teilweise oder ganz aussteigen.</w:t>
      </w:r>
      <w:r>
        <w:rPr>
          <w:sz w:val="24"/>
          <w:szCs w:val="24"/>
        </w:rPr>
        <w:t xml:space="preserve"> </w:t>
      </w:r>
    </w:p>
    <w:p w14:paraId="64DBE4AC" w14:textId="77777777" w:rsidR="00EE6B82" w:rsidRPr="00472AB4" w:rsidRDefault="00EE6B82" w:rsidP="00EE6B82">
      <w:pPr>
        <w:rPr>
          <w:b/>
          <w:sz w:val="28"/>
          <w:szCs w:val="28"/>
        </w:rPr>
      </w:pPr>
      <w:r w:rsidRPr="00472AB4">
        <w:rPr>
          <w:b/>
          <w:sz w:val="28"/>
          <w:szCs w:val="28"/>
        </w:rPr>
        <w:t xml:space="preserve">Risiken hinsichtlich der </w:t>
      </w:r>
      <w:r>
        <w:rPr>
          <w:b/>
          <w:sz w:val="28"/>
          <w:szCs w:val="28"/>
        </w:rPr>
        <w:t>Zeitplanung</w:t>
      </w:r>
    </w:p>
    <w:p w14:paraId="62E074EC" w14:textId="77777777" w:rsidR="00EE6B82" w:rsidRDefault="00EE6B82" w:rsidP="00EE6B82">
      <w:pPr>
        <w:spacing w:after="0"/>
        <w:rPr>
          <w:sz w:val="24"/>
          <w:szCs w:val="24"/>
        </w:rPr>
      </w:pPr>
      <w:r>
        <w:rPr>
          <w:sz w:val="24"/>
          <w:szCs w:val="24"/>
        </w:rPr>
        <w:t xml:space="preserve">Das Team ist noch nicht eingespielt. Besitz die nötige Ausstattung (Hardware, Software). </w:t>
      </w:r>
    </w:p>
    <w:p w14:paraId="57F264CA" w14:textId="77777777" w:rsidR="00EE6B82" w:rsidRDefault="00EE6B82" w:rsidP="00EE6B82">
      <w:pPr>
        <w:spacing w:after="0"/>
        <w:rPr>
          <w:sz w:val="24"/>
          <w:szCs w:val="24"/>
        </w:rPr>
      </w:pPr>
      <w:r>
        <w:rPr>
          <w:sz w:val="24"/>
          <w:szCs w:val="24"/>
        </w:rPr>
        <w:t xml:space="preserve">Ein genauer Zeitplan wurde festgelegt und die Anforderungen wurden klar spezifiziert. Änderungen an Anforderungen sind eher nicht zu erwarten. </w:t>
      </w:r>
    </w:p>
    <w:p w14:paraId="0911782C" w14:textId="77777777" w:rsidR="00EE6B82" w:rsidRDefault="00EE6B82" w:rsidP="00EE6B82">
      <w:pPr>
        <w:spacing w:after="0"/>
        <w:rPr>
          <w:sz w:val="24"/>
          <w:szCs w:val="24"/>
        </w:rPr>
      </w:pPr>
    </w:p>
    <w:p w14:paraId="7E3BDAD7" w14:textId="77777777" w:rsidR="00EE6B82" w:rsidRDefault="00EE6B82" w:rsidP="00EE6B82">
      <w:pPr>
        <w:rPr>
          <w:b/>
          <w:sz w:val="28"/>
          <w:szCs w:val="28"/>
        </w:rPr>
      </w:pPr>
      <w:r w:rsidRPr="00472AB4">
        <w:rPr>
          <w:b/>
          <w:sz w:val="28"/>
          <w:szCs w:val="28"/>
        </w:rPr>
        <w:t xml:space="preserve">Risiken hinsichtlich der </w:t>
      </w:r>
      <w:r>
        <w:rPr>
          <w:b/>
          <w:sz w:val="28"/>
          <w:szCs w:val="28"/>
        </w:rPr>
        <w:t>Kosten und Leistungen</w:t>
      </w:r>
    </w:p>
    <w:p w14:paraId="59476669" w14:textId="77777777" w:rsidR="00EE6B82" w:rsidRDefault="00EE6B82" w:rsidP="00EE6B82">
      <w:pPr>
        <w:rPr>
          <w:sz w:val="24"/>
          <w:szCs w:val="24"/>
        </w:rPr>
      </w:pPr>
      <w:r>
        <w:rPr>
          <w:sz w:val="24"/>
          <w:szCs w:val="24"/>
        </w:rPr>
        <w:t xml:space="preserve">Es bestehen keine Risiken hinsichtlich der Kosten, weil wir keine Finanzielle ausgaben haben. Anforderungsspezifikation ist nicht zu komplex, es handelt sich um eine eigene Anwendung welche nicht in andere Systeme eingebunden werden muss. Es sind keine häufige Änderungen der Anforderungsspezifikation zu erwarten.  Die Teammitglieder haben die notwendigen Erfahrungen sind aber </w:t>
      </w:r>
      <w:r w:rsidRPr="00EE6B82">
        <w:rPr>
          <w:sz w:val="24"/>
          <w:szCs w:val="24"/>
        </w:rPr>
        <w:t>begrenzt verfügbar (ca. 8-16 Std/ Woche</w:t>
      </w:r>
      <w:r>
        <w:rPr>
          <w:b/>
          <w:sz w:val="24"/>
          <w:szCs w:val="24"/>
        </w:rPr>
        <w:t>)</w:t>
      </w:r>
    </w:p>
    <w:p w14:paraId="2330B12C" w14:textId="77777777" w:rsidR="00EE6B82" w:rsidRDefault="00EE6B82" w:rsidP="00EE6B82">
      <w:pPr>
        <w:rPr>
          <w:b/>
          <w:sz w:val="28"/>
          <w:szCs w:val="28"/>
        </w:rPr>
      </w:pPr>
      <w:r w:rsidRPr="00472AB4">
        <w:rPr>
          <w:b/>
          <w:sz w:val="28"/>
          <w:szCs w:val="28"/>
        </w:rPr>
        <w:t xml:space="preserve">Risiken hinsichtlich der </w:t>
      </w:r>
      <w:r>
        <w:rPr>
          <w:b/>
          <w:sz w:val="28"/>
          <w:szCs w:val="28"/>
        </w:rPr>
        <w:t>Anforderungsspezifikation</w:t>
      </w:r>
    </w:p>
    <w:p w14:paraId="1E09B576" w14:textId="77777777" w:rsidR="00EE6B82" w:rsidRDefault="00EE6B82" w:rsidP="00EE6B82">
      <w:pPr>
        <w:rPr>
          <w:sz w:val="24"/>
          <w:szCs w:val="24"/>
        </w:rPr>
      </w:pPr>
      <w:r>
        <w:rPr>
          <w:sz w:val="24"/>
          <w:szCs w:val="24"/>
        </w:rPr>
        <w:t xml:space="preserve">Die Anforderungen wurden formal spezifiziert und die Komplexität des Projekts ist allen Mitgliedern bekannt. Die geforderte Funktionalität der Software ist klar und verständlich. </w:t>
      </w:r>
    </w:p>
    <w:p w14:paraId="7583267D" w14:textId="77777777" w:rsidR="00EE6B82" w:rsidRDefault="00EE6B82" w:rsidP="00EE6B82">
      <w:pPr>
        <w:rPr>
          <w:b/>
          <w:sz w:val="28"/>
          <w:szCs w:val="28"/>
        </w:rPr>
      </w:pPr>
      <w:r w:rsidRPr="001F4795">
        <w:rPr>
          <w:b/>
          <w:sz w:val="28"/>
          <w:szCs w:val="28"/>
        </w:rPr>
        <w:t xml:space="preserve">Risiken extern bezogener Komponenten und extern ausgeführter Arbeiten </w:t>
      </w:r>
    </w:p>
    <w:p w14:paraId="43687336" w14:textId="77777777" w:rsidR="00EE6B82" w:rsidRDefault="00EE6B82" w:rsidP="00EE6B82">
      <w:pPr>
        <w:rPr>
          <w:sz w:val="24"/>
          <w:szCs w:val="24"/>
        </w:rPr>
      </w:pPr>
      <w:r>
        <w:rPr>
          <w:sz w:val="24"/>
          <w:szCs w:val="24"/>
        </w:rPr>
        <w:t>Es sind keine externen Komponenten geplant, es werden auch keine Arbeiten von externen ausgeführt.</w:t>
      </w:r>
    </w:p>
    <w:p w14:paraId="1918A461" w14:textId="77777777" w:rsidR="00EE6B82" w:rsidRDefault="00EE6B82" w:rsidP="00EE6B82">
      <w:pPr>
        <w:rPr>
          <w:b/>
          <w:sz w:val="28"/>
          <w:szCs w:val="28"/>
        </w:rPr>
      </w:pPr>
      <w:r>
        <w:rPr>
          <w:b/>
          <w:sz w:val="28"/>
          <w:szCs w:val="28"/>
        </w:rPr>
        <w:t>Anwendungsbezogen Risiken</w:t>
      </w:r>
    </w:p>
    <w:p w14:paraId="6166D4D5" w14:textId="77777777" w:rsidR="00EE6B82" w:rsidRDefault="00EE6B82" w:rsidP="00EE6B82">
      <w:pPr>
        <w:rPr>
          <w:sz w:val="24"/>
          <w:szCs w:val="24"/>
        </w:rPr>
      </w:pPr>
      <w:r>
        <w:rPr>
          <w:sz w:val="24"/>
          <w:szCs w:val="24"/>
        </w:rPr>
        <w:t>Es sind keine Messverfahren der Performance während der Implementierung vorgesehen, es bestehen keine Performance Vorgaben, es wurde auch keine Tools zum Messen der Performance.</w:t>
      </w:r>
    </w:p>
    <w:p w14:paraId="40FFE70A" w14:textId="77777777" w:rsidR="00EE6B82" w:rsidRDefault="00EE6B82" w:rsidP="00EE6B82">
      <w:pPr>
        <w:rPr>
          <w:b/>
          <w:sz w:val="28"/>
          <w:szCs w:val="28"/>
        </w:rPr>
      </w:pPr>
      <w:r>
        <w:rPr>
          <w:b/>
          <w:sz w:val="28"/>
          <w:szCs w:val="28"/>
        </w:rPr>
        <w:t>Technische Risiken</w:t>
      </w:r>
    </w:p>
    <w:p w14:paraId="344F478C" w14:textId="77777777" w:rsidR="00EE6B82" w:rsidRDefault="00EE6B82" w:rsidP="00EE6B82">
      <w:pPr>
        <w:rPr>
          <w:sz w:val="24"/>
          <w:szCs w:val="24"/>
        </w:rPr>
      </w:pPr>
      <w:r>
        <w:rPr>
          <w:sz w:val="24"/>
          <w:szCs w:val="24"/>
        </w:rPr>
        <w:lastRenderedPageBreak/>
        <w:t>Alle notwendigen Technischen Voraussetzungen sind vorhanden (Hardware, Software) und auch die Teammitglieder sind geschult oder haben Erfahrungen mit dem Umgang mit Werkzeugen.</w:t>
      </w:r>
    </w:p>
    <w:p w14:paraId="60788253" w14:textId="77777777" w:rsidR="00EE6B82" w:rsidRDefault="00EE6B82" w:rsidP="00EE6B82">
      <w:pPr>
        <w:rPr>
          <w:b/>
          <w:sz w:val="28"/>
          <w:szCs w:val="28"/>
        </w:rPr>
      </w:pPr>
      <w:r>
        <w:rPr>
          <w:b/>
          <w:sz w:val="28"/>
          <w:szCs w:val="28"/>
        </w:rPr>
        <w:t>Geschäftliche und kaufmännische Risiken</w:t>
      </w:r>
    </w:p>
    <w:p w14:paraId="0A2C9A66" w14:textId="77777777" w:rsidR="00EE6B82" w:rsidRDefault="00EE6B82" w:rsidP="00EE6B82">
      <w:pPr>
        <w:rPr>
          <w:sz w:val="24"/>
          <w:szCs w:val="24"/>
        </w:rPr>
      </w:pPr>
      <w:r>
        <w:rPr>
          <w:sz w:val="24"/>
          <w:szCs w:val="24"/>
        </w:rPr>
        <w:t xml:space="preserve">Keine </w:t>
      </w:r>
    </w:p>
    <w:p w14:paraId="6C2BF246" w14:textId="77777777" w:rsidR="00EE6B82" w:rsidRDefault="00EE6B82" w:rsidP="00EE6B82">
      <w:pPr>
        <w:rPr>
          <w:b/>
          <w:sz w:val="28"/>
          <w:szCs w:val="28"/>
        </w:rPr>
      </w:pPr>
      <w:r>
        <w:rPr>
          <w:b/>
          <w:sz w:val="28"/>
          <w:szCs w:val="28"/>
        </w:rPr>
        <w:t>Risiken des Umfelds.</w:t>
      </w:r>
    </w:p>
    <w:p w14:paraId="6CFA629C" w14:textId="77777777" w:rsidR="00EE6B82" w:rsidRDefault="00EE6B82" w:rsidP="00EE6B82">
      <w:pPr>
        <w:rPr>
          <w:sz w:val="24"/>
          <w:szCs w:val="24"/>
        </w:rPr>
      </w:pPr>
      <w:r>
        <w:rPr>
          <w:sz w:val="24"/>
          <w:szCs w:val="24"/>
        </w:rPr>
        <w:t>Keine.</w:t>
      </w:r>
    </w:p>
    <w:p w14:paraId="5CA5EC30" w14:textId="77777777" w:rsidR="00EE6B82" w:rsidRDefault="00EE6B82" w:rsidP="00EE6B82">
      <w:pPr>
        <w:rPr>
          <w:b/>
          <w:sz w:val="32"/>
          <w:szCs w:val="32"/>
        </w:rPr>
      </w:pPr>
      <w:r w:rsidRPr="00E5345D">
        <w:rPr>
          <w:b/>
          <w:sz w:val="32"/>
          <w:szCs w:val="32"/>
        </w:rPr>
        <w:t>Risikoanalyse</w:t>
      </w:r>
    </w:p>
    <w:p w14:paraId="6462CE78" w14:textId="77777777" w:rsidR="00EE6B82" w:rsidRDefault="00EE6B82" w:rsidP="00EE6B82">
      <w:pPr>
        <w:rPr>
          <w:sz w:val="24"/>
          <w:szCs w:val="24"/>
        </w:rPr>
      </w:pPr>
      <w:r>
        <w:rPr>
          <w:sz w:val="24"/>
          <w:szCs w:val="24"/>
        </w:rPr>
        <w:t xml:space="preserve">Es besteht </w:t>
      </w:r>
      <w:r w:rsidRPr="00A637CB">
        <w:rPr>
          <w:sz w:val="24"/>
          <w:szCs w:val="24"/>
        </w:rPr>
        <w:t xml:space="preserve">Gefahr das ein oder mehrere Teammietglieder </w:t>
      </w:r>
      <w:r>
        <w:rPr>
          <w:sz w:val="24"/>
          <w:szCs w:val="24"/>
        </w:rPr>
        <w:t xml:space="preserve">vom Projekt aussteigen. </w:t>
      </w:r>
    </w:p>
    <w:p w14:paraId="3D97B40D" w14:textId="77777777" w:rsidR="00EE6B82" w:rsidRDefault="00EE6B82" w:rsidP="00EE6B82">
      <w:pPr>
        <w:rPr>
          <w:sz w:val="24"/>
          <w:szCs w:val="24"/>
        </w:rPr>
      </w:pPr>
      <w:r>
        <w:rPr>
          <w:sz w:val="24"/>
          <w:szCs w:val="24"/>
        </w:rPr>
        <w:t>Das Team ist nicht eingespielt.</w:t>
      </w:r>
    </w:p>
    <w:p w14:paraId="7FE3241F" w14:textId="77777777" w:rsidR="00EE6B82" w:rsidRDefault="00EE6B82" w:rsidP="00EE6B82">
      <w:pPr>
        <w:rPr>
          <w:sz w:val="24"/>
          <w:szCs w:val="24"/>
        </w:rPr>
      </w:pPr>
      <w:r>
        <w:rPr>
          <w:sz w:val="24"/>
          <w:szCs w:val="24"/>
        </w:rPr>
        <w:t>Begrenzte Verfügbarkeit den Teammitgliedern.</w:t>
      </w:r>
    </w:p>
    <w:p w14:paraId="47EDAB74" w14:textId="77777777" w:rsidR="00EE6B82" w:rsidRPr="00A637CB" w:rsidRDefault="00EE6B82" w:rsidP="00EE6B82">
      <w:pPr>
        <w:rPr>
          <w:sz w:val="24"/>
          <w:szCs w:val="24"/>
        </w:rPr>
      </w:pPr>
    </w:p>
    <w:p w14:paraId="03D75417" w14:textId="77777777" w:rsidR="00EE6B82" w:rsidRPr="00E5345D" w:rsidRDefault="00EE6B82" w:rsidP="00EE6B82">
      <w:pPr>
        <w:rPr>
          <w:b/>
          <w:sz w:val="32"/>
          <w:szCs w:val="32"/>
        </w:rPr>
      </w:pPr>
      <w:r>
        <w:rPr>
          <w:b/>
          <w:sz w:val="32"/>
          <w:szCs w:val="32"/>
        </w:rPr>
        <w:t>Massnahmenplanung</w:t>
      </w:r>
    </w:p>
    <w:p w14:paraId="76C1ACC0" w14:textId="77777777" w:rsidR="00EE6B82" w:rsidRDefault="00EE6B82" w:rsidP="00EE6B82">
      <w:pPr>
        <w:rPr>
          <w:sz w:val="24"/>
          <w:szCs w:val="24"/>
        </w:rPr>
      </w:pPr>
      <w:r>
        <w:rPr>
          <w:sz w:val="24"/>
          <w:szCs w:val="24"/>
        </w:rPr>
        <w:t>Das Projektteam braucht Zeit um eingespielt zu werden. Das grösste Risiko im Projekt ist, das einer oder sogar zwei Mitglieder das Projekt verlassen. Die Wahrscheinlichkeit das einer die Gruppe verlässt ist ca. 50%, was als ‚</w:t>
      </w:r>
      <w:r w:rsidRPr="00AD00FD">
        <w:rPr>
          <w:b/>
          <w:sz w:val="24"/>
          <w:szCs w:val="24"/>
        </w:rPr>
        <w:t>möglicherweise</w:t>
      </w:r>
      <w:r>
        <w:rPr>
          <w:sz w:val="24"/>
          <w:szCs w:val="24"/>
        </w:rPr>
        <w:t xml:space="preserve">‘ einzustufen ist, und die Wahrscheinlichkeit das zwei die Gruppe verlassen ist eher </w:t>
      </w:r>
      <w:r w:rsidRPr="00AD00FD">
        <w:rPr>
          <w:b/>
          <w:sz w:val="24"/>
          <w:szCs w:val="24"/>
        </w:rPr>
        <w:t>unwahrscheinlich</w:t>
      </w:r>
      <w:r>
        <w:rPr>
          <w:sz w:val="24"/>
          <w:szCs w:val="24"/>
        </w:rPr>
        <w:t>.</w:t>
      </w:r>
    </w:p>
    <w:p w14:paraId="7F0D3D01" w14:textId="77777777" w:rsidR="00EE6B82" w:rsidRDefault="00EE6B82" w:rsidP="00EE6B82">
      <w:pPr>
        <w:rPr>
          <w:ins w:id="28" w:author="Denis Bittante" w:date="2015-09-10T23:14:00Z"/>
          <w:sz w:val="24"/>
          <w:szCs w:val="24"/>
        </w:rPr>
      </w:pPr>
      <w:r>
        <w:rPr>
          <w:sz w:val="24"/>
          <w:szCs w:val="24"/>
        </w:rPr>
        <w:t xml:space="preserve">Wenn einer die Gruppe verlässt, übernehmen die restlichen zwei seine Aufgaben. Wenn zwei die Gruppe verlassen, dann wird kritisch für den gebliebenen. </w:t>
      </w:r>
    </w:p>
    <w:p w14:paraId="63C7940D" w14:textId="77777777" w:rsidR="001B6267" w:rsidRDefault="001B6267" w:rsidP="00EE6B82">
      <w:pPr>
        <w:rPr>
          <w:ins w:id="29" w:author="Denis Bittante" w:date="2015-09-10T23:16:00Z"/>
          <w:sz w:val="24"/>
          <w:szCs w:val="24"/>
        </w:rPr>
      </w:pPr>
    </w:p>
    <w:p w14:paraId="6093DB20" w14:textId="234A46C0" w:rsidR="002D2638" w:rsidRDefault="002D2638" w:rsidP="00EE6B82">
      <w:pPr>
        <w:rPr>
          <w:ins w:id="30" w:author="Denis Bittante" w:date="2015-09-10T23:14:00Z"/>
          <w:sz w:val="24"/>
          <w:szCs w:val="24"/>
        </w:rPr>
      </w:pPr>
      <w:ins w:id="31" w:author="Denis Bittante" w:date="2015-09-10T23:16:00Z">
        <w:r>
          <w:rPr>
            <w:sz w:val="24"/>
            <w:szCs w:val="24"/>
          </w:rPr>
          <w:t xml:space="preserve">Wir haben Risiken ohne Massnahmen: </w:t>
        </w:r>
      </w:ins>
    </w:p>
    <w:p w14:paraId="7A879F9E" w14:textId="6D913590" w:rsidR="001B6267" w:rsidRDefault="001B6267" w:rsidP="00EE6B82">
      <w:pPr>
        <w:rPr>
          <w:ins w:id="32" w:author="Denis Bittante" w:date="2015-09-10T23:14:00Z"/>
          <w:sz w:val="24"/>
          <w:szCs w:val="24"/>
        </w:rPr>
      </w:pPr>
      <w:ins w:id="33" w:author="Denis Bittante" w:date="2015-09-10T23:14:00Z">
        <w:r>
          <w:rPr>
            <w:sz w:val="24"/>
            <w:szCs w:val="24"/>
          </w:rPr>
          <w:t>Massnahme zur Verbesserung der Teamzusammenarbeit?</w:t>
        </w:r>
      </w:ins>
    </w:p>
    <w:p w14:paraId="17E27927" w14:textId="5F4E7964" w:rsidR="007F25D8" w:rsidRDefault="001B6267" w:rsidP="00EE6B82">
      <w:pPr>
        <w:rPr>
          <w:ins w:id="34" w:author="Denis Bittante" w:date="2015-09-10T23:16:00Z"/>
          <w:sz w:val="24"/>
          <w:szCs w:val="24"/>
        </w:rPr>
      </w:pPr>
      <w:ins w:id="35" w:author="Denis Bittante" w:date="2015-09-10T23:15:00Z">
        <w:r>
          <w:rPr>
            <w:sz w:val="24"/>
            <w:szCs w:val="24"/>
          </w:rPr>
          <w:t xml:space="preserve">Kann die Verfügbarkeit umgangen werden oder wie kann diese Verfügbarkeit verbessert werden? </w:t>
        </w:r>
      </w:ins>
      <w:ins w:id="36" w:author="Denis Bittante" w:date="2015-09-10T23:16:00Z">
        <w:r w:rsidR="002D2638">
          <w:rPr>
            <w:sz w:val="24"/>
            <w:szCs w:val="24"/>
          </w:rPr>
          <w:t>w</w:t>
        </w:r>
      </w:ins>
    </w:p>
    <w:p w14:paraId="76C0C57A" w14:textId="6EF75119" w:rsidR="001B6267" w:rsidRDefault="007F25D8" w:rsidP="00EE6B82">
      <w:pPr>
        <w:rPr>
          <w:ins w:id="37" w:author="Denis Bittante" w:date="2015-09-10T23:14:00Z"/>
          <w:sz w:val="24"/>
          <w:szCs w:val="24"/>
        </w:rPr>
      </w:pPr>
      <w:ins w:id="38" w:author="Denis Bittante" w:date="2015-09-10T23:16:00Z">
        <w:r>
          <w:rPr>
            <w:sz w:val="24"/>
            <w:szCs w:val="24"/>
          </w:rPr>
          <w:t xml:space="preserve">IDEEN: </w:t>
        </w:r>
      </w:ins>
      <w:ins w:id="39" w:author="Denis Bittante" w:date="2015-09-10T23:15:00Z">
        <w:r w:rsidR="001B6267">
          <w:rPr>
            <w:sz w:val="24"/>
            <w:szCs w:val="24"/>
          </w:rPr>
          <w:t xml:space="preserve">Bessere Planung? Verbesserung der Kommunikation, Arbeitsteilung, Synergien nutzen, </w:t>
        </w:r>
      </w:ins>
      <w:ins w:id="40" w:author="Denis Bittante" w:date="2015-09-10T23:16:00Z">
        <w:r w:rsidR="001B6267">
          <w:rPr>
            <w:sz w:val="24"/>
            <w:szCs w:val="24"/>
          </w:rPr>
          <w:t>Arbeitspensum verringern, Spezielles Aufgebot der Mitglieder?</w:t>
        </w:r>
      </w:ins>
      <w:commentRangeEnd w:id="27"/>
      <w:r w:rsidR="00385561">
        <w:rPr>
          <w:rStyle w:val="Kommentarzeichen"/>
        </w:rPr>
        <w:commentReference w:id="27"/>
      </w:r>
    </w:p>
    <w:p w14:paraId="40037BFD" w14:textId="77777777" w:rsidR="001B6267" w:rsidRPr="00A637CB" w:rsidRDefault="001B6267" w:rsidP="00EE6B82">
      <w:pPr>
        <w:rPr>
          <w:sz w:val="24"/>
          <w:szCs w:val="24"/>
        </w:rPr>
      </w:pPr>
    </w:p>
    <w:p w14:paraId="39EA47EC" w14:textId="77777777" w:rsidR="00EE6B82" w:rsidRDefault="00EE6B82">
      <w:r>
        <w:lastRenderedPageBreak/>
        <w:br w:type="page"/>
      </w:r>
    </w:p>
    <w:p w14:paraId="6BD60C9D" w14:textId="77777777" w:rsidR="00EE6B82" w:rsidRDefault="00EE6B82">
      <w:pPr>
        <w:rPr>
          <w:rFonts w:asciiTheme="majorHAnsi" w:eastAsiaTheme="majorEastAsia" w:hAnsiTheme="majorHAnsi" w:cstheme="majorBidi"/>
          <w:b/>
          <w:bCs/>
          <w:color w:val="808080" w:themeColor="background1" w:themeShade="80"/>
          <w:sz w:val="28"/>
          <w:szCs w:val="28"/>
        </w:rPr>
      </w:pPr>
    </w:p>
    <w:p w14:paraId="0DAEC1BF" w14:textId="77777777" w:rsidR="00E12604" w:rsidRPr="00E12604" w:rsidRDefault="00E12604" w:rsidP="00E12604">
      <w:pPr>
        <w:pStyle w:val="berschrift1"/>
      </w:pPr>
      <w:bookmarkStart w:id="41" w:name="_Toc428956775"/>
      <w:r>
        <w:t>Terminplan (Phasenplan)</w:t>
      </w:r>
      <w:bookmarkEnd w:id="41"/>
    </w:p>
    <w:p w14:paraId="044B86A5" w14:textId="77777777" w:rsidR="00204642" w:rsidRDefault="00204642" w:rsidP="00204642">
      <w:pPr>
        <w:pStyle w:val="berschrift1"/>
      </w:pPr>
      <w:bookmarkStart w:id="42" w:name="_Toc428956776"/>
      <w:r>
        <w:t>Lieferobjekt Katalog</w:t>
      </w:r>
      <w:bookmarkEnd w:id="42"/>
    </w:p>
    <w:p w14:paraId="60791BA4" w14:textId="77777777" w:rsidR="007D05C6" w:rsidRPr="007D05C6" w:rsidRDefault="007D05C6" w:rsidP="007D05C6">
      <w:pPr>
        <w:pStyle w:val="berschrift1"/>
      </w:pPr>
      <w:bookmarkStart w:id="43" w:name="_Toc428956777"/>
      <w:r>
        <w:t>Auftragsbestätigung</w:t>
      </w:r>
      <w:bookmarkEnd w:id="43"/>
    </w:p>
    <w:p w14:paraId="21264928" w14:textId="77777777" w:rsidR="003D23A8" w:rsidRPr="003D23A8" w:rsidRDefault="003D23A8" w:rsidP="003D23A8">
      <w:pPr>
        <w:pStyle w:val="berschrift1"/>
      </w:pPr>
      <w:bookmarkStart w:id="44" w:name="_Toc428956778"/>
      <w:r>
        <w:t>Anhang</w:t>
      </w:r>
      <w:bookmarkEnd w:id="44"/>
    </w:p>
    <w:sectPr w:rsidR="003D23A8" w:rsidRPr="003D23A8"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obias Lanz" w:date="2015-09-11T11:19:00Z" w:initials="T.L.">
    <w:p w14:paraId="58169B06" w14:textId="78C963D7" w:rsidR="00377644" w:rsidRDefault="00377644">
      <w:pPr>
        <w:pStyle w:val="Kommentartext"/>
      </w:pPr>
      <w:r>
        <w:rPr>
          <w:rStyle w:val="Kommentarzeichen"/>
        </w:rPr>
        <w:annotationRef/>
      </w:r>
      <w:r>
        <w:t>Ich würde den Text mehr auf die spezifische Arbeit, also unseren Garden Designer beziehen, als allgemeine Definitionen vom Lastenheft darzulegen.</w:t>
      </w:r>
      <w:r>
        <w:br/>
        <w:t>Was meint ihr?</w:t>
      </w:r>
    </w:p>
  </w:comment>
  <w:comment w:id="16" w:author="Tobias Lanz" w:date="2015-09-11T11:20:00Z" w:initials="T.L.">
    <w:p w14:paraId="61081A53" w14:textId="3963AD05" w:rsidR="00377644" w:rsidRDefault="00377644">
      <w:pPr>
        <w:pStyle w:val="Kommentartext"/>
      </w:pPr>
      <w:r>
        <w:rPr>
          <w:rStyle w:val="Kommentarzeichen"/>
        </w:rPr>
        <w:annotationRef/>
      </w:r>
      <w:r>
        <w:t>Daraus können wir bestimmte Kann Ziele extrahieren.</w:t>
      </w:r>
      <w:r>
        <w:br/>
        <w:t>Beispielsweise den Teil mit den Statistiken. Dadurch können wir den Umfang besser abschätzen, als wenn wir mehrere Anforderungen kombinieren.</w:t>
      </w:r>
      <w:r w:rsidR="00317AB5">
        <w:t xml:space="preserve"> (siehe Anforderung 06)</w:t>
      </w:r>
    </w:p>
  </w:comment>
  <w:comment w:id="19" w:author="Denis Bittante" w:date="2015-09-10T23:08:00Z" w:initials="DB">
    <w:p w14:paraId="43F99511" w14:textId="77777777" w:rsidR="00377644" w:rsidRDefault="00377644">
      <w:pPr>
        <w:pStyle w:val="Kommentartext"/>
      </w:pPr>
      <w:r>
        <w:rPr>
          <w:rStyle w:val="Kommentarzeichen"/>
        </w:rPr>
        <w:annotationRef/>
      </w:r>
      <w:r>
        <w:t xml:space="preserve">Haben nicht funktionale Anforderungen keine </w:t>
      </w:r>
      <w:proofErr w:type="spellStart"/>
      <w:r>
        <w:t>Prios</w:t>
      </w:r>
      <w:proofErr w:type="spellEnd"/>
      <w:r>
        <w:t>? (ich weiss es nicht müsste nachschauen)</w:t>
      </w:r>
    </w:p>
  </w:comment>
  <w:comment w:id="20" w:author="Tobias Lanz" w:date="2015-09-11T11:36:00Z" w:initials="T.L.">
    <w:p w14:paraId="1228DC6D" w14:textId="204FA2E8" w:rsidR="00195CCE" w:rsidRDefault="00195CCE">
      <w:pPr>
        <w:pStyle w:val="Kommentartext"/>
      </w:pPr>
      <w:r>
        <w:rPr>
          <w:rStyle w:val="Kommentarzeichen"/>
        </w:rPr>
        <w:annotationRef/>
      </w:r>
      <w:r>
        <w:t>Ich verstehe nicht wie das hier gemeint ist. Kannst du/ihr mir das erklären?</w:t>
      </w:r>
    </w:p>
  </w:comment>
  <w:comment w:id="21" w:author="Denis Bittante" w:date="2015-09-10T23:06:00Z" w:initials="DB">
    <w:p w14:paraId="58D875DB" w14:textId="77777777" w:rsidR="00377644" w:rsidRDefault="00377644">
      <w:pPr>
        <w:pStyle w:val="Kommentartext"/>
      </w:pPr>
      <w:r>
        <w:rPr>
          <w:rStyle w:val="Kommentarzeichen"/>
        </w:rPr>
        <w:annotationRef/>
      </w:r>
      <w:r>
        <w:t xml:space="preserve">Wie wollen wir das Beweisen </w:t>
      </w:r>
      <w:proofErr w:type="spellStart"/>
      <w:r>
        <w:t>respektiv</w:t>
      </w:r>
      <w:proofErr w:type="spellEnd"/>
      <w:r>
        <w:t xml:space="preserve">, welche </w:t>
      </w:r>
      <w:proofErr w:type="spellStart"/>
      <w:r>
        <w:t>Gesezte</w:t>
      </w:r>
      <w:proofErr w:type="spellEnd"/>
      <w:r>
        <w:t xml:space="preserve"> müssten wir beachten ?</w:t>
      </w:r>
    </w:p>
  </w:comment>
  <w:comment w:id="27" w:author="Tobias Lanz" w:date="2015-09-11T11:42:00Z" w:initials="T.L.">
    <w:p w14:paraId="578C8990" w14:textId="3E6E1A9F" w:rsidR="00385561" w:rsidRDefault="00385561">
      <w:pPr>
        <w:pStyle w:val="Kommentartext"/>
      </w:pPr>
      <w:r>
        <w:rPr>
          <w:rStyle w:val="Kommentarzeichen"/>
        </w:rPr>
        <w:annotationRef/>
      </w:r>
      <w:r>
        <w:t>Ich sehe die Risiken eher im Pflichtenheft. Das Lastenheft beschreibt meiner Meinung nach ausschliesslich die Risikobereitschaft des Auftraggebers, aber der Auftraggeber ist nicht für die Projektrisiken verantwortlich.</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9B06" w15:done="0"/>
  <w15:commentEx w15:paraId="61081A53" w15:done="0"/>
  <w15:commentEx w15:paraId="43F99511" w15:done="0"/>
  <w15:commentEx w15:paraId="1228DC6D" w15:done="0"/>
  <w15:commentEx w15:paraId="58D875DB" w15:done="0"/>
  <w15:commentEx w15:paraId="578C899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D300F9" w14:textId="77777777" w:rsidR="00377644" w:rsidRDefault="00377644" w:rsidP="00A30516">
      <w:pPr>
        <w:spacing w:after="0" w:line="240" w:lineRule="auto"/>
      </w:pPr>
      <w:r>
        <w:separator/>
      </w:r>
    </w:p>
  </w:endnote>
  <w:endnote w:type="continuationSeparator" w:id="0">
    <w:p w14:paraId="5EB69AA5" w14:textId="77777777" w:rsidR="00377644" w:rsidRDefault="00377644"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48DCC7" w14:textId="77777777" w:rsidR="00377644" w:rsidRDefault="00377644" w:rsidP="00A30516">
      <w:pPr>
        <w:spacing w:after="0" w:line="240" w:lineRule="auto"/>
      </w:pPr>
      <w:r>
        <w:separator/>
      </w:r>
    </w:p>
  </w:footnote>
  <w:footnote w:type="continuationSeparator" w:id="0">
    <w:p w14:paraId="3A713EF0" w14:textId="77777777" w:rsidR="00377644" w:rsidRDefault="00377644" w:rsidP="00A305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377644" w:rsidRPr="00955781" w:rsidRDefault="00377644"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Content>
        <w:r>
          <w:rPr>
            <w:rFonts w:ascii="Segoe UI" w:hAnsi="Segoe UI" w:cs="Segoe UI"/>
            <w:caps/>
            <w:color w:val="F0A22E" w:themeColor="accent1"/>
          </w:rPr>
          <w:t>Lastenheft / Projektauftrag</w:t>
        </w:r>
      </w:sdtContent>
    </w:sdt>
  </w:p>
  <w:p w14:paraId="39032E8F" w14:textId="77777777" w:rsidR="00377644" w:rsidRDefault="0037764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9"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9"/>
  </w:num>
  <w:num w:numId="2">
    <w:abstractNumId w:val="6"/>
  </w:num>
  <w:num w:numId="3">
    <w:abstractNumId w:val="7"/>
  </w:num>
  <w:num w:numId="4">
    <w:abstractNumId w:val="3"/>
  </w:num>
  <w:num w:numId="5">
    <w:abstractNumId w:val="2"/>
  </w:num>
  <w:num w:numId="6">
    <w:abstractNumId w:val="1"/>
  </w:num>
  <w:num w:numId="7">
    <w:abstractNumId w:val="0"/>
  </w:num>
  <w:num w:numId="8">
    <w:abstractNumId w:val="4"/>
  </w:num>
  <w:num w:numId="9">
    <w:abstractNumId w:val="5"/>
  </w:num>
  <w:num w:numId="10">
    <w:abstractNumId w:val="8"/>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6CC"/>
    <w:rsid w:val="0003249D"/>
    <w:rsid w:val="00035CE5"/>
    <w:rsid w:val="000429BC"/>
    <w:rsid w:val="00045651"/>
    <w:rsid w:val="00061C91"/>
    <w:rsid w:val="000860D9"/>
    <w:rsid w:val="000C1518"/>
    <w:rsid w:val="000F46CC"/>
    <w:rsid w:val="00101356"/>
    <w:rsid w:val="001472DB"/>
    <w:rsid w:val="00164061"/>
    <w:rsid w:val="00195CCE"/>
    <w:rsid w:val="001B6267"/>
    <w:rsid w:val="001D060B"/>
    <w:rsid w:val="00204642"/>
    <w:rsid w:val="00257EAC"/>
    <w:rsid w:val="002A764F"/>
    <w:rsid w:val="002B3019"/>
    <w:rsid w:val="002D2638"/>
    <w:rsid w:val="00315785"/>
    <w:rsid w:val="00317AB5"/>
    <w:rsid w:val="0033103B"/>
    <w:rsid w:val="00355198"/>
    <w:rsid w:val="00377644"/>
    <w:rsid w:val="00385561"/>
    <w:rsid w:val="00387A6E"/>
    <w:rsid w:val="00387CC4"/>
    <w:rsid w:val="003A43FE"/>
    <w:rsid w:val="003D23A8"/>
    <w:rsid w:val="003D26F4"/>
    <w:rsid w:val="003D2742"/>
    <w:rsid w:val="00401A6B"/>
    <w:rsid w:val="004030A9"/>
    <w:rsid w:val="004174DC"/>
    <w:rsid w:val="0043334E"/>
    <w:rsid w:val="00445089"/>
    <w:rsid w:val="0046628F"/>
    <w:rsid w:val="004A622E"/>
    <w:rsid w:val="004F518B"/>
    <w:rsid w:val="005636B6"/>
    <w:rsid w:val="00593363"/>
    <w:rsid w:val="005E126F"/>
    <w:rsid w:val="005E1CB7"/>
    <w:rsid w:val="005F442A"/>
    <w:rsid w:val="00660928"/>
    <w:rsid w:val="00690549"/>
    <w:rsid w:val="006F3D10"/>
    <w:rsid w:val="00717440"/>
    <w:rsid w:val="007D05C6"/>
    <w:rsid w:val="007E5BF4"/>
    <w:rsid w:val="007F25D8"/>
    <w:rsid w:val="00876762"/>
    <w:rsid w:val="00881974"/>
    <w:rsid w:val="00882D63"/>
    <w:rsid w:val="008A35E5"/>
    <w:rsid w:val="008B3F9B"/>
    <w:rsid w:val="008B786E"/>
    <w:rsid w:val="00942960"/>
    <w:rsid w:val="00955781"/>
    <w:rsid w:val="00974249"/>
    <w:rsid w:val="009747F0"/>
    <w:rsid w:val="00980BEA"/>
    <w:rsid w:val="009B2BD5"/>
    <w:rsid w:val="00A30516"/>
    <w:rsid w:val="00A40D00"/>
    <w:rsid w:val="00A422D7"/>
    <w:rsid w:val="00A42AAA"/>
    <w:rsid w:val="00A50820"/>
    <w:rsid w:val="00AB6857"/>
    <w:rsid w:val="00AF2EF5"/>
    <w:rsid w:val="00B07FC5"/>
    <w:rsid w:val="00B543CF"/>
    <w:rsid w:val="00B54769"/>
    <w:rsid w:val="00B561BE"/>
    <w:rsid w:val="00B61447"/>
    <w:rsid w:val="00B62DD1"/>
    <w:rsid w:val="00B640FD"/>
    <w:rsid w:val="00B972FB"/>
    <w:rsid w:val="00BC3036"/>
    <w:rsid w:val="00C42718"/>
    <w:rsid w:val="00C4559A"/>
    <w:rsid w:val="00C868DF"/>
    <w:rsid w:val="00CA27F6"/>
    <w:rsid w:val="00CC5C38"/>
    <w:rsid w:val="00CF1B1E"/>
    <w:rsid w:val="00D05402"/>
    <w:rsid w:val="00D23F2F"/>
    <w:rsid w:val="00D4610D"/>
    <w:rsid w:val="00D60EE0"/>
    <w:rsid w:val="00D87265"/>
    <w:rsid w:val="00D97144"/>
    <w:rsid w:val="00E04025"/>
    <w:rsid w:val="00E12604"/>
    <w:rsid w:val="00E579DC"/>
    <w:rsid w:val="00ED2E95"/>
    <w:rsid w:val="00EE6B82"/>
    <w:rsid w:val="00F35BC4"/>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1C2178"/>
  <w15:docId w15:val="{5F67C082-0C0C-47A3-BFE6-2E750153A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6F3D10"/>
    <w:pPr>
      <w:tabs>
        <w:tab w:val="left" w:pos="432"/>
        <w:tab w:val="right" w:leader="dot" w:pos="8647"/>
      </w:tabs>
      <w:spacing w:after="100"/>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uiPriority w:val="34"/>
    <w:unhideWhenUsed/>
    <w:qFormat/>
    <w:rsid w:val="00401A6B"/>
    <w:pPr>
      <w:spacing w:after="180" w:line="264" w:lineRule="auto"/>
      <w:ind w:left="72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B543CF"/>
    <w:pPr>
      <w:tabs>
        <w:tab w:val="left" w:pos="720"/>
        <w:tab w:val="right" w:leader="dot" w:pos="8630"/>
      </w:tabs>
      <w:spacing w:after="40" w:line="240" w:lineRule="auto"/>
      <w:ind w:left="144"/>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A6F3DF-7F52-4B2B-8715-6C30FA390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1334</Words>
  <Characters>8406</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9721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Tobias Lanz</cp:lastModifiedBy>
  <cp:revision>27</cp:revision>
  <dcterms:created xsi:type="dcterms:W3CDTF">2015-09-09T16:42:00Z</dcterms:created>
  <dcterms:modified xsi:type="dcterms:W3CDTF">2015-09-11T09:47:00Z</dcterms:modified>
  <cp:category>Projektarbeit</cp:category>
</cp:coreProperties>
</file>