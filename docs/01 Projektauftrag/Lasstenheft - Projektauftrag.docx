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people.xml" ContentType="application/vnd.openxmlformats-officedocument.wordprocessingml.people+xml"/>
  <Override PartName="/word/commentsExtended.xml" ContentType="application/vnd.openxmlformats-officedocument.wordprocessingml.commentsExtended+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bookmarkStart w:id="0" w:name="_Toc428951479" w:displacedByCustomXml="next"/>
    <w:sdt>
      <w:sdtPr>
        <w:id w:val="1528361454"/>
        <w:docPartObj>
          <w:docPartGallery w:val="Cover Pages"/>
          <w:docPartUnique/>
        </w:docPartObj>
      </w:sdtPr>
      <w:sdtEndPr>
        <w:rPr>
          <w:rFonts w:asciiTheme="minorHAnsi" w:hAnsiTheme="minorHAnsi"/>
          <w:b/>
          <w:bCs/>
          <w:caps/>
          <w:color w:val="191919" w:themeColor="text1" w:themeTint="E6"/>
          <w:sz w:val="72"/>
          <w:szCs w:val="72"/>
        </w:rPr>
      </w:sdtEndPr>
      <w:sdtContent>
        <w:p w14:paraId="7D3BB10E" w14:textId="77777777" w:rsidR="00F35BC4" w:rsidRDefault="00F35BC4"/>
        <w:p w14:paraId="10664C71" w14:textId="77777777" w:rsidR="001472DB" w:rsidRDefault="001472DB">
          <w:pPr>
            <w:rPr>
              <w:ins w:id="1" w:author="Tobias Lanz" w:date="2015-09-11T11:08:00Z"/>
              <w:noProof/>
              <w:lang w:eastAsia="de-CH"/>
            </w:rPr>
          </w:pPr>
        </w:p>
        <w:p w14:paraId="3F4E0F30" w14:textId="77777777" w:rsidR="001472DB" w:rsidRDefault="001472DB">
          <w:pPr>
            <w:rPr>
              <w:ins w:id="2" w:author="Tobias Lanz" w:date="2015-09-11T11:08:00Z"/>
              <w:noProof/>
              <w:lang w:eastAsia="de-CH"/>
            </w:rPr>
          </w:pPr>
        </w:p>
        <w:p w14:paraId="76046499" w14:textId="77D450DE" w:rsidR="00F35BC4" w:rsidRDefault="001472DB">
          <w:pPr>
            <w:rPr>
              <w:rFonts w:asciiTheme="minorHAnsi" w:hAnsiTheme="minorHAnsi"/>
              <w:caps/>
              <w:color w:val="191919" w:themeColor="text1" w:themeTint="E6"/>
              <w:sz w:val="72"/>
              <w:szCs w:val="72"/>
            </w:rPr>
          </w:pPr>
          <w:del w:id="3" w:author="Tobias Lanz" w:date="2015-09-11T11:06:00Z">
            <w:r w:rsidDel="001472DB">
              <w:rPr>
                <w:noProof/>
                <w:lang w:eastAsia="de-CH"/>
              </w:rPr>
              <w:drawing>
                <wp:anchor distT="0" distB="0" distL="114300" distR="114300" simplePos="0" relativeHeight="251663360" behindDoc="1" locked="0" layoutInCell="1" allowOverlap="1" wp14:anchorId="71C8A5E6" wp14:editId="3BDD9947">
                  <wp:simplePos x="0" y="0"/>
                  <wp:positionH relativeFrom="margin">
                    <wp:posOffset>160655</wp:posOffset>
                  </wp:positionH>
                  <wp:positionV relativeFrom="margin">
                    <wp:posOffset>2559685</wp:posOffset>
                  </wp:positionV>
                  <wp:extent cx="5676265" cy="4406900"/>
                  <wp:effectExtent l="0" t="0" r="635" b="0"/>
                  <wp:wrapSquare wrapText="bothSides"/>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unsplash.com/photo-1416879595882-3373a0480b5b?q=80&amp;fm=jpg&amp;s=fd55a8b1e15151e5bbd723c6d334a0cc"/>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t="4172" r="23434" b="16572"/>
                          <a:stretch/>
                        </pic:blipFill>
                        <pic:spPr bwMode="auto">
                          <a:xfrm>
                            <a:off x="0" y="0"/>
                            <a:ext cx="5676265" cy="44069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del>
          <w:r w:rsidR="00717440">
            <w:rPr>
              <w:noProof/>
              <w:lang w:eastAsia="de-CH"/>
            </w:rPr>
            <mc:AlternateContent>
              <mc:Choice Requires="wps">
                <w:drawing>
                  <wp:anchor distT="0" distB="0" distL="114300" distR="114300" simplePos="0" relativeHeight="251665408" behindDoc="0" locked="0" layoutInCell="1" allowOverlap="1" wp14:anchorId="54D1508E" wp14:editId="7D0C4D4B">
                    <wp:simplePos x="0" y="0"/>
                    <wp:positionH relativeFrom="page">
                      <wp:posOffset>1060704</wp:posOffset>
                    </wp:positionH>
                    <wp:positionV relativeFrom="page">
                      <wp:posOffset>8083296</wp:posOffset>
                    </wp:positionV>
                    <wp:extent cx="2962656" cy="906780"/>
                    <wp:effectExtent l="0" t="0" r="9525" b="7620"/>
                    <wp:wrapSquare wrapText="bothSides"/>
                    <wp:docPr id="33" name="Textfeld 33"/>
                    <wp:cNvGraphicFramePr/>
                    <a:graphic xmlns:a="http://schemas.openxmlformats.org/drawingml/2006/main">
                      <a:graphicData uri="http://schemas.microsoft.com/office/word/2010/wordprocessingShape">
                        <wps:wsp>
                          <wps:cNvSpPr txBox="1"/>
                          <wps:spPr>
                            <a:xfrm>
                              <a:off x="0" y="0"/>
                              <a:ext cx="2962656" cy="906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A6034D5" w14:textId="77777777" w:rsidR="006A7A1D" w:rsidRPr="00BC3036" w:rsidRDefault="006A7A1D" w:rsidP="00BC3036">
                                <w:pPr>
                                  <w:tabs>
                                    <w:tab w:val="left" w:pos="1701"/>
                                  </w:tabs>
                                </w:pPr>
                                <w:r>
                                  <w:t>Version:</w:t>
                                </w:r>
                                <w:r>
                                  <w:tab/>
                                  <w:t>0.1</w:t>
                                </w:r>
                                <w:r>
                                  <w:br/>
                                  <w:t>Autoren:</w:t>
                                </w:r>
                                <w:r>
                                  <w:tab/>
                                  <w:t>Tobias Lanz, Mejdin Hatema</w:t>
                                </w:r>
                                <w:r>
                                  <w:br/>
                                  <w:t>Studiengang:</w:t>
                                </w:r>
                                <w:r>
                                  <w:tab/>
                                </w:r>
                                <w:r w:rsidRPr="00BC3036">
                                  <w:t>BSC INF 2013.ZH1</w:t>
                                </w:r>
                                <w:r>
                                  <w:br/>
                                  <w:t>Ort:</w:t>
                                </w:r>
                                <w:r>
                                  <w:tab/>
                                </w:r>
                                <w:sdt>
                                  <w:sdtPr>
                                    <w:alias w:val="Adresse"/>
                                    <w:tag w:val=""/>
                                    <w:id w:val="171227497"/>
                                    <w:dataBinding w:prefixMappings="xmlns:ns0='http://schemas.microsoft.com/office/2006/coverPageProps' " w:xpath="/ns0:CoverPageProperties[1]/ns0:CompanyAddress[1]" w:storeItemID="{55AF091B-3C7A-41E3-B477-F2FDAA23CFDA}"/>
                                    <w:text/>
                                  </w:sdtPr>
                                  <w:sdtEndPr/>
                                  <w:sdtContent>
                                    <w:r w:rsidRPr="00BC3036">
                                      <w:t>REGENSDORF</w:t>
                                    </w:r>
                                  </w:sdtContent>
                                </w:sdt>
                                <w:r w:rsidRPr="00BC3036">
                                  <w:rPr>
                                    <w:lang w:val="de-DE"/>
                                  </w:rPr>
                                  <w:t xml:space="preserve"> </w:t>
                                </w:r>
                              </w:p>
                              <w:p w14:paraId="67D799A1" w14:textId="77777777" w:rsidR="006A7A1D" w:rsidRDefault="006A7A1D" w:rsidP="000860D9">
                                <w:pPr>
                                  <w:tabs>
                                    <w:tab w:val="left" w:pos="1701"/>
                                  </w:tabs>
                                </w:pPr>
                              </w:p>
                              <w:p w14:paraId="552DB5EA" w14:textId="77777777" w:rsidR="006A7A1D" w:rsidRDefault="006A7A1D" w:rsidP="000860D9">
                                <w:pPr>
                                  <w:pStyle w:val="KeinLeerraum"/>
                                  <w:jc w:val="right"/>
                                  <w:rPr>
                                    <w:smallCaps/>
                                    <w:color w:val="4E3B30" w:themeColor="text2"/>
                                    <w:sz w:val="36"/>
                                    <w:szCs w:val="36"/>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feld 33" o:spid="_x0000_s1026" type="#_x0000_t202" style="position:absolute;margin-left:83.5pt;margin-top:636.5pt;width:233.3pt;height:71.4pt;z-index:2516654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" filled="f" stroked="f" strokeweight=".5pt">
                    <v:textbox inset="0,0,0,0">
                      <w:txbxContent>
                        <w:p w14:paraId="4A6034D5" w14:textId="77777777" w:rsidR="006A7A1D" w:rsidRPr="00BC3036" w:rsidRDefault="006A7A1D" w:rsidP="00BC3036">
                          <w:pPr>
                            <w:tabs>
                              <w:tab w:val="left" w:pos="1701"/>
                            </w:tabs>
                          </w:pPr>
                          <w:r>
                            <w:t>Version:</w:t>
                          </w:r>
                          <w:r>
                            <w:tab/>
                            <w:t>0.1</w:t>
                          </w:r>
                          <w:r>
                            <w:br/>
                            <w:t>Autoren:</w:t>
                          </w:r>
                          <w:r>
                            <w:tab/>
                            <w:t xml:space="preserve">Tobias Lanz, </w:t>
                          </w:r>
                          <w:proofErr w:type="spellStart"/>
                          <w:r>
                            <w:t>Mejdin</w:t>
                          </w:r>
                          <w:proofErr w:type="spellEnd"/>
                          <w:r>
                            <w:t xml:space="preserve"> </w:t>
                          </w:r>
                          <w:proofErr w:type="spellStart"/>
                          <w:r>
                            <w:t>Hatema</w:t>
                          </w:r>
                          <w:proofErr w:type="spellEnd"/>
                          <w:r>
                            <w:br/>
                            <w:t>Studiengang:</w:t>
                          </w:r>
                          <w:r>
                            <w:tab/>
                          </w:r>
                          <w:r w:rsidRPr="00BC3036">
                            <w:t>BSC INF 2013.ZH1</w:t>
                          </w:r>
                          <w:r>
                            <w:br/>
                            <w:t>Ort:</w:t>
                          </w:r>
                          <w:r>
                            <w:tab/>
                          </w:r>
                          <w:sdt>
                            <w:sdtPr>
                              <w:alias w:val="Adresse"/>
                              <w:tag w:val=""/>
                              <w:id w:val="171227497"/>
                              <w:dataBinding w:prefixMappings="xmlns:ns0='http://schemas.microsoft.com/office/2006/coverPageProps' " w:xpath="/ns0:CoverPageProperties[1]/ns0:CompanyAddress[1]" w:storeItemID="{55AF091B-3C7A-41E3-B477-F2FDAA23CFDA}"/>
                              <w:text/>
                            </w:sdtPr>
                            <w:sdtContent>
                              <w:r w:rsidRPr="00BC3036">
                                <w:t>REGENSDORF</w:t>
                              </w:r>
                            </w:sdtContent>
                          </w:sdt>
                          <w:r w:rsidRPr="00BC3036">
                            <w:rPr>
                              <w:lang w:val="de-DE"/>
                            </w:rPr>
                            <w:t xml:space="preserve"> </w:t>
                          </w:r>
                        </w:p>
                        <w:p w14:paraId="67D799A1" w14:textId="77777777" w:rsidR="006A7A1D" w:rsidRDefault="006A7A1D" w:rsidP="000860D9">
                          <w:pPr>
                            <w:tabs>
                              <w:tab w:val="left" w:pos="1701"/>
                            </w:tabs>
                          </w:pPr>
                        </w:p>
                        <w:p w14:paraId="552DB5EA" w14:textId="77777777" w:rsidR="006A7A1D" w:rsidRDefault="006A7A1D" w:rsidP="000860D9">
                          <w:pPr>
                            <w:pStyle w:val="KeinLeerraum"/>
                            <w:jc w:val="right"/>
                            <w:rPr>
                              <w:smallCaps/>
                              <w:color w:val="4E3B30" w:themeColor="text2"/>
                              <w:sz w:val="36"/>
                              <w:szCs w:val="36"/>
                            </w:rPr>
                          </w:pPr>
                        </w:p>
                      </w:txbxContent>
                    </v:textbox>
                    <w10:wrap type="square" anchorx="page" anchory="page"/>
                  </v:shape>
                </w:pict>
              </mc:Fallback>
            </mc:AlternateContent>
          </w:r>
          <w:r w:rsidR="00CC5C38">
            <w:rPr>
              <w:noProof/>
              <w:lang w:eastAsia="de-CH"/>
            </w:rPr>
            <mc:AlternateContent>
              <mc:Choice Requires="wps">
                <w:drawing>
                  <wp:anchor distT="0" distB="0" distL="114300" distR="114300" simplePos="0" relativeHeight="251660288" behindDoc="0" locked="0" layoutInCell="1" allowOverlap="1" wp14:anchorId="5BFE4429" wp14:editId="272F5740">
                    <wp:simplePos x="0" y="0"/>
                    <wp:positionH relativeFrom="page">
                      <wp:posOffset>4103827</wp:posOffset>
                    </wp:positionH>
                    <wp:positionV relativeFrom="page">
                      <wp:posOffset>7849210</wp:posOffset>
                    </wp:positionV>
                    <wp:extent cx="2565654" cy="1419148"/>
                    <wp:effectExtent l="0" t="0" r="6350" b="10160"/>
                    <wp:wrapSquare wrapText="bothSides"/>
                    <wp:docPr id="113" name="Textfeld 113"/>
                    <wp:cNvGraphicFramePr/>
                    <a:graphic xmlns:a="http://schemas.openxmlformats.org/drawingml/2006/main">
                      <a:graphicData uri="http://schemas.microsoft.com/office/word/2010/wordprocessingShape">
                        <wps:wsp>
                          <wps:cNvSpPr txBox="1"/>
                          <wps:spPr>
                            <a:xfrm>
                              <a:off x="0" y="0"/>
                              <a:ext cx="2565654" cy="14191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4BE1F85" w14:textId="77777777" w:rsidR="006A7A1D" w:rsidRDefault="00D76C2D">
                                <w:pPr>
                                  <w:pStyle w:val="KeinLeerraum"/>
                                  <w:jc w:val="right"/>
                                  <w:rPr>
                                    <w:caps/>
                                    <w:color w:val="3A2C24" w:themeColor="text2" w:themeShade="BF"/>
                                    <w:sz w:val="52"/>
                                    <w:szCs w:val="52"/>
                                  </w:rPr>
                                </w:pPr>
                                <w:sdt>
                                  <w:sdtPr>
                                    <w:rPr>
                                      <w:caps/>
                                      <w:color w:val="3A2C24" w:themeColor="text2" w:themeShade="BF"/>
                                      <w:sz w:val="52"/>
                                      <w:szCs w:val="52"/>
                                    </w:rPr>
                                    <w:alias w:val="Titel"/>
                                    <w:tag w:val=""/>
                                    <w:id w:val="-1315561441"/>
                                    <w:dataBinding w:prefixMappings="xmlns:ns0='http://purl.org/dc/elements/1.1/' xmlns:ns1='http://schemas.openxmlformats.org/package/2006/metadata/core-properties' " w:xpath="/ns1:coreProperties[1]/ns0:title[1]" w:storeItemID="{6C3C8BC8-F283-45AE-878A-BAB7291924A1}"/>
                                    <w:text w:multiLine="1"/>
                                  </w:sdtPr>
                                  <w:sdtEndPr/>
                                  <w:sdtContent>
                                    <w:r w:rsidR="006A7A1D">
                                      <w:rPr>
                                        <w:caps/>
                                        <w:color w:val="3A2C24" w:themeColor="text2" w:themeShade="BF"/>
                                        <w:sz w:val="52"/>
                                        <w:szCs w:val="52"/>
                                      </w:rPr>
                                      <w:t>Lastenheft / Projektauftrag</w:t>
                                    </w:r>
                                  </w:sdtContent>
                                </w:sdt>
                              </w:p>
                              <w:sdt>
                                <w:sdtPr>
                                  <w:rPr>
                                    <w:smallCaps/>
                                    <w:color w:val="4E3B30" w:themeColor="text2"/>
                                    <w:sz w:val="36"/>
                                    <w:szCs w:val="36"/>
                                  </w:rPr>
                                  <w:alias w:val="Untertitel"/>
                                  <w:tag w:val=""/>
                                  <w:id w:val="1615247542"/>
                                  <w:dataBinding w:prefixMappings="xmlns:ns0='http://purl.org/dc/elements/1.1/' xmlns:ns1='http://schemas.openxmlformats.org/package/2006/metadata/core-properties' " w:xpath="/ns1:coreProperties[1]/ns0:subject[1]" w:storeItemID="{6C3C8BC8-F283-45AE-878A-BAB7291924A1}"/>
                                  <w:text/>
                                </w:sdtPr>
                                <w:sdtEndPr/>
                                <w:sdtContent>
                                  <w:p w14:paraId="4CCC00AA" w14:textId="77777777" w:rsidR="006A7A1D" w:rsidRDefault="006A7A1D">
                                    <w:pPr>
                                      <w:pStyle w:val="KeinLeerraum"/>
                                      <w:jc w:val="right"/>
                                      <w:rPr>
                                        <w:smallCaps/>
                                        <w:color w:val="4E3B30" w:themeColor="text2"/>
                                        <w:sz w:val="36"/>
                                        <w:szCs w:val="36"/>
                                      </w:rPr>
                                    </w:pPr>
                                    <w:r>
                                      <w:rPr>
                                        <w:smallCaps/>
                                        <w:color w:val="4E3B30" w:themeColor="text2"/>
                                        <w:sz w:val="36"/>
                                        <w:szCs w:val="36"/>
                                      </w:rPr>
                                      <w:t>Garden Designer</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Textfeld 113" o:spid="_x0000_s1027" type="#_x0000_t202" style="position:absolute;margin-left:323.15pt;margin-top:618.05pt;width:202pt;height:111.75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" filled="f" stroked="f" strokeweight=".5pt">
                    <v:textbox inset="0,0,0,0">
                      <w:txbxContent>
                        <w:p w14:paraId="44BE1F85" w14:textId="77777777" w:rsidR="006A7A1D" w:rsidRDefault="006A7A1D">
                          <w:pPr>
                            <w:pStyle w:val="KeinLeerraum"/>
                            <w:jc w:val="right"/>
                            <w:rPr>
                              <w:caps/>
                              <w:color w:val="3A2C24" w:themeColor="text2" w:themeShade="BF"/>
                              <w:sz w:val="52"/>
                              <w:szCs w:val="52"/>
                            </w:rPr>
                          </w:pPr>
                          <w:sdt>
                            <w:sdtPr>
                              <w:rPr>
                                <w:caps/>
                                <w:color w:val="3A2C24" w:themeColor="text2" w:themeShade="BF"/>
                                <w:sz w:val="52"/>
                                <w:szCs w:val="52"/>
                              </w:rPr>
                              <w:alias w:val="Titel"/>
                              <w:tag w:val=""/>
                              <w:id w:val="-1315561441"/>
                              <w:dataBinding w:prefixMappings="xmlns:ns0='http://purl.org/dc/elements/1.1/' xmlns:ns1='http://schemas.openxmlformats.org/package/2006/metadata/core-properties' " w:xpath="/ns1:coreProperties[1]/ns0:title[1]" w:storeItemID="{6C3C8BC8-F283-45AE-878A-BAB7291924A1}"/>
                              <w:text w:multiLine="1"/>
                            </w:sdtPr>
                            <w:sdtContent>
                              <w:r>
                                <w:rPr>
                                  <w:caps/>
                                  <w:color w:val="3A2C24" w:themeColor="text2" w:themeShade="BF"/>
                                  <w:sz w:val="52"/>
                                  <w:szCs w:val="52"/>
                                </w:rPr>
                                <w:t>Lastenheft / Projektauftrag</w:t>
                              </w:r>
                            </w:sdtContent>
                          </w:sdt>
                        </w:p>
                        <w:sdt>
                          <w:sdtPr>
                            <w:rPr>
                              <w:smallCaps/>
                              <w:color w:val="4E3B30" w:themeColor="text2"/>
                              <w:sz w:val="36"/>
                              <w:szCs w:val="36"/>
                            </w:rPr>
                            <w:alias w:val="Untertitel"/>
                            <w:tag w:val=""/>
                            <w:id w:val="1615247542"/>
                            <w:dataBinding w:prefixMappings="xmlns:ns0='http://purl.org/dc/elements/1.1/' xmlns:ns1='http://schemas.openxmlformats.org/package/2006/metadata/core-properties' " w:xpath="/ns1:coreProperties[1]/ns0:subject[1]" w:storeItemID="{6C3C8BC8-F283-45AE-878A-BAB7291924A1}"/>
                            <w:text/>
                          </w:sdtPr>
                          <w:sdtContent>
                            <w:p w14:paraId="4CCC00AA" w14:textId="77777777" w:rsidR="006A7A1D" w:rsidRDefault="006A7A1D">
                              <w:pPr>
                                <w:pStyle w:val="KeinLeerraum"/>
                                <w:jc w:val="right"/>
                                <w:rPr>
                                  <w:smallCaps/>
                                  <w:color w:val="4E3B30" w:themeColor="text2"/>
                                  <w:sz w:val="36"/>
                                  <w:szCs w:val="36"/>
                                </w:rPr>
                              </w:pPr>
                              <w:r>
                                <w:rPr>
                                  <w:smallCaps/>
                                  <w:color w:val="4E3B30" w:themeColor="text2"/>
                                  <w:sz w:val="36"/>
                                  <w:szCs w:val="36"/>
                                </w:rPr>
                                <w:t>Garden Designer</w:t>
                              </w:r>
                            </w:p>
                          </w:sdtContent>
                        </w:sdt>
                      </w:txbxContent>
                    </v:textbox>
                    <w10:wrap type="square" anchorx="page" anchory="page"/>
                  </v:shape>
                </w:pict>
              </mc:Fallback>
            </mc:AlternateContent>
          </w:r>
          <w:r w:rsidR="00F35BC4">
            <w:rPr>
              <w:noProof/>
              <w:lang w:eastAsia="de-CH"/>
            </w:rPr>
            <mc:AlternateContent>
              <mc:Choice Requires="wps">
                <w:drawing>
                  <wp:anchor distT="0" distB="0" distL="114300" distR="114300" simplePos="0" relativeHeight="251662336" behindDoc="0" locked="0" layoutInCell="1" allowOverlap="1" wp14:anchorId="16399C98" wp14:editId="3B3933F5">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9100</wp14:pctPosVOffset>
                        </wp:positionV>
                      </mc:Choice>
                      <mc:Fallback>
                        <wp:positionV relativeFrom="page">
                          <wp:posOffset>972820</wp:posOffset>
                        </wp:positionV>
                      </mc:Fallback>
                    </mc:AlternateContent>
                    <wp:extent cx="3660775" cy="3651250"/>
                    <wp:effectExtent l="0" t="0" r="10160" b="7620"/>
                    <wp:wrapSquare wrapText="bothSides"/>
                    <wp:docPr id="111" name="Textfeld 111"/>
                    <wp:cNvGraphicFramePr/>
                    <a:graphic xmlns:a="http://schemas.openxmlformats.org/drawingml/2006/main">
                      <a:graphicData uri="http://schemas.microsoft.com/office/word/2010/wordprocessingShape">
                        <wps:wsp>
                          <wps:cNvSpPr txBox="1"/>
                          <wps:spPr>
                            <a:xfrm>
                              <a:off x="0" y="0"/>
                              <a:ext cx="3660775" cy="36512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3A2C24" w:themeColor="text2" w:themeShade="BF"/>
                                    <w:sz w:val="40"/>
                                    <w:szCs w:val="40"/>
                                  </w:rPr>
                                  <w:alias w:val="Veröffentlichungsdatum"/>
                                  <w:tag w:val=""/>
                                  <w:id w:val="400952559"/>
                                  <w:dataBinding w:prefixMappings="xmlns:ns0='http://schemas.microsoft.com/office/2006/coverPageProps' " w:xpath="/ns0:CoverPageProperties[1]/ns0:PublishDate[1]" w:storeItemID="{55AF091B-3C7A-41E3-B477-F2FDAA23CFDA}"/>
                                  <w:date w:fullDate="2015-09-09T00:00:00Z">
                                    <w:dateFormat w:val="d. MMMM yyyy"/>
                                    <w:lid w:val="de-DE"/>
                                    <w:storeMappedDataAs w:val="dateTime"/>
                                    <w:calendar w:val="gregorian"/>
                                  </w:date>
                                </w:sdtPr>
                                <w:sdtEndPr/>
                                <w:sdtContent>
                                  <w:p w14:paraId="129BEE97" w14:textId="77777777" w:rsidR="006A7A1D" w:rsidRDefault="006A7A1D">
                                    <w:pPr>
                                      <w:pStyle w:val="KeinLeerraum"/>
                                      <w:jc w:val="right"/>
                                      <w:rPr>
                                        <w:caps/>
                                        <w:color w:val="3A2C24" w:themeColor="text2" w:themeShade="BF"/>
                                        <w:sz w:val="40"/>
                                        <w:szCs w:val="40"/>
                                      </w:rPr>
                                    </w:pPr>
                                    <w:r>
                                      <w:rPr>
                                        <w:caps/>
                                        <w:color w:val="3A2C24" w:themeColor="text2" w:themeShade="BF"/>
                                        <w:sz w:val="40"/>
                                        <w:szCs w:val="40"/>
                                        <w:lang w:val="de-DE"/>
                                      </w:rPr>
                                      <w:t>9. September 2015</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73400</wp14:pctWidth>
                    </wp14:sizeRelH>
                    <wp14:sizeRelV relativeFrom="page">
                      <wp14:pctHeight>36300</wp14:pctHeight>
                    </wp14:sizeRelV>
                  </wp:anchor>
                </w:drawing>
              </mc:Choice>
              <mc:Fallback>
                <w:pict>
                  <v:shape id="Textfeld 111" o:spid="_x0000_s1028" type="#_x0000_t202" style="position:absolute;margin-left:0;margin-top:0;width:288.25pt;height:287.5pt;z-index:251662336;visibility:visible;mso-wrap-style:square;mso-width-percent:734;mso-height-percent:363;mso-left-percent:150;mso-top-percent:91;mso-wrap-distance-left:9pt;mso-wrap-distance-top:0;mso-wrap-distance-right:9pt;mso-wrap-distance-bottom:0;mso-position-horizontal-relative:page;mso-position-vertical-relative:page;mso-width-percent:734;mso-height-percent:363;mso-left-percent:150;mso-top-percent:91;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" filled="f" stroked="f" strokeweight=".5pt">
                    <v:textbox style="mso-fit-shape-to-text:t" inset="0,0,0,0">
                      <w:txbxContent>
                        <w:sdt>
                          <w:sdtPr>
                            <w:rPr>
                              <w:caps/>
                              <w:color w:val="3A2C24" w:themeColor="text2" w:themeShade="BF"/>
                              <w:sz w:val="40"/>
                              <w:szCs w:val="40"/>
                            </w:rPr>
                            <w:alias w:val="Veröffentlichungsdatum"/>
                            <w:tag w:val=""/>
                            <w:id w:val="400952559"/>
                            <w:dataBinding w:prefixMappings="xmlns:ns0='http://schemas.microsoft.com/office/2006/coverPageProps' " w:xpath="/ns0:CoverPageProperties[1]/ns0:PublishDate[1]" w:storeItemID="{55AF091B-3C7A-41E3-B477-F2FDAA23CFDA}"/>
                            <w:date w:fullDate="2015-09-09T00:00:00Z">
                              <w:dateFormat w:val="d. MMMM yyyy"/>
                              <w:lid w:val="de-DE"/>
                              <w:storeMappedDataAs w:val="dateTime"/>
                              <w:calendar w:val="gregorian"/>
                            </w:date>
                          </w:sdtPr>
                          <w:sdtContent>
                            <w:p w14:paraId="129BEE97" w14:textId="77777777" w:rsidR="006A7A1D" w:rsidRDefault="006A7A1D">
                              <w:pPr>
                                <w:pStyle w:val="KeinLeerraum"/>
                                <w:jc w:val="right"/>
                                <w:rPr>
                                  <w:caps/>
                                  <w:color w:val="3A2C24" w:themeColor="text2" w:themeShade="BF"/>
                                  <w:sz w:val="40"/>
                                  <w:szCs w:val="40"/>
                                </w:rPr>
                              </w:pPr>
                              <w:r>
                                <w:rPr>
                                  <w:caps/>
                                  <w:color w:val="3A2C24" w:themeColor="text2" w:themeShade="BF"/>
                                  <w:sz w:val="40"/>
                                  <w:szCs w:val="40"/>
                                  <w:lang w:val="de-DE"/>
                                </w:rPr>
                                <w:t>9. September 2015</w:t>
                              </w:r>
                            </w:p>
                          </w:sdtContent>
                        </w:sdt>
                      </w:txbxContent>
                    </v:textbox>
                    <w10:wrap type="square" anchorx="page" anchory="page"/>
                  </v:shape>
                </w:pict>
              </mc:Fallback>
            </mc:AlternateContent>
          </w:r>
          <w:r w:rsidR="00F35BC4">
            <w:rPr>
              <w:noProof/>
              <w:lang w:eastAsia="de-CH"/>
            </w:rPr>
            <mc:AlternateContent>
              <mc:Choice Requires="wpg">
                <w:drawing>
                  <wp:anchor distT="0" distB="0" distL="114300" distR="114300" simplePos="0" relativeHeight="251659264" behindDoc="0" locked="0" layoutInCell="1" allowOverlap="1" wp14:anchorId="1C8B1573" wp14:editId="1EC28F48">
                    <wp:simplePos x="0" y="0"/>
                    <mc:AlternateContent>
                      <mc:Choice Requires="wp14">
                        <wp:positionH relativeFrom="page">
                          <wp14:pctPosHOffset>4500</wp14:pctPosHOffset>
                        </wp:positionH>
                      </mc:Choice>
                      <mc:Fallback>
                        <wp:positionH relativeFrom="page">
                          <wp:posOffset>339725</wp:posOffset>
                        </wp:positionH>
                      </mc:Fallback>
                    </mc:AlternateContent>
                    <wp:positionV relativeFrom="page">
                      <wp:align>center</wp:align>
                    </wp:positionV>
                    <wp:extent cx="228600" cy="9144000"/>
                    <wp:effectExtent l="0" t="0" r="3175" b="635"/>
                    <wp:wrapNone/>
                    <wp:docPr id="114" name="Gruppe 114"/>
                    <wp:cNvGraphicFramePr/>
                    <a:graphic xmlns:a="http://schemas.openxmlformats.org/drawingml/2006/main">
                      <a:graphicData uri="http://schemas.microsoft.com/office/word/2010/wordprocessingGroup">
                        <wpg:wgp>
                          <wpg:cNvGrpSpPr/>
                          <wpg:grpSpPr>
                            <a:xfrm>
                              <a:off x="0" y="0"/>
                              <a:ext cx="228600" cy="9144000"/>
                              <a:chOff x="0" y="0"/>
                              <a:chExt cx="228600" cy="9144000"/>
                            </a:xfrm>
                          </wpg:grpSpPr>
                          <wps:wsp>
                            <wps:cNvPr id="115" name="Rechteck 115"/>
                            <wps:cNvSpPr/>
                            <wps:spPr>
                              <a:xfrm>
                                <a:off x="0" y="0"/>
                                <a:ext cx="228600" cy="8782050"/>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Rechteck 116"/>
                            <wps:cNvSpPr>
                              <a:spLocks noChangeAspect="1"/>
                            </wps:cNvSpPr>
                            <wps:spPr>
                              <a:xfrm>
                                <a:off x="0" y="8915400"/>
                                <a:ext cx="228600" cy="228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2900</wp14:pctWidth>
                    </wp14:sizeRelH>
                    <wp14:sizeRelV relativeFrom="page">
                      <wp14:pctHeight>90900</wp14:pctHeight>
                    </wp14:sizeRelV>
                  </wp:anchor>
                </w:drawing>
              </mc:Choice>
              <mc:Fallback xmlns:w15="http://schemas.microsoft.com/office/word/2012/wordml">
                <w:pict>
                  <v:group w14:anchorId="14077D2B" id="Gruppe 114" o:spid="_x0000_s1026" style="position:absolute;margin-left:0;margin-top:0;width:18pt;height:10in;z-index:251659264;mso-width-percent:29;mso-height-percent:909;mso-left-percent:45;mso-position-horizontal-relative:page;mso-position-vertical:center;mso-position-vertical-relative:page;mso-width-percent:29;mso-height-percent:909;mso-left-percent:45" coordsize="2286,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">
                    <v:rect id="Rechteck 115" o:spid="_x0000_s1027" style="position:absolute;width:2286;height:878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DfwmsAA&#10;AADcAAAADwAAAGRycy9kb3ducmV2LnhtbERPzYrCMBC+L/gOYQRva9qCotUoKivI4mWrDzA2Y1tt&#10;JqXJ1vr2ZkHY23x8v7Nc96YWHbWusqwgHkcgiHOrKy4UnE/7zxkI55E11pZJwZMcrFeDjyWm2j74&#10;h7rMFyKEsEtRQel9k0rp8pIMurFtiAN3ta1BH2BbSN3iI4SbWiZRNJUGKw4NJTa0Kym/Z79GwZex&#10;k+Nt3pl9Ul2snM7Yb79ZqdGw3yxAeOr9v/jtPugwP57A3zPhArl6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DfwmsAAAADcAAAADwAAAAAAAAAAAAAAAACYAgAAZHJzL2Rvd25y&#10;ZXYueG1sUEsFBgAAAAAEAAQA9QAAAIUDAAAAAA==&#10;" fillcolor="#a5644e [3205]" stroked="f" strokeweight="1pt"/>
                    <v:rect id="Rechteck 116" o:spid="_x0000_s1028" style="position:absolute;top:89154;width:2286;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IrpsAA&#10;AADcAAAADwAAAGRycy9kb3ducmV2LnhtbERPTYvCMBC9L/gfwgheiqZVEKlGEaEgyApqL96GZmyL&#10;zaQ0Ueu/NwvC3ubxPme16U0jntS52rKCZBKDIC6srrlUkF+y8QKE88gaG8uk4E0ONuvBzwpTbV98&#10;oufZlyKEsEtRQeV9m0rpiooMuoltiQN3s51BH2BXSt3hK4SbRk7jeC4N1hwaKmxpV1FxPz+Mglmm&#10;TYvHPvPR4YFRfoqS6+9RqdGw3y5BeOr9v/jr3uswP5nD3zPhArn+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jIrpsAAAADcAAAADwAAAAAAAAAAAAAAAACYAgAAZHJzL2Rvd25y&#10;ZXYueG1sUEsFBgAAAAAEAAQA9QAAAIUDAAAAAA==&#10;" fillcolor="#f0a22e [3204]" stroked="f" strokeweight="1pt">
                      <v:path arrowok="t"/>
                      <o:lock v:ext="edit" aspectratio="t"/>
                    </v:rect>
                    <w10:wrap anchorx="page" anchory="page"/>
                  </v:group>
                </w:pict>
              </mc:Fallback>
            </mc:AlternateContent>
          </w:r>
          <w:del w:id="4" w:author="Tobias Lanz" w:date="2015-09-11T11:07:00Z">
            <w:r w:rsidR="00F35BC4" w:rsidDel="001472DB">
              <w:rPr>
                <w:rFonts w:asciiTheme="minorHAnsi" w:hAnsiTheme="minorHAnsi"/>
                <w:b/>
                <w:bCs/>
                <w:caps/>
                <w:color w:val="191919" w:themeColor="text1" w:themeTint="E6"/>
                <w:sz w:val="72"/>
                <w:szCs w:val="72"/>
              </w:rPr>
              <w:br w:type="page"/>
            </w:r>
          </w:del>
        </w:p>
      </w:sdtContent>
    </w:sdt>
    <w:p w14:paraId="21944994" w14:textId="77777777" w:rsidR="00164061" w:rsidRDefault="00045651" w:rsidP="006F3D10">
      <w:pPr>
        <w:pStyle w:val="berschrift1"/>
      </w:pPr>
      <w:bookmarkStart w:id="5" w:name="_Toc429916133"/>
      <w:bookmarkEnd w:id="0"/>
      <w:r>
        <w:lastRenderedPageBreak/>
        <w:t>Versionen</w:t>
      </w:r>
      <w:bookmarkEnd w:id="5"/>
    </w:p>
    <w:tbl>
      <w:tblPr>
        <w:tblStyle w:val="Tabellenraster"/>
        <w:tblW w:w="9209" w:type="dxa"/>
        <w:tblLayout w:type="fixed"/>
        <w:tblLook w:val="04A0" w:firstRow="1" w:lastRow="0" w:firstColumn="1" w:lastColumn="0" w:noHBand="0" w:noVBand="1"/>
      </w:tblPr>
      <w:tblGrid>
        <w:gridCol w:w="1838"/>
        <w:gridCol w:w="1559"/>
        <w:gridCol w:w="1559"/>
        <w:gridCol w:w="4253"/>
      </w:tblGrid>
      <w:tr w:rsidR="00FD5616" w:rsidRPr="00101356" w14:paraId="03B95D9A" w14:textId="77777777" w:rsidTr="005E126F">
        <w:tc>
          <w:tcPr>
            <w:tcW w:w="1838" w:type="dxa"/>
          </w:tcPr>
          <w:p w14:paraId="50D78051" w14:textId="06FA3FDC" w:rsidR="00FD5616" w:rsidRPr="00101356" w:rsidRDefault="00101356" w:rsidP="00387A6E">
            <w:pPr>
              <w:rPr>
                <w:b/>
              </w:rPr>
            </w:pPr>
            <w:r w:rsidRPr="00101356">
              <w:rPr>
                <w:b/>
              </w:rPr>
              <w:t>Autor</w:t>
            </w:r>
          </w:p>
        </w:tc>
        <w:tc>
          <w:tcPr>
            <w:tcW w:w="1559" w:type="dxa"/>
          </w:tcPr>
          <w:p w14:paraId="76627D30" w14:textId="497091B2" w:rsidR="00FD5616" w:rsidRPr="00101356" w:rsidRDefault="00101356" w:rsidP="00387A6E">
            <w:pPr>
              <w:rPr>
                <w:b/>
              </w:rPr>
            </w:pPr>
            <w:r w:rsidRPr="00101356">
              <w:rPr>
                <w:b/>
              </w:rPr>
              <w:t>Datum</w:t>
            </w:r>
          </w:p>
        </w:tc>
        <w:tc>
          <w:tcPr>
            <w:tcW w:w="1559" w:type="dxa"/>
          </w:tcPr>
          <w:p w14:paraId="3B698B81" w14:textId="5C7E1E6D" w:rsidR="00FD5616" w:rsidRPr="00101356" w:rsidRDefault="00101356" w:rsidP="00387A6E">
            <w:pPr>
              <w:rPr>
                <w:b/>
              </w:rPr>
            </w:pPr>
            <w:r w:rsidRPr="00101356">
              <w:rPr>
                <w:b/>
              </w:rPr>
              <w:t>Version</w:t>
            </w:r>
          </w:p>
        </w:tc>
        <w:tc>
          <w:tcPr>
            <w:tcW w:w="4253" w:type="dxa"/>
          </w:tcPr>
          <w:p w14:paraId="5B19B173" w14:textId="6D6210A4" w:rsidR="00FD5616" w:rsidRPr="00101356" w:rsidRDefault="00101356" w:rsidP="00387A6E">
            <w:pPr>
              <w:rPr>
                <w:b/>
              </w:rPr>
            </w:pPr>
            <w:r w:rsidRPr="00101356">
              <w:rPr>
                <w:b/>
              </w:rPr>
              <w:t>Zusammenfassend</w:t>
            </w:r>
          </w:p>
        </w:tc>
      </w:tr>
      <w:tr w:rsidR="00101356" w14:paraId="1ED4B517" w14:textId="77777777" w:rsidTr="005E126F">
        <w:tc>
          <w:tcPr>
            <w:tcW w:w="1838" w:type="dxa"/>
          </w:tcPr>
          <w:p w14:paraId="7FB76DF4" w14:textId="185F2AA1" w:rsidR="00101356" w:rsidRDefault="005E126F" w:rsidP="005E126F">
            <w:r>
              <w:t>Mejdin Hatema</w:t>
            </w:r>
          </w:p>
        </w:tc>
        <w:tc>
          <w:tcPr>
            <w:tcW w:w="1559" w:type="dxa"/>
          </w:tcPr>
          <w:p w14:paraId="3B02293E" w14:textId="232EDACA" w:rsidR="00101356" w:rsidRDefault="008F68D2" w:rsidP="008F68D2">
            <w:r>
              <w:t>09.09.2015</w:t>
            </w:r>
          </w:p>
        </w:tc>
        <w:tc>
          <w:tcPr>
            <w:tcW w:w="1559" w:type="dxa"/>
          </w:tcPr>
          <w:p w14:paraId="5CF51640" w14:textId="15F3215B" w:rsidR="00101356" w:rsidRDefault="005E126F" w:rsidP="00387A6E">
            <w:r>
              <w:t>1.0</w:t>
            </w:r>
          </w:p>
        </w:tc>
        <w:tc>
          <w:tcPr>
            <w:tcW w:w="4253" w:type="dxa"/>
          </w:tcPr>
          <w:p w14:paraId="41637037" w14:textId="02D4FD40" w:rsidR="00101356" w:rsidRDefault="00B61447" w:rsidP="00387A6E">
            <w:r>
              <w:t>Einleitung, Anforderungen, Risiken</w:t>
            </w:r>
          </w:p>
        </w:tc>
      </w:tr>
      <w:tr w:rsidR="00FD5616" w14:paraId="381E34F8" w14:textId="77777777" w:rsidTr="005E126F">
        <w:tc>
          <w:tcPr>
            <w:tcW w:w="1838" w:type="dxa"/>
          </w:tcPr>
          <w:p w14:paraId="0B94C9C7" w14:textId="688529CC" w:rsidR="00FD5616" w:rsidRDefault="00660928" w:rsidP="00387A6E">
            <w:r>
              <w:t>Denis Bittante</w:t>
            </w:r>
          </w:p>
        </w:tc>
        <w:tc>
          <w:tcPr>
            <w:tcW w:w="1559" w:type="dxa"/>
          </w:tcPr>
          <w:p w14:paraId="660D8333" w14:textId="49E7A5B1" w:rsidR="00FD5616" w:rsidRDefault="00660928" w:rsidP="00387A6E">
            <w:r>
              <w:t>?</w:t>
            </w:r>
          </w:p>
        </w:tc>
        <w:tc>
          <w:tcPr>
            <w:tcW w:w="1559" w:type="dxa"/>
          </w:tcPr>
          <w:p w14:paraId="2F6F264D" w14:textId="57A1531F" w:rsidR="00FD5616" w:rsidRDefault="00660928" w:rsidP="00387A6E">
            <w:r>
              <w:t>1.1</w:t>
            </w:r>
          </w:p>
        </w:tc>
        <w:tc>
          <w:tcPr>
            <w:tcW w:w="4253" w:type="dxa"/>
          </w:tcPr>
          <w:p w14:paraId="561D2B97" w14:textId="48F0688C" w:rsidR="00FD5616" w:rsidRDefault="00660928" w:rsidP="00387A6E">
            <w:r>
              <w:t>Reviews</w:t>
            </w:r>
          </w:p>
        </w:tc>
      </w:tr>
      <w:tr w:rsidR="00660928" w14:paraId="602AA6B1" w14:textId="77777777" w:rsidTr="006A7A1D">
        <w:tc>
          <w:tcPr>
            <w:tcW w:w="1838" w:type="dxa"/>
          </w:tcPr>
          <w:p w14:paraId="5F685C38" w14:textId="77777777" w:rsidR="00660928" w:rsidRDefault="00660928" w:rsidP="006A7A1D">
            <w:r>
              <w:t>Tobias Lanz</w:t>
            </w:r>
          </w:p>
        </w:tc>
        <w:tc>
          <w:tcPr>
            <w:tcW w:w="1559" w:type="dxa"/>
          </w:tcPr>
          <w:p w14:paraId="41A6B6B2" w14:textId="77777777" w:rsidR="00660928" w:rsidRDefault="00660928" w:rsidP="006A7A1D">
            <w:r>
              <w:t>11.09.2015</w:t>
            </w:r>
          </w:p>
        </w:tc>
        <w:tc>
          <w:tcPr>
            <w:tcW w:w="1559" w:type="dxa"/>
          </w:tcPr>
          <w:p w14:paraId="33BBA926" w14:textId="77777777" w:rsidR="00660928" w:rsidRDefault="00660928" w:rsidP="006A7A1D">
            <w:r>
              <w:t>1.1</w:t>
            </w:r>
          </w:p>
        </w:tc>
        <w:tc>
          <w:tcPr>
            <w:tcW w:w="4253" w:type="dxa"/>
          </w:tcPr>
          <w:p w14:paraId="4154F284" w14:textId="77777777" w:rsidR="00660928" w:rsidRDefault="00660928" w:rsidP="006A7A1D">
            <w:r>
              <w:t>Überarbeitung, Inputs und Reviews</w:t>
            </w:r>
          </w:p>
          <w:p w14:paraId="72E89861" w14:textId="77777777" w:rsidR="00660928" w:rsidRDefault="00660928" w:rsidP="006A7A1D"/>
        </w:tc>
      </w:tr>
      <w:tr w:rsidR="008F68D2" w14:paraId="6E48F74F" w14:textId="77777777" w:rsidTr="006A7A1D">
        <w:tc>
          <w:tcPr>
            <w:tcW w:w="1838" w:type="dxa"/>
          </w:tcPr>
          <w:p w14:paraId="69B1E30B" w14:textId="77777777" w:rsidR="008F68D2" w:rsidRDefault="008F68D2" w:rsidP="006A7A1D">
            <w:r>
              <w:t>Mejdin Hatema</w:t>
            </w:r>
          </w:p>
        </w:tc>
        <w:tc>
          <w:tcPr>
            <w:tcW w:w="1559" w:type="dxa"/>
          </w:tcPr>
          <w:p w14:paraId="685FFA5B" w14:textId="52C0AF24" w:rsidR="008F68D2" w:rsidRDefault="008F68D2" w:rsidP="008F68D2">
            <w:r>
              <w:t>12.09.2015</w:t>
            </w:r>
          </w:p>
        </w:tc>
        <w:tc>
          <w:tcPr>
            <w:tcW w:w="1559" w:type="dxa"/>
          </w:tcPr>
          <w:p w14:paraId="45145B56" w14:textId="73E25A9F" w:rsidR="008F68D2" w:rsidRDefault="008F68D2" w:rsidP="008F68D2">
            <w:r>
              <w:t>1.2</w:t>
            </w:r>
          </w:p>
        </w:tc>
        <w:tc>
          <w:tcPr>
            <w:tcW w:w="4253" w:type="dxa"/>
          </w:tcPr>
          <w:p w14:paraId="3900C9C2" w14:textId="39AE2AFC" w:rsidR="008F68D2" w:rsidRDefault="008F68D2" w:rsidP="00032E40">
            <w:r>
              <w:t>Anforderungen neu</w:t>
            </w:r>
            <w:r w:rsidR="00B540F4">
              <w:t xml:space="preserve"> formuliert</w:t>
            </w:r>
            <w:r w:rsidR="00032E40">
              <w:t>, Einleitung verkürzt, Risiken entfernt, Rahmenbedingungen definiert</w:t>
            </w:r>
            <w:bookmarkStart w:id="6" w:name="_GoBack"/>
            <w:bookmarkEnd w:id="6"/>
          </w:p>
        </w:tc>
      </w:tr>
      <w:tr w:rsidR="00660928" w14:paraId="13B2335A" w14:textId="77777777" w:rsidTr="006A7A1D">
        <w:tc>
          <w:tcPr>
            <w:tcW w:w="1838" w:type="dxa"/>
          </w:tcPr>
          <w:p w14:paraId="653C1D33" w14:textId="77777777" w:rsidR="00660928" w:rsidRDefault="00660928" w:rsidP="006A7A1D"/>
        </w:tc>
        <w:tc>
          <w:tcPr>
            <w:tcW w:w="1559" w:type="dxa"/>
          </w:tcPr>
          <w:p w14:paraId="4E39086A" w14:textId="77777777" w:rsidR="00660928" w:rsidRDefault="00660928" w:rsidP="006A7A1D"/>
        </w:tc>
        <w:tc>
          <w:tcPr>
            <w:tcW w:w="1559" w:type="dxa"/>
          </w:tcPr>
          <w:p w14:paraId="7D04B102" w14:textId="77777777" w:rsidR="00660928" w:rsidRDefault="00660928" w:rsidP="006A7A1D"/>
        </w:tc>
        <w:tc>
          <w:tcPr>
            <w:tcW w:w="4253" w:type="dxa"/>
          </w:tcPr>
          <w:p w14:paraId="38078626" w14:textId="77777777" w:rsidR="00660928" w:rsidRDefault="00660928" w:rsidP="006A7A1D"/>
        </w:tc>
      </w:tr>
      <w:tr w:rsidR="00660928" w14:paraId="20F0AC97" w14:textId="77777777" w:rsidTr="006A7A1D">
        <w:tc>
          <w:tcPr>
            <w:tcW w:w="1838" w:type="dxa"/>
          </w:tcPr>
          <w:p w14:paraId="42AB0343" w14:textId="77777777" w:rsidR="00660928" w:rsidRDefault="00660928" w:rsidP="006A7A1D"/>
        </w:tc>
        <w:tc>
          <w:tcPr>
            <w:tcW w:w="1559" w:type="dxa"/>
          </w:tcPr>
          <w:p w14:paraId="35A8F2B7" w14:textId="77777777" w:rsidR="00660928" w:rsidRDefault="00660928" w:rsidP="006A7A1D"/>
        </w:tc>
        <w:tc>
          <w:tcPr>
            <w:tcW w:w="1559" w:type="dxa"/>
          </w:tcPr>
          <w:p w14:paraId="2D741400" w14:textId="77777777" w:rsidR="00660928" w:rsidRDefault="00660928" w:rsidP="006A7A1D"/>
        </w:tc>
        <w:tc>
          <w:tcPr>
            <w:tcW w:w="4253" w:type="dxa"/>
          </w:tcPr>
          <w:p w14:paraId="592FFC58" w14:textId="77777777" w:rsidR="00660928" w:rsidRDefault="00660928" w:rsidP="006A7A1D"/>
        </w:tc>
      </w:tr>
      <w:tr w:rsidR="00660928" w14:paraId="3F68E185" w14:textId="77777777" w:rsidTr="006A7A1D">
        <w:tc>
          <w:tcPr>
            <w:tcW w:w="1838" w:type="dxa"/>
          </w:tcPr>
          <w:p w14:paraId="37D271A8" w14:textId="77777777" w:rsidR="00660928" w:rsidRDefault="00660928" w:rsidP="006A7A1D"/>
        </w:tc>
        <w:tc>
          <w:tcPr>
            <w:tcW w:w="1559" w:type="dxa"/>
          </w:tcPr>
          <w:p w14:paraId="1F5F1DB0" w14:textId="77777777" w:rsidR="00660928" w:rsidRDefault="00660928" w:rsidP="006A7A1D"/>
        </w:tc>
        <w:tc>
          <w:tcPr>
            <w:tcW w:w="1559" w:type="dxa"/>
          </w:tcPr>
          <w:p w14:paraId="1F02B2BF" w14:textId="77777777" w:rsidR="00660928" w:rsidRDefault="00660928" w:rsidP="006A7A1D"/>
        </w:tc>
        <w:tc>
          <w:tcPr>
            <w:tcW w:w="4253" w:type="dxa"/>
          </w:tcPr>
          <w:p w14:paraId="458FF9A4" w14:textId="77777777" w:rsidR="00660928" w:rsidRDefault="00660928" w:rsidP="006A7A1D"/>
        </w:tc>
      </w:tr>
      <w:tr w:rsidR="00660928" w14:paraId="6768A5F3" w14:textId="77777777" w:rsidTr="006A7A1D">
        <w:tc>
          <w:tcPr>
            <w:tcW w:w="1838" w:type="dxa"/>
          </w:tcPr>
          <w:p w14:paraId="1F74C35D" w14:textId="77777777" w:rsidR="00660928" w:rsidRDefault="00660928" w:rsidP="006A7A1D"/>
        </w:tc>
        <w:tc>
          <w:tcPr>
            <w:tcW w:w="1559" w:type="dxa"/>
          </w:tcPr>
          <w:p w14:paraId="5D778BA5" w14:textId="77777777" w:rsidR="00660928" w:rsidRDefault="00660928" w:rsidP="006A7A1D"/>
        </w:tc>
        <w:tc>
          <w:tcPr>
            <w:tcW w:w="1559" w:type="dxa"/>
          </w:tcPr>
          <w:p w14:paraId="4E351002" w14:textId="77777777" w:rsidR="00660928" w:rsidRDefault="00660928" w:rsidP="006A7A1D"/>
        </w:tc>
        <w:tc>
          <w:tcPr>
            <w:tcW w:w="4253" w:type="dxa"/>
          </w:tcPr>
          <w:p w14:paraId="64B3F91C" w14:textId="77777777" w:rsidR="00660928" w:rsidRDefault="00660928" w:rsidP="006A7A1D"/>
        </w:tc>
      </w:tr>
      <w:tr w:rsidR="00660928" w14:paraId="7AE280A4" w14:textId="77777777" w:rsidTr="006A7A1D">
        <w:tc>
          <w:tcPr>
            <w:tcW w:w="1838" w:type="dxa"/>
          </w:tcPr>
          <w:p w14:paraId="4B680582" w14:textId="77777777" w:rsidR="00660928" w:rsidRDefault="00660928" w:rsidP="006A7A1D"/>
        </w:tc>
        <w:tc>
          <w:tcPr>
            <w:tcW w:w="1559" w:type="dxa"/>
          </w:tcPr>
          <w:p w14:paraId="70A81FB2" w14:textId="77777777" w:rsidR="00660928" w:rsidRDefault="00660928" w:rsidP="006A7A1D"/>
        </w:tc>
        <w:tc>
          <w:tcPr>
            <w:tcW w:w="1559" w:type="dxa"/>
          </w:tcPr>
          <w:p w14:paraId="7CD4D6D6" w14:textId="77777777" w:rsidR="00660928" w:rsidRDefault="00660928" w:rsidP="006A7A1D"/>
        </w:tc>
        <w:tc>
          <w:tcPr>
            <w:tcW w:w="4253" w:type="dxa"/>
          </w:tcPr>
          <w:p w14:paraId="0C42D498" w14:textId="77777777" w:rsidR="00660928" w:rsidRDefault="00660928" w:rsidP="006A7A1D"/>
        </w:tc>
      </w:tr>
      <w:tr w:rsidR="00660928" w14:paraId="57040B94" w14:textId="77777777" w:rsidTr="006A7A1D">
        <w:tc>
          <w:tcPr>
            <w:tcW w:w="1838" w:type="dxa"/>
          </w:tcPr>
          <w:p w14:paraId="39120464" w14:textId="77777777" w:rsidR="00660928" w:rsidRDefault="00660928" w:rsidP="006A7A1D"/>
        </w:tc>
        <w:tc>
          <w:tcPr>
            <w:tcW w:w="1559" w:type="dxa"/>
          </w:tcPr>
          <w:p w14:paraId="033F3DA8" w14:textId="77777777" w:rsidR="00660928" w:rsidRDefault="00660928" w:rsidP="006A7A1D"/>
        </w:tc>
        <w:tc>
          <w:tcPr>
            <w:tcW w:w="1559" w:type="dxa"/>
          </w:tcPr>
          <w:p w14:paraId="2C2D1AE4" w14:textId="77777777" w:rsidR="00660928" w:rsidRDefault="00660928" w:rsidP="006A7A1D"/>
        </w:tc>
        <w:tc>
          <w:tcPr>
            <w:tcW w:w="4253" w:type="dxa"/>
          </w:tcPr>
          <w:p w14:paraId="596D73E5" w14:textId="77777777" w:rsidR="00660928" w:rsidRDefault="00660928" w:rsidP="006A7A1D"/>
        </w:tc>
      </w:tr>
      <w:tr w:rsidR="00660928" w14:paraId="5CDD6E9A" w14:textId="77777777" w:rsidTr="006A7A1D">
        <w:tc>
          <w:tcPr>
            <w:tcW w:w="1838" w:type="dxa"/>
          </w:tcPr>
          <w:p w14:paraId="0213E9BA" w14:textId="77777777" w:rsidR="00660928" w:rsidRDefault="00660928" w:rsidP="006A7A1D"/>
        </w:tc>
        <w:tc>
          <w:tcPr>
            <w:tcW w:w="1559" w:type="dxa"/>
          </w:tcPr>
          <w:p w14:paraId="50FA44C8" w14:textId="77777777" w:rsidR="00660928" w:rsidRDefault="00660928" w:rsidP="006A7A1D"/>
        </w:tc>
        <w:tc>
          <w:tcPr>
            <w:tcW w:w="1559" w:type="dxa"/>
          </w:tcPr>
          <w:p w14:paraId="2C2DA00D" w14:textId="77777777" w:rsidR="00660928" w:rsidRDefault="00660928" w:rsidP="006A7A1D"/>
        </w:tc>
        <w:tc>
          <w:tcPr>
            <w:tcW w:w="4253" w:type="dxa"/>
          </w:tcPr>
          <w:p w14:paraId="6D61D2B5" w14:textId="77777777" w:rsidR="00660928" w:rsidRDefault="00660928" w:rsidP="006A7A1D"/>
        </w:tc>
      </w:tr>
      <w:tr w:rsidR="00660928" w14:paraId="42AA86BA" w14:textId="77777777" w:rsidTr="006A7A1D">
        <w:tc>
          <w:tcPr>
            <w:tcW w:w="1838" w:type="dxa"/>
          </w:tcPr>
          <w:p w14:paraId="0D7467C3" w14:textId="77777777" w:rsidR="00660928" w:rsidRDefault="00660928" w:rsidP="006A7A1D"/>
        </w:tc>
        <w:tc>
          <w:tcPr>
            <w:tcW w:w="1559" w:type="dxa"/>
          </w:tcPr>
          <w:p w14:paraId="45BD4AF4" w14:textId="77777777" w:rsidR="00660928" w:rsidRDefault="00660928" w:rsidP="006A7A1D"/>
        </w:tc>
        <w:tc>
          <w:tcPr>
            <w:tcW w:w="1559" w:type="dxa"/>
          </w:tcPr>
          <w:p w14:paraId="09F14571" w14:textId="77777777" w:rsidR="00660928" w:rsidRDefault="00660928" w:rsidP="006A7A1D"/>
        </w:tc>
        <w:tc>
          <w:tcPr>
            <w:tcW w:w="4253" w:type="dxa"/>
          </w:tcPr>
          <w:p w14:paraId="0801A884" w14:textId="77777777" w:rsidR="00660928" w:rsidRDefault="00660928" w:rsidP="006A7A1D"/>
        </w:tc>
      </w:tr>
    </w:tbl>
    <w:p w14:paraId="79E2E442" w14:textId="77777777" w:rsidR="00387A6E" w:rsidRPr="00387A6E" w:rsidRDefault="00387A6E" w:rsidP="00387A6E"/>
    <w:p w14:paraId="105BB3D6" w14:textId="77777777" w:rsidR="00164061" w:rsidRDefault="00164061">
      <w:r>
        <w:br w:type="page"/>
      </w:r>
    </w:p>
    <w:sdt>
      <w:sdtPr>
        <w:rPr>
          <w:lang w:val="de-DE"/>
        </w:rPr>
        <w:id w:val="632759927"/>
        <w:docPartObj>
          <w:docPartGallery w:val="Table of Contents"/>
          <w:docPartUnique/>
        </w:docPartObj>
      </w:sdtPr>
      <w:sdtEndPr>
        <w:rPr>
          <w:b/>
          <w:bCs/>
        </w:rPr>
      </w:sdtEndPr>
      <w:sdtContent>
        <w:p w14:paraId="290ED5F6" w14:textId="77777777" w:rsidR="00B543CF" w:rsidRDefault="00B543CF">
          <w:pPr>
            <w:pStyle w:val="Inhaltsverzeichnisberschrift"/>
          </w:pPr>
          <w:r>
            <w:rPr>
              <w:lang w:val="de-DE"/>
            </w:rPr>
            <w:t>Inhaltsverzeichnis</w:t>
          </w:r>
        </w:p>
        <w:p w14:paraId="1F8C95C9" w14:textId="77777777" w:rsidR="00616582" w:rsidRDefault="00B543CF">
          <w:pPr>
            <w:pStyle w:val="Verzeichnis1"/>
            <w:rPr>
              <w:rFonts w:asciiTheme="minorHAnsi" w:hAnsiTheme="minorHAnsi"/>
              <w:noProof/>
              <w:lang w:eastAsia="de-CH"/>
            </w:rPr>
          </w:pPr>
          <w:r>
            <w:fldChar w:fldCharType="begin"/>
          </w:r>
          <w:r>
            <w:instrText xml:space="preserve"> TOC \o "1-3" \h \z \u </w:instrText>
          </w:r>
          <w:r>
            <w:fldChar w:fldCharType="separate"/>
          </w:r>
          <w:hyperlink w:anchor="_Toc429916133" w:history="1">
            <w:r w:rsidR="00616582" w:rsidRPr="00C11CE4">
              <w:rPr>
                <w:rStyle w:val="Hyperlink"/>
                <w:noProof/>
              </w:rPr>
              <w:t>1</w:t>
            </w:r>
            <w:r w:rsidR="00616582">
              <w:rPr>
                <w:rFonts w:asciiTheme="minorHAnsi" w:hAnsiTheme="minorHAnsi"/>
                <w:noProof/>
                <w:lang w:eastAsia="de-CH"/>
              </w:rPr>
              <w:tab/>
            </w:r>
            <w:r w:rsidR="00616582" w:rsidRPr="00C11CE4">
              <w:rPr>
                <w:rStyle w:val="Hyperlink"/>
                <w:noProof/>
              </w:rPr>
              <w:t>Versionen</w:t>
            </w:r>
            <w:r w:rsidR="00616582">
              <w:rPr>
                <w:noProof/>
                <w:webHidden/>
              </w:rPr>
              <w:tab/>
            </w:r>
            <w:r w:rsidR="00616582">
              <w:rPr>
                <w:noProof/>
                <w:webHidden/>
              </w:rPr>
              <w:fldChar w:fldCharType="begin"/>
            </w:r>
            <w:r w:rsidR="00616582">
              <w:rPr>
                <w:noProof/>
                <w:webHidden/>
              </w:rPr>
              <w:instrText xml:space="preserve"> PAGEREF _Toc429916133 \h </w:instrText>
            </w:r>
            <w:r w:rsidR="00616582">
              <w:rPr>
                <w:noProof/>
                <w:webHidden/>
              </w:rPr>
            </w:r>
            <w:r w:rsidR="00616582">
              <w:rPr>
                <w:noProof/>
                <w:webHidden/>
              </w:rPr>
              <w:fldChar w:fldCharType="separate"/>
            </w:r>
            <w:r w:rsidR="00616582">
              <w:rPr>
                <w:noProof/>
                <w:webHidden/>
              </w:rPr>
              <w:t>0</w:t>
            </w:r>
            <w:r w:rsidR="00616582">
              <w:rPr>
                <w:noProof/>
                <w:webHidden/>
              </w:rPr>
              <w:fldChar w:fldCharType="end"/>
            </w:r>
          </w:hyperlink>
        </w:p>
        <w:p w14:paraId="6F5B0EFE" w14:textId="77777777" w:rsidR="00616582" w:rsidRDefault="00D76C2D">
          <w:pPr>
            <w:pStyle w:val="Verzeichnis1"/>
            <w:rPr>
              <w:rFonts w:asciiTheme="minorHAnsi" w:hAnsiTheme="minorHAnsi"/>
              <w:noProof/>
              <w:lang w:eastAsia="de-CH"/>
            </w:rPr>
          </w:pPr>
          <w:hyperlink w:anchor="_Toc429916134" w:history="1">
            <w:r w:rsidR="00616582" w:rsidRPr="00C11CE4">
              <w:rPr>
                <w:rStyle w:val="Hyperlink"/>
                <w:noProof/>
              </w:rPr>
              <w:t>2</w:t>
            </w:r>
            <w:r w:rsidR="00616582">
              <w:rPr>
                <w:rFonts w:asciiTheme="minorHAnsi" w:hAnsiTheme="minorHAnsi"/>
                <w:noProof/>
                <w:lang w:eastAsia="de-CH"/>
              </w:rPr>
              <w:tab/>
            </w:r>
            <w:r w:rsidR="00616582" w:rsidRPr="00C11CE4">
              <w:rPr>
                <w:rStyle w:val="Hyperlink"/>
                <w:noProof/>
              </w:rPr>
              <w:t>Einleitung</w:t>
            </w:r>
            <w:r w:rsidR="00616582">
              <w:rPr>
                <w:noProof/>
                <w:webHidden/>
              </w:rPr>
              <w:tab/>
            </w:r>
            <w:r w:rsidR="00616582">
              <w:rPr>
                <w:noProof/>
                <w:webHidden/>
              </w:rPr>
              <w:fldChar w:fldCharType="begin"/>
            </w:r>
            <w:r w:rsidR="00616582">
              <w:rPr>
                <w:noProof/>
                <w:webHidden/>
              </w:rPr>
              <w:instrText xml:space="preserve"> PAGEREF _Toc429916134 \h </w:instrText>
            </w:r>
            <w:r w:rsidR="00616582">
              <w:rPr>
                <w:noProof/>
                <w:webHidden/>
              </w:rPr>
            </w:r>
            <w:r w:rsidR="00616582">
              <w:rPr>
                <w:noProof/>
                <w:webHidden/>
              </w:rPr>
              <w:fldChar w:fldCharType="separate"/>
            </w:r>
            <w:r w:rsidR="00616582">
              <w:rPr>
                <w:noProof/>
                <w:webHidden/>
              </w:rPr>
              <w:t>2</w:t>
            </w:r>
            <w:r w:rsidR="00616582">
              <w:rPr>
                <w:noProof/>
                <w:webHidden/>
              </w:rPr>
              <w:fldChar w:fldCharType="end"/>
            </w:r>
          </w:hyperlink>
        </w:p>
        <w:p w14:paraId="135B1159" w14:textId="77777777" w:rsidR="00616582" w:rsidRDefault="00D76C2D">
          <w:pPr>
            <w:pStyle w:val="Verzeichnis1"/>
            <w:rPr>
              <w:rFonts w:asciiTheme="minorHAnsi" w:hAnsiTheme="minorHAnsi"/>
              <w:noProof/>
              <w:lang w:eastAsia="de-CH"/>
            </w:rPr>
          </w:pPr>
          <w:hyperlink w:anchor="_Toc429916135" w:history="1">
            <w:r w:rsidR="00616582" w:rsidRPr="00C11CE4">
              <w:rPr>
                <w:rStyle w:val="Hyperlink"/>
                <w:noProof/>
              </w:rPr>
              <w:t>3</w:t>
            </w:r>
            <w:r w:rsidR="00616582">
              <w:rPr>
                <w:rFonts w:asciiTheme="minorHAnsi" w:hAnsiTheme="minorHAnsi"/>
                <w:noProof/>
                <w:lang w:eastAsia="de-CH"/>
              </w:rPr>
              <w:tab/>
            </w:r>
            <w:r w:rsidR="00616582" w:rsidRPr="00C11CE4">
              <w:rPr>
                <w:rStyle w:val="Hyperlink"/>
                <w:noProof/>
              </w:rPr>
              <w:t>Ausgangslage</w:t>
            </w:r>
            <w:r w:rsidR="00616582">
              <w:rPr>
                <w:noProof/>
                <w:webHidden/>
              </w:rPr>
              <w:tab/>
            </w:r>
            <w:r w:rsidR="00616582">
              <w:rPr>
                <w:noProof/>
                <w:webHidden/>
              </w:rPr>
              <w:fldChar w:fldCharType="begin"/>
            </w:r>
            <w:r w:rsidR="00616582">
              <w:rPr>
                <w:noProof/>
                <w:webHidden/>
              </w:rPr>
              <w:instrText xml:space="preserve"> PAGEREF _Toc429916135 \h </w:instrText>
            </w:r>
            <w:r w:rsidR="00616582">
              <w:rPr>
                <w:noProof/>
                <w:webHidden/>
              </w:rPr>
            </w:r>
            <w:r w:rsidR="00616582">
              <w:rPr>
                <w:noProof/>
                <w:webHidden/>
              </w:rPr>
              <w:fldChar w:fldCharType="separate"/>
            </w:r>
            <w:r w:rsidR="00616582">
              <w:rPr>
                <w:noProof/>
                <w:webHidden/>
              </w:rPr>
              <w:t>2</w:t>
            </w:r>
            <w:r w:rsidR="00616582">
              <w:rPr>
                <w:noProof/>
                <w:webHidden/>
              </w:rPr>
              <w:fldChar w:fldCharType="end"/>
            </w:r>
          </w:hyperlink>
        </w:p>
        <w:p w14:paraId="27B54C8A" w14:textId="77777777" w:rsidR="00616582" w:rsidRDefault="00D76C2D">
          <w:pPr>
            <w:pStyle w:val="Verzeichnis1"/>
            <w:rPr>
              <w:rFonts w:asciiTheme="minorHAnsi" w:hAnsiTheme="minorHAnsi"/>
              <w:noProof/>
              <w:lang w:eastAsia="de-CH"/>
            </w:rPr>
          </w:pPr>
          <w:hyperlink w:anchor="_Toc429916136" w:history="1">
            <w:r w:rsidR="00616582" w:rsidRPr="00C11CE4">
              <w:rPr>
                <w:rStyle w:val="Hyperlink"/>
                <w:noProof/>
              </w:rPr>
              <w:t>4</w:t>
            </w:r>
            <w:r w:rsidR="00616582">
              <w:rPr>
                <w:rFonts w:asciiTheme="minorHAnsi" w:hAnsiTheme="minorHAnsi"/>
                <w:noProof/>
                <w:lang w:eastAsia="de-CH"/>
              </w:rPr>
              <w:tab/>
            </w:r>
            <w:r w:rsidR="00616582" w:rsidRPr="00C11CE4">
              <w:rPr>
                <w:rStyle w:val="Hyperlink"/>
                <w:noProof/>
              </w:rPr>
              <w:t>Anforderungen</w:t>
            </w:r>
            <w:r w:rsidR="00616582">
              <w:rPr>
                <w:noProof/>
                <w:webHidden/>
              </w:rPr>
              <w:tab/>
            </w:r>
            <w:r w:rsidR="00616582">
              <w:rPr>
                <w:noProof/>
                <w:webHidden/>
              </w:rPr>
              <w:fldChar w:fldCharType="begin"/>
            </w:r>
            <w:r w:rsidR="00616582">
              <w:rPr>
                <w:noProof/>
                <w:webHidden/>
              </w:rPr>
              <w:instrText xml:space="preserve"> PAGEREF _Toc429916136 \h </w:instrText>
            </w:r>
            <w:r w:rsidR="00616582">
              <w:rPr>
                <w:noProof/>
                <w:webHidden/>
              </w:rPr>
            </w:r>
            <w:r w:rsidR="00616582">
              <w:rPr>
                <w:noProof/>
                <w:webHidden/>
              </w:rPr>
              <w:fldChar w:fldCharType="separate"/>
            </w:r>
            <w:r w:rsidR="00616582">
              <w:rPr>
                <w:noProof/>
                <w:webHidden/>
              </w:rPr>
              <w:t>2</w:t>
            </w:r>
            <w:r w:rsidR="00616582">
              <w:rPr>
                <w:noProof/>
                <w:webHidden/>
              </w:rPr>
              <w:fldChar w:fldCharType="end"/>
            </w:r>
          </w:hyperlink>
        </w:p>
        <w:p w14:paraId="71460F5D" w14:textId="77777777" w:rsidR="00616582" w:rsidRDefault="00D76C2D">
          <w:pPr>
            <w:pStyle w:val="Verzeichnis2"/>
            <w:rPr>
              <w:rFonts w:asciiTheme="minorHAnsi" w:eastAsiaTheme="minorEastAsia" w:hAnsiTheme="minorHAnsi" w:cstheme="minorBidi"/>
              <w:kern w:val="0"/>
              <w:sz w:val="22"/>
              <w:szCs w:val="22"/>
              <w14:ligatures w14:val="none"/>
            </w:rPr>
          </w:pPr>
          <w:hyperlink w:anchor="_Toc429916137" w:history="1">
            <w:r w:rsidR="00616582" w:rsidRPr="00C11CE4">
              <w:rPr>
                <w:rStyle w:val="Hyperlink"/>
              </w:rPr>
              <w:t>4.1</w:t>
            </w:r>
            <w:r w:rsidR="00616582">
              <w:rPr>
                <w:rFonts w:asciiTheme="minorHAnsi" w:eastAsiaTheme="minorEastAsia" w:hAnsiTheme="minorHAnsi" w:cstheme="minorBidi"/>
                <w:kern w:val="0"/>
                <w:sz w:val="22"/>
                <w:szCs w:val="22"/>
                <w14:ligatures w14:val="none"/>
              </w:rPr>
              <w:tab/>
            </w:r>
            <w:r w:rsidR="00616582" w:rsidRPr="00C11CE4">
              <w:rPr>
                <w:rStyle w:val="Hyperlink"/>
              </w:rPr>
              <w:t>Funktional</w:t>
            </w:r>
            <w:r w:rsidR="00616582">
              <w:rPr>
                <w:webHidden/>
              </w:rPr>
              <w:tab/>
            </w:r>
            <w:r w:rsidR="00616582">
              <w:rPr>
                <w:webHidden/>
              </w:rPr>
              <w:fldChar w:fldCharType="begin"/>
            </w:r>
            <w:r w:rsidR="00616582">
              <w:rPr>
                <w:webHidden/>
              </w:rPr>
              <w:instrText xml:space="preserve"> PAGEREF _Toc429916137 \h </w:instrText>
            </w:r>
            <w:r w:rsidR="00616582">
              <w:rPr>
                <w:webHidden/>
              </w:rPr>
            </w:r>
            <w:r w:rsidR="00616582">
              <w:rPr>
                <w:webHidden/>
              </w:rPr>
              <w:fldChar w:fldCharType="separate"/>
            </w:r>
            <w:r w:rsidR="00616582">
              <w:rPr>
                <w:webHidden/>
              </w:rPr>
              <w:t>2</w:t>
            </w:r>
            <w:r w:rsidR="00616582">
              <w:rPr>
                <w:webHidden/>
              </w:rPr>
              <w:fldChar w:fldCharType="end"/>
            </w:r>
          </w:hyperlink>
        </w:p>
        <w:p w14:paraId="27C85CB2" w14:textId="77777777" w:rsidR="00616582" w:rsidRDefault="00D76C2D">
          <w:pPr>
            <w:pStyle w:val="Verzeichnis2"/>
            <w:rPr>
              <w:rFonts w:asciiTheme="minorHAnsi" w:eastAsiaTheme="minorEastAsia" w:hAnsiTheme="minorHAnsi" w:cstheme="minorBidi"/>
              <w:kern w:val="0"/>
              <w:sz w:val="22"/>
              <w:szCs w:val="22"/>
              <w14:ligatures w14:val="none"/>
            </w:rPr>
          </w:pPr>
          <w:hyperlink w:anchor="_Toc429916138" w:history="1">
            <w:r w:rsidR="00616582" w:rsidRPr="00C11CE4">
              <w:rPr>
                <w:rStyle w:val="Hyperlink"/>
              </w:rPr>
              <w:t>4.2</w:t>
            </w:r>
            <w:r w:rsidR="00616582">
              <w:rPr>
                <w:rFonts w:asciiTheme="minorHAnsi" w:eastAsiaTheme="minorEastAsia" w:hAnsiTheme="minorHAnsi" w:cstheme="minorBidi"/>
                <w:kern w:val="0"/>
                <w:sz w:val="22"/>
                <w:szCs w:val="22"/>
                <w14:ligatures w14:val="none"/>
              </w:rPr>
              <w:tab/>
            </w:r>
            <w:r w:rsidR="00616582" w:rsidRPr="00C11CE4">
              <w:rPr>
                <w:rStyle w:val="Hyperlink"/>
              </w:rPr>
              <w:t>Nicht Funktional</w:t>
            </w:r>
            <w:r w:rsidR="00616582">
              <w:rPr>
                <w:webHidden/>
              </w:rPr>
              <w:tab/>
            </w:r>
            <w:r w:rsidR="00616582">
              <w:rPr>
                <w:webHidden/>
              </w:rPr>
              <w:fldChar w:fldCharType="begin"/>
            </w:r>
            <w:r w:rsidR="00616582">
              <w:rPr>
                <w:webHidden/>
              </w:rPr>
              <w:instrText xml:space="preserve"> PAGEREF _Toc429916138 \h </w:instrText>
            </w:r>
            <w:r w:rsidR="00616582">
              <w:rPr>
                <w:webHidden/>
              </w:rPr>
            </w:r>
            <w:r w:rsidR="00616582">
              <w:rPr>
                <w:webHidden/>
              </w:rPr>
              <w:fldChar w:fldCharType="separate"/>
            </w:r>
            <w:r w:rsidR="00616582">
              <w:rPr>
                <w:webHidden/>
              </w:rPr>
              <w:t>5</w:t>
            </w:r>
            <w:r w:rsidR="00616582">
              <w:rPr>
                <w:webHidden/>
              </w:rPr>
              <w:fldChar w:fldCharType="end"/>
            </w:r>
          </w:hyperlink>
        </w:p>
        <w:p w14:paraId="4C98E085" w14:textId="77777777" w:rsidR="00616582" w:rsidRDefault="00D76C2D">
          <w:pPr>
            <w:pStyle w:val="Verzeichnis1"/>
            <w:rPr>
              <w:rFonts w:asciiTheme="minorHAnsi" w:hAnsiTheme="minorHAnsi"/>
              <w:noProof/>
              <w:lang w:eastAsia="de-CH"/>
            </w:rPr>
          </w:pPr>
          <w:hyperlink w:anchor="_Toc429916139" w:history="1">
            <w:r w:rsidR="00616582" w:rsidRPr="00C11CE4">
              <w:rPr>
                <w:rStyle w:val="Hyperlink"/>
                <w:noProof/>
              </w:rPr>
              <w:t>5</w:t>
            </w:r>
            <w:r w:rsidR="00616582">
              <w:rPr>
                <w:rFonts w:asciiTheme="minorHAnsi" w:hAnsiTheme="minorHAnsi"/>
                <w:noProof/>
                <w:lang w:eastAsia="de-CH"/>
              </w:rPr>
              <w:tab/>
            </w:r>
            <w:r w:rsidR="00616582" w:rsidRPr="00C11CE4">
              <w:rPr>
                <w:rStyle w:val="Hyperlink"/>
                <w:noProof/>
              </w:rPr>
              <w:t>Abgrenzung</w:t>
            </w:r>
            <w:r w:rsidR="00616582">
              <w:rPr>
                <w:noProof/>
                <w:webHidden/>
              </w:rPr>
              <w:tab/>
            </w:r>
            <w:r w:rsidR="00616582">
              <w:rPr>
                <w:noProof/>
                <w:webHidden/>
              </w:rPr>
              <w:fldChar w:fldCharType="begin"/>
            </w:r>
            <w:r w:rsidR="00616582">
              <w:rPr>
                <w:noProof/>
                <w:webHidden/>
              </w:rPr>
              <w:instrText xml:space="preserve"> PAGEREF _Toc429916139 \h </w:instrText>
            </w:r>
            <w:r w:rsidR="00616582">
              <w:rPr>
                <w:noProof/>
                <w:webHidden/>
              </w:rPr>
            </w:r>
            <w:r w:rsidR="00616582">
              <w:rPr>
                <w:noProof/>
                <w:webHidden/>
              </w:rPr>
              <w:fldChar w:fldCharType="separate"/>
            </w:r>
            <w:r w:rsidR="00616582">
              <w:rPr>
                <w:noProof/>
                <w:webHidden/>
              </w:rPr>
              <w:t>6</w:t>
            </w:r>
            <w:r w:rsidR="00616582">
              <w:rPr>
                <w:noProof/>
                <w:webHidden/>
              </w:rPr>
              <w:fldChar w:fldCharType="end"/>
            </w:r>
          </w:hyperlink>
        </w:p>
        <w:p w14:paraId="1FEA2F93" w14:textId="77777777" w:rsidR="00616582" w:rsidRDefault="00D76C2D">
          <w:pPr>
            <w:pStyle w:val="Verzeichnis1"/>
            <w:rPr>
              <w:rFonts w:asciiTheme="minorHAnsi" w:hAnsiTheme="minorHAnsi"/>
              <w:noProof/>
              <w:lang w:eastAsia="de-CH"/>
            </w:rPr>
          </w:pPr>
          <w:hyperlink w:anchor="_Toc429916140" w:history="1">
            <w:r w:rsidR="00616582" w:rsidRPr="00C11CE4">
              <w:rPr>
                <w:rStyle w:val="Hyperlink"/>
                <w:noProof/>
              </w:rPr>
              <w:t>6</w:t>
            </w:r>
            <w:r w:rsidR="00616582">
              <w:rPr>
                <w:rFonts w:asciiTheme="minorHAnsi" w:hAnsiTheme="minorHAnsi"/>
                <w:noProof/>
                <w:lang w:eastAsia="de-CH"/>
              </w:rPr>
              <w:tab/>
            </w:r>
            <w:r w:rsidR="00616582" w:rsidRPr="00C11CE4">
              <w:rPr>
                <w:rStyle w:val="Hyperlink"/>
                <w:noProof/>
              </w:rPr>
              <w:t>Rahmenbedingungen</w:t>
            </w:r>
            <w:r w:rsidR="00616582">
              <w:rPr>
                <w:noProof/>
                <w:webHidden/>
              </w:rPr>
              <w:tab/>
            </w:r>
            <w:r w:rsidR="00616582">
              <w:rPr>
                <w:noProof/>
                <w:webHidden/>
              </w:rPr>
              <w:fldChar w:fldCharType="begin"/>
            </w:r>
            <w:r w:rsidR="00616582">
              <w:rPr>
                <w:noProof/>
                <w:webHidden/>
              </w:rPr>
              <w:instrText xml:space="preserve"> PAGEREF _Toc429916140 \h </w:instrText>
            </w:r>
            <w:r w:rsidR="00616582">
              <w:rPr>
                <w:noProof/>
                <w:webHidden/>
              </w:rPr>
            </w:r>
            <w:r w:rsidR="00616582">
              <w:rPr>
                <w:noProof/>
                <w:webHidden/>
              </w:rPr>
              <w:fldChar w:fldCharType="separate"/>
            </w:r>
            <w:r w:rsidR="00616582">
              <w:rPr>
                <w:noProof/>
                <w:webHidden/>
              </w:rPr>
              <w:t>6</w:t>
            </w:r>
            <w:r w:rsidR="00616582">
              <w:rPr>
                <w:noProof/>
                <w:webHidden/>
              </w:rPr>
              <w:fldChar w:fldCharType="end"/>
            </w:r>
          </w:hyperlink>
        </w:p>
        <w:p w14:paraId="70321463" w14:textId="77777777" w:rsidR="00B543CF" w:rsidRDefault="00B543CF">
          <w:r>
            <w:rPr>
              <w:b/>
              <w:bCs/>
              <w:lang w:val="de-DE"/>
            </w:rPr>
            <w:fldChar w:fldCharType="end"/>
          </w:r>
        </w:p>
      </w:sdtContent>
    </w:sdt>
    <w:p w14:paraId="4C4508A2" w14:textId="77777777" w:rsidR="00D23F2F" w:rsidRDefault="00D23F2F">
      <w:pPr>
        <w:rPr>
          <w:b/>
          <w:bCs/>
          <w:lang w:val="de-DE"/>
        </w:rPr>
      </w:pPr>
      <w:r>
        <w:rPr>
          <w:b/>
          <w:bCs/>
          <w:lang w:val="de-DE"/>
        </w:rPr>
        <w:br w:type="page"/>
      </w:r>
    </w:p>
    <w:p w14:paraId="0F6913A2" w14:textId="77777777" w:rsidR="004174DC" w:rsidRDefault="004174DC" w:rsidP="00EE6B82">
      <w:pPr>
        <w:pStyle w:val="berschrift1"/>
      </w:pPr>
      <w:bookmarkStart w:id="7" w:name="_Toc429916134"/>
      <w:r>
        <w:lastRenderedPageBreak/>
        <w:t>Einleitung</w:t>
      </w:r>
      <w:bookmarkEnd w:id="7"/>
    </w:p>
    <w:p w14:paraId="4D22ED17" w14:textId="77777777" w:rsidR="00EE6B82" w:rsidRPr="00EE6B82" w:rsidRDefault="00EE6B82" w:rsidP="00EE6B82"/>
    <w:p w14:paraId="45EF4815" w14:textId="43F5F0AE" w:rsidR="00EE6B82" w:rsidRDefault="00EE6B82">
      <w:pPr>
        <w:rPr>
          <w:rFonts w:asciiTheme="majorHAnsi" w:eastAsiaTheme="majorEastAsia" w:hAnsiTheme="majorHAnsi" w:cstheme="majorBidi"/>
          <w:b/>
          <w:bCs/>
          <w:color w:val="808080" w:themeColor="background1" w:themeShade="80"/>
          <w:sz w:val="28"/>
          <w:szCs w:val="28"/>
          <w:lang w:val="de-DE"/>
        </w:rPr>
      </w:pPr>
      <w:r>
        <w:rPr>
          <w:rFonts w:eastAsiaTheme="majorEastAsia" w:cstheme="majorBidi"/>
          <w:bCs/>
          <w:lang w:val="de-DE"/>
        </w:rPr>
        <w:t>Das Lastenheft enthält alle an das zu entwickelnde System Anforderungen und dient als Grundlage für die für die Festlegung der Rahmenbedingungen für die Entwicklung</w:t>
      </w:r>
      <w:r w:rsidR="00911EF5">
        <w:rPr>
          <w:rFonts w:eastAsiaTheme="majorEastAsia" w:cstheme="majorBidi"/>
          <w:bCs/>
          <w:lang w:val="de-DE"/>
        </w:rPr>
        <w:t xml:space="preserve"> von Garden Designer</w:t>
      </w:r>
      <w:r>
        <w:rPr>
          <w:rFonts w:eastAsiaTheme="majorEastAsia" w:cstheme="majorBidi"/>
          <w:bCs/>
          <w:lang w:val="de-DE"/>
        </w:rPr>
        <w:t xml:space="preserve">.  Das Dokument enthält notwendige Informationen zur Entwicklung des Systems. </w:t>
      </w:r>
      <w:r w:rsidRPr="005121DD">
        <w:rPr>
          <w:rFonts w:eastAsiaTheme="majorEastAsia" w:cstheme="majorBidi"/>
          <w:bCs/>
          <w:lang w:val="de-DE"/>
        </w:rPr>
        <w:t xml:space="preserve">Kern des Lastenhefts sind die funktionalen und nicht-funktionalen Anforderungen an das System. </w:t>
      </w:r>
    </w:p>
    <w:p w14:paraId="07AD21B4" w14:textId="0F9616E6" w:rsidR="004174DC" w:rsidRDefault="00911EF5" w:rsidP="004174DC">
      <w:pPr>
        <w:pStyle w:val="berschrift1"/>
      </w:pPr>
      <w:bookmarkStart w:id="8" w:name="_Toc429916135"/>
      <w:r>
        <w:t>Ausgangslage</w:t>
      </w:r>
      <w:bookmarkEnd w:id="8"/>
    </w:p>
    <w:p w14:paraId="4BD20527" w14:textId="741594C4" w:rsidR="009327F2" w:rsidRPr="009327F2" w:rsidRDefault="009327F2" w:rsidP="009327F2">
      <w:r>
        <w:t>Um das Lastenheft zu erstellen,  habe ich, die Mindmap Datei benutzt, welche durch die Urban Gardening Grup durch Brainstorming erstellt wurde. Alle Funktionalitäten welche ich als wichtig eingestuft habe sind in „Funktionale Anforderungen“ aufgelistet. Die „Funktionale Anforderungen“ welche unbedingt in System integriert werden müssen sind mit Priorität „muss“ gekennzeichnet und  Anforderungen welche „nice to have sind“ sind mit Priorität „kann“ gekennzeichnet.</w:t>
      </w:r>
    </w:p>
    <w:p w14:paraId="635AFAC3" w14:textId="77777777" w:rsidR="004174DC" w:rsidRDefault="00AB6857" w:rsidP="0033103B">
      <w:pPr>
        <w:pStyle w:val="berschrift1"/>
      </w:pPr>
      <w:bookmarkStart w:id="9" w:name="_Toc429916136"/>
      <w:r>
        <w:t>Anforderungen</w:t>
      </w:r>
      <w:bookmarkEnd w:id="9"/>
    </w:p>
    <w:p w14:paraId="3452FD7B" w14:textId="77777777" w:rsidR="00C4559A" w:rsidRPr="00C4559A" w:rsidRDefault="00C4559A" w:rsidP="00C4559A">
      <w:r w:rsidRPr="00C4559A">
        <w:t>Anforderungen bestehen aus Nr., Anforderung, Beschreibung, Ziel und Priorität.</w:t>
      </w:r>
    </w:p>
    <w:p w14:paraId="6ED32E13" w14:textId="77777777" w:rsidR="002B3019" w:rsidRDefault="002B3019" w:rsidP="002B3019">
      <w:pPr>
        <w:pStyle w:val="berschrift2"/>
      </w:pPr>
      <w:bookmarkStart w:id="10" w:name="_Toc429916137"/>
      <w:r>
        <w:t>Funktional</w:t>
      </w:r>
      <w:bookmarkEnd w:id="10"/>
    </w:p>
    <w:p w14:paraId="1832AF93" w14:textId="77777777" w:rsidR="008C5FFF" w:rsidRPr="008C5FFF" w:rsidRDefault="008C5FFF" w:rsidP="008C5FFF"/>
    <w:tbl>
      <w:tblPr>
        <w:tblStyle w:val="Tabellenraster"/>
        <w:tblW w:w="0" w:type="auto"/>
        <w:tblLook w:val="04A0" w:firstRow="1" w:lastRow="0" w:firstColumn="1" w:lastColumn="0" w:noHBand="0" w:noVBand="1"/>
      </w:tblPr>
      <w:tblGrid>
        <w:gridCol w:w="1951"/>
        <w:gridCol w:w="7261"/>
      </w:tblGrid>
      <w:tr w:rsidR="008A6EC2" w:rsidRPr="00C4559A" w14:paraId="59168064" w14:textId="77777777" w:rsidTr="006A7A1D">
        <w:tc>
          <w:tcPr>
            <w:tcW w:w="1951" w:type="dxa"/>
            <w:shd w:val="solid" w:color="E1D6CF" w:themeColor="text2" w:themeTint="33" w:fill="auto"/>
          </w:tcPr>
          <w:p w14:paraId="06826671" w14:textId="77777777" w:rsidR="008A6EC2" w:rsidRPr="00C4559A" w:rsidRDefault="008A6EC2" w:rsidP="006A7A1D">
            <w:pPr>
              <w:rPr>
                <w:sz w:val="22"/>
                <w:szCs w:val="22"/>
              </w:rPr>
            </w:pPr>
            <w:r w:rsidRPr="00C4559A">
              <w:rPr>
                <w:sz w:val="22"/>
                <w:szCs w:val="22"/>
              </w:rPr>
              <w:t>Nr.</w:t>
            </w:r>
          </w:p>
        </w:tc>
        <w:tc>
          <w:tcPr>
            <w:tcW w:w="7261" w:type="dxa"/>
            <w:shd w:val="solid" w:color="E1D6CF" w:themeColor="text2" w:themeTint="33" w:fill="auto"/>
          </w:tcPr>
          <w:p w14:paraId="53A0C0EF" w14:textId="308C69B2" w:rsidR="008A6EC2" w:rsidRPr="00C4559A" w:rsidRDefault="008A6EC2" w:rsidP="006A7A1D">
            <w:pPr>
              <w:rPr>
                <w:sz w:val="22"/>
                <w:szCs w:val="22"/>
              </w:rPr>
            </w:pPr>
            <w:r w:rsidRPr="00C4559A">
              <w:rPr>
                <w:sz w:val="22"/>
                <w:szCs w:val="22"/>
              </w:rPr>
              <w:t>01</w:t>
            </w:r>
          </w:p>
        </w:tc>
      </w:tr>
      <w:tr w:rsidR="008A6EC2" w:rsidRPr="00C4559A" w14:paraId="7CFFC27E" w14:textId="77777777" w:rsidTr="006A7A1D">
        <w:tc>
          <w:tcPr>
            <w:tcW w:w="1951" w:type="dxa"/>
          </w:tcPr>
          <w:p w14:paraId="4F4867ED" w14:textId="77777777" w:rsidR="008A6EC2" w:rsidRPr="00C4559A" w:rsidRDefault="008A6EC2" w:rsidP="006A7A1D">
            <w:pPr>
              <w:rPr>
                <w:sz w:val="22"/>
                <w:szCs w:val="22"/>
              </w:rPr>
            </w:pPr>
            <w:r w:rsidRPr="00C4559A">
              <w:rPr>
                <w:sz w:val="22"/>
                <w:szCs w:val="22"/>
              </w:rPr>
              <w:t>Anforderung</w:t>
            </w:r>
          </w:p>
        </w:tc>
        <w:tc>
          <w:tcPr>
            <w:tcW w:w="7261" w:type="dxa"/>
          </w:tcPr>
          <w:p w14:paraId="27C7C2A5" w14:textId="52BC01EF" w:rsidR="008A6EC2" w:rsidRPr="00C4559A" w:rsidRDefault="008A6EC2" w:rsidP="006A7A1D">
            <w:pPr>
              <w:rPr>
                <w:sz w:val="22"/>
                <w:szCs w:val="22"/>
              </w:rPr>
            </w:pPr>
            <w:r>
              <w:rPr>
                <w:sz w:val="22"/>
                <w:szCs w:val="22"/>
              </w:rPr>
              <w:t>Login/Konto erstellen</w:t>
            </w:r>
          </w:p>
          <w:p w14:paraId="3582FBB9" w14:textId="77777777" w:rsidR="008A6EC2" w:rsidRPr="00C4559A" w:rsidRDefault="008A6EC2" w:rsidP="006A7A1D">
            <w:pPr>
              <w:rPr>
                <w:sz w:val="22"/>
                <w:szCs w:val="22"/>
              </w:rPr>
            </w:pPr>
          </w:p>
        </w:tc>
      </w:tr>
      <w:tr w:rsidR="008A6EC2" w:rsidRPr="00C4559A" w14:paraId="747B8C8B" w14:textId="77777777" w:rsidTr="006A7A1D">
        <w:tc>
          <w:tcPr>
            <w:tcW w:w="1951" w:type="dxa"/>
          </w:tcPr>
          <w:p w14:paraId="7AD55741" w14:textId="77777777" w:rsidR="008A6EC2" w:rsidRPr="00C4559A" w:rsidRDefault="008A6EC2" w:rsidP="006A7A1D">
            <w:pPr>
              <w:rPr>
                <w:sz w:val="22"/>
                <w:szCs w:val="22"/>
              </w:rPr>
            </w:pPr>
            <w:r w:rsidRPr="00C4559A">
              <w:rPr>
                <w:sz w:val="22"/>
                <w:szCs w:val="22"/>
              </w:rPr>
              <w:t>Beschreibung</w:t>
            </w:r>
          </w:p>
        </w:tc>
        <w:tc>
          <w:tcPr>
            <w:tcW w:w="7261" w:type="dxa"/>
          </w:tcPr>
          <w:p w14:paraId="237C7A95" w14:textId="67028BAA" w:rsidR="008A6EC2" w:rsidRDefault="007D5F68" w:rsidP="006A7A1D">
            <w:pPr>
              <w:rPr>
                <w:sz w:val="22"/>
                <w:szCs w:val="22"/>
              </w:rPr>
            </w:pPr>
            <w:r>
              <w:rPr>
                <w:sz w:val="22"/>
                <w:szCs w:val="22"/>
              </w:rPr>
              <w:t xml:space="preserve">Ein Benutzer kann sich über einem Webformular einloggen. Für die Anmeldung braucht es eine Emailadresse (Benutzername) und ein Passwort. </w:t>
            </w:r>
          </w:p>
          <w:p w14:paraId="67B4ECAB" w14:textId="38B395E4" w:rsidR="007D5F68" w:rsidRDefault="007D5F68" w:rsidP="006A7A1D">
            <w:pPr>
              <w:rPr>
                <w:sz w:val="22"/>
                <w:szCs w:val="22"/>
              </w:rPr>
            </w:pPr>
            <w:r>
              <w:rPr>
                <w:sz w:val="22"/>
                <w:szCs w:val="22"/>
              </w:rPr>
              <w:t>Wenn ein Konto noch nicht vorhanden ist, dem Benutzer ermöglichen, ein neues Konto einzurichten. Es sind nur Email Adresse und Passwort erforderlich, auch andere können eingegeben werden (Name, Vorname, Nickname usw…) aber nicht zwingend. Das Konto kann benutz werden erst wenn die Emailadresse validiert wurde.</w:t>
            </w:r>
          </w:p>
          <w:p w14:paraId="79776571" w14:textId="77777777" w:rsidR="008A6EC2" w:rsidRPr="00C4559A" w:rsidRDefault="008A6EC2" w:rsidP="006A7A1D">
            <w:pPr>
              <w:rPr>
                <w:sz w:val="22"/>
                <w:szCs w:val="22"/>
              </w:rPr>
            </w:pPr>
          </w:p>
        </w:tc>
      </w:tr>
      <w:tr w:rsidR="008A6EC2" w:rsidRPr="00C4559A" w14:paraId="5665729C" w14:textId="77777777" w:rsidTr="006A7A1D">
        <w:tc>
          <w:tcPr>
            <w:tcW w:w="1951" w:type="dxa"/>
          </w:tcPr>
          <w:p w14:paraId="42CBB14C" w14:textId="77777777" w:rsidR="008A6EC2" w:rsidRPr="00C4559A" w:rsidRDefault="008A6EC2" w:rsidP="006A7A1D">
            <w:pPr>
              <w:rPr>
                <w:sz w:val="22"/>
                <w:szCs w:val="22"/>
              </w:rPr>
            </w:pPr>
            <w:r w:rsidRPr="00C4559A">
              <w:rPr>
                <w:sz w:val="22"/>
                <w:szCs w:val="22"/>
              </w:rPr>
              <w:t>Ziel</w:t>
            </w:r>
          </w:p>
        </w:tc>
        <w:tc>
          <w:tcPr>
            <w:tcW w:w="7261" w:type="dxa"/>
          </w:tcPr>
          <w:p w14:paraId="1B5D93BE" w14:textId="734CA485" w:rsidR="008A6EC2" w:rsidRPr="00C4559A" w:rsidRDefault="00D551AF" w:rsidP="006A7A1D">
            <w:pPr>
              <w:rPr>
                <w:sz w:val="22"/>
                <w:szCs w:val="22"/>
              </w:rPr>
            </w:pPr>
            <w:r>
              <w:rPr>
                <w:sz w:val="22"/>
                <w:szCs w:val="22"/>
              </w:rPr>
              <w:t>Ein Benutzer kann ein Konto erstellen und sich in das System anmelden.</w:t>
            </w:r>
          </w:p>
          <w:p w14:paraId="6FF99F69" w14:textId="77777777" w:rsidR="008A6EC2" w:rsidRPr="00C4559A" w:rsidRDefault="008A6EC2" w:rsidP="006A7A1D">
            <w:pPr>
              <w:rPr>
                <w:sz w:val="22"/>
                <w:szCs w:val="22"/>
              </w:rPr>
            </w:pPr>
          </w:p>
        </w:tc>
      </w:tr>
      <w:tr w:rsidR="008A6EC2" w:rsidRPr="00C4559A" w14:paraId="0B8B60D6" w14:textId="77777777" w:rsidTr="006A7A1D">
        <w:tc>
          <w:tcPr>
            <w:tcW w:w="1951" w:type="dxa"/>
          </w:tcPr>
          <w:p w14:paraId="0CEAA111" w14:textId="77777777" w:rsidR="008A6EC2" w:rsidRPr="00C4559A" w:rsidRDefault="008A6EC2" w:rsidP="006A7A1D">
            <w:pPr>
              <w:rPr>
                <w:sz w:val="22"/>
                <w:szCs w:val="22"/>
              </w:rPr>
            </w:pPr>
            <w:r w:rsidRPr="00C4559A">
              <w:rPr>
                <w:sz w:val="22"/>
                <w:szCs w:val="22"/>
              </w:rPr>
              <w:t>Priorität</w:t>
            </w:r>
          </w:p>
        </w:tc>
        <w:tc>
          <w:tcPr>
            <w:tcW w:w="7261" w:type="dxa"/>
          </w:tcPr>
          <w:p w14:paraId="2031CD37" w14:textId="77777777" w:rsidR="008A6EC2" w:rsidRPr="00C4559A" w:rsidRDefault="008A6EC2" w:rsidP="006A7A1D">
            <w:pPr>
              <w:rPr>
                <w:sz w:val="22"/>
                <w:szCs w:val="22"/>
              </w:rPr>
            </w:pPr>
            <w:r w:rsidRPr="00C4559A">
              <w:rPr>
                <w:sz w:val="22"/>
                <w:szCs w:val="22"/>
              </w:rPr>
              <w:t>Muss</w:t>
            </w:r>
          </w:p>
          <w:p w14:paraId="319A67C3" w14:textId="77777777" w:rsidR="008A6EC2" w:rsidRPr="00C4559A" w:rsidRDefault="008A6EC2" w:rsidP="006A7A1D">
            <w:pPr>
              <w:rPr>
                <w:sz w:val="22"/>
                <w:szCs w:val="22"/>
              </w:rPr>
            </w:pPr>
          </w:p>
        </w:tc>
      </w:tr>
    </w:tbl>
    <w:p w14:paraId="6A2F483C" w14:textId="77777777" w:rsidR="007D5F68" w:rsidRDefault="007D5F68" w:rsidP="007D5F68"/>
    <w:p w14:paraId="235E1556" w14:textId="77777777" w:rsidR="004E1C58" w:rsidRDefault="004E1C58" w:rsidP="007D5F68"/>
    <w:p w14:paraId="6B65413B" w14:textId="77777777" w:rsidR="004E1C58" w:rsidRDefault="004E1C58" w:rsidP="007D5F68"/>
    <w:p w14:paraId="26846F18" w14:textId="77777777" w:rsidR="004E1C58" w:rsidRDefault="004E1C58" w:rsidP="007D5F68"/>
    <w:p w14:paraId="41A6AC88" w14:textId="77777777" w:rsidR="004E1C58" w:rsidRDefault="004E1C58" w:rsidP="007D5F68"/>
    <w:tbl>
      <w:tblPr>
        <w:tblStyle w:val="Tabellenraster"/>
        <w:tblW w:w="0" w:type="auto"/>
        <w:tblLook w:val="04A0" w:firstRow="1" w:lastRow="0" w:firstColumn="1" w:lastColumn="0" w:noHBand="0" w:noVBand="1"/>
      </w:tblPr>
      <w:tblGrid>
        <w:gridCol w:w="1951"/>
        <w:gridCol w:w="7261"/>
      </w:tblGrid>
      <w:tr w:rsidR="007D5F68" w:rsidRPr="00C4559A" w14:paraId="00E2DBEF" w14:textId="77777777" w:rsidTr="006A7A1D">
        <w:tc>
          <w:tcPr>
            <w:tcW w:w="1951" w:type="dxa"/>
            <w:shd w:val="solid" w:color="E1D6CF" w:themeColor="text2" w:themeTint="33" w:fill="auto"/>
          </w:tcPr>
          <w:p w14:paraId="32F31A50" w14:textId="77777777" w:rsidR="007D5F68" w:rsidRPr="00C4559A" w:rsidRDefault="007D5F68" w:rsidP="006A7A1D">
            <w:pPr>
              <w:rPr>
                <w:sz w:val="22"/>
                <w:szCs w:val="22"/>
              </w:rPr>
            </w:pPr>
            <w:r w:rsidRPr="00C4559A">
              <w:rPr>
                <w:sz w:val="22"/>
                <w:szCs w:val="22"/>
              </w:rPr>
              <w:lastRenderedPageBreak/>
              <w:t>Nr.</w:t>
            </w:r>
          </w:p>
        </w:tc>
        <w:tc>
          <w:tcPr>
            <w:tcW w:w="7261" w:type="dxa"/>
            <w:shd w:val="solid" w:color="E1D6CF" w:themeColor="text2" w:themeTint="33" w:fill="auto"/>
          </w:tcPr>
          <w:p w14:paraId="334533D9" w14:textId="024BC9E1" w:rsidR="007D5F68" w:rsidRPr="00C4559A" w:rsidRDefault="007D5F68" w:rsidP="006A7A1D">
            <w:pPr>
              <w:rPr>
                <w:sz w:val="22"/>
                <w:szCs w:val="22"/>
              </w:rPr>
            </w:pPr>
            <w:r>
              <w:rPr>
                <w:sz w:val="22"/>
                <w:szCs w:val="22"/>
              </w:rPr>
              <w:t>02</w:t>
            </w:r>
          </w:p>
        </w:tc>
      </w:tr>
      <w:tr w:rsidR="007D5F68" w:rsidRPr="00C4559A" w14:paraId="7385E242" w14:textId="77777777" w:rsidTr="006A7A1D">
        <w:tc>
          <w:tcPr>
            <w:tcW w:w="1951" w:type="dxa"/>
          </w:tcPr>
          <w:p w14:paraId="1A1C19F9" w14:textId="77777777" w:rsidR="007D5F68" w:rsidRPr="00C4559A" w:rsidRDefault="007D5F68" w:rsidP="006A7A1D">
            <w:pPr>
              <w:rPr>
                <w:sz w:val="22"/>
                <w:szCs w:val="22"/>
              </w:rPr>
            </w:pPr>
            <w:r w:rsidRPr="00C4559A">
              <w:rPr>
                <w:sz w:val="22"/>
                <w:szCs w:val="22"/>
              </w:rPr>
              <w:t>Anforderung</w:t>
            </w:r>
          </w:p>
        </w:tc>
        <w:tc>
          <w:tcPr>
            <w:tcW w:w="7261" w:type="dxa"/>
          </w:tcPr>
          <w:p w14:paraId="431D1723" w14:textId="15806AE9" w:rsidR="007D5F68" w:rsidRPr="00C4559A" w:rsidRDefault="007D5F68" w:rsidP="006A7A1D">
            <w:pPr>
              <w:rPr>
                <w:sz w:val="22"/>
                <w:szCs w:val="22"/>
              </w:rPr>
            </w:pPr>
            <w:r>
              <w:rPr>
                <w:sz w:val="22"/>
                <w:szCs w:val="22"/>
              </w:rPr>
              <w:t>Benutzerdaten bearbeiten /löschen.</w:t>
            </w:r>
          </w:p>
          <w:p w14:paraId="4E0D691A" w14:textId="77777777" w:rsidR="007D5F68" w:rsidRPr="00C4559A" w:rsidRDefault="007D5F68" w:rsidP="006A7A1D">
            <w:pPr>
              <w:rPr>
                <w:sz w:val="22"/>
                <w:szCs w:val="22"/>
              </w:rPr>
            </w:pPr>
          </w:p>
        </w:tc>
      </w:tr>
      <w:tr w:rsidR="007D5F68" w:rsidRPr="00C4559A" w14:paraId="255D9FBF" w14:textId="77777777" w:rsidTr="006A7A1D">
        <w:tc>
          <w:tcPr>
            <w:tcW w:w="1951" w:type="dxa"/>
          </w:tcPr>
          <w:p w14:paraId="7245F9AE" w14:textId="77777777" w:rsidR="007D5F68" w:rsidRPr="00C4559A" w:rsidRDefault="007D5F68" w:rsidP="006A7A1D">
            <w:pPr>
              <w:rPr>
                <w:sz w:val="22"/>
                <w:szCs w:val="22"/>
              </w:rPr>
            </w:pPr>
            <w:r w:rsidRPr="00C4559A">
              <w:rPr>
                <w:sz w:val="22"/>
                <w:szCs w:val="22"/>
              </w:rPr>
              <w:t>Beschreibung</w:t>
            </w:r>
          </w:p>
        </w:tc>
        <w:tc>
          <w:tcPr>
            <w:tcW w:w="7261" w:type="dxa"/>
          </w:tcPr>
          <w:p w14:paraId="106FA019" w14:textId="1D508E23" w:rsidR="007D5F68" w:rsidRPr="00C4559A" w:rsidRDefault="007D5F68" w:rsidP="00D551AF">
            <w:pPr>
              <w:rPr>
                <w:sz w:val="22"/>
                <w:szCs w:val="22"/>
              </w:rPr>
            </w:pPr>
            <w:r>
              <w:rPr>
                <w:sz w:val="22"/>
                <w:szCs w:val="22"/>
              </w:rPr>
              <w:t>Nach der Anmeldung kann ein Benutzer seine Daten bearbeiten (Passwort, Email usw…</w:t>
            </w:r>
            <w:r w:rsidR="00D551AF">
              <w:rPr>
                <w:sz w:val="22"/>
                <w:szCs w:val="22"/>
              </w:rPr>
              <w:t>) Emailadresse nur nach der Bestätigung von neue Emailadresse ändern. Der Benutzer kann auch sein Konto löschen. Konto wird erst nach 14 Tagen gelöscht, der Benutzer kann die Möglichkeit, das Konto vor dem Ablauf der 14-tägigen Frist zu reaktivieren.</w:t>
            </w:r>
          </w:p>
        </w:tc>
      </w:tr>
      <w:tr w:rsidR="007D5F68" w:rsidRPr="00C4559A" w14:paraId="57A48F63" w14:textId="77777777" w:rsidTr="006A7A1D">
        <w:tc>
          <w:tcPr>
            <w:tcW w:w="1951" w:type="dxa"/>
          </w:tcPr>
          <w:p w14:paraId="13C632DD" w14:textId="77777777" w:rsidR="007D5F68" w:rsidRPr="00C4559A" w:rsidRDefault="007D5F68" w:rsidP="006A7A1D">
            <w:pPr>
              <w:rPr>
                <w:sz w:val="22"/>
                <w:szCs w:val="22"/>
              </w:rPr>
            </w:pPr>
            <w:r w:rsidRPr="00C4559A">
              <w:rPr>
                <w:sz w:val="22"/>
                <w:szCs w:val="22"/>
              </w:rPr>
              <w:t>Ziel</w:t>
            </w:r>
          </w:p>
        </w:tc>
        <w:tc>
          <w:tcPr>
            <w:tcW w:w="7261" w:type="dxa"/>
          </w:tcPr>
          <w:p w14:paraId="3599FEE9" w14:textId="45346975" w:rsidR="007D5F68" w:rsidRPr="00C4559A" w:rsidRDefault="00E74B11" w:rsidP="006A7A1D">
            <w:pPr>
              <w:rPr>
                <w:sz w:val="22"/>
                <w:szCs w:val="22"/>
              </w:rPr>
            </w:pPr>
            <w:r>
              <w:rPr>
                <w:sz w:val="22"/>
                <w:szCs w:val="22"/>
              </w:rPr>
              <w:t xml:space="preserve">Ein </w:t>
            </w:r>
            <w:r w:rsidR="00D551AF">
              <w:rPr>
                <w:sz w:val="22"/>
                <w:szCs w:val="22"/>
              </w:rPr>
              <w:t>Benutzer kann eigene Daten bearbeiten und das Konto löschen.</w:t>
            </w:r>
          </w:p>
          <w:p w14:paraId="6FD4F414" w14:textId="77777777" w:rsidR="007D5F68" w:rsidRPr="00C4559A" w:rsidRDefault="007D5F68" w:rsidP="006A7A1D">
            <w:pPr>
              <w:rPr>
                <w:sz w:val="22"/>
                <w:szCs w:val="22"/>
              </w:rPr>
            </w:pPr>
          </w:p>
        </w:tc>
      </w:tr>
      <w:tr w:rsidR="007D5F68" w:rsidRPr="00C4559A" w14:paraId="696DE4FA" w14:textId="77777777" w:rsidTr="006A7A1D">
        <w:tc>
          <w:tcPr>
            <w:tcW w:w="1951" w:type="dxa"/>
          </w:tcPr>
          <w:p w14:paraId="5F1DA700" w14:textId="77777777" w:rsidR="007D5F68" w:rsidRPr="00C4559A" w:rsidRDefault="007D5F68" w:rsidP="006A7A1D">
            <w:pPr>
              <w:rPr>
                <w:sz w:val="22"/>
                <w:szCs w:val="22"/>
              </w:rPr>
            </w:pPr>
            <w:r w:rsidRPr="00C4559A">
              <w:rPr>
                <w:sz w:val="22"/>
                <w:szCs w:val="22"/>
              </w:rPr>
              <w:t>Priorität</w:t>
            </w:r>
          </w:p>
        </w:tc>
        <w:tc>
          <w:tcPr>
            <w:tcW w:w="7261" w:type="dxa"/>
          </w:tcPr>
          <w:p w14:paraId="0F9C8345" w14:textId="77777777" w:rsidR="007D5F68" w:rsidRPr="00C4559A" w:rsidRDefault="007D5F68" w:rsidP="006A7A1D">
            <w:pPr>
              <w:rPr>
                <w:sz w:val="22"/>
                <w:szCs w:val="22"/>
              </w:rPr>
            </w:pPr>
            <w:r w:rsidRPr="00C4559A">
              <w:rPr>
                <w:sz w:val="22"/>
                <w:szCs w:val="22"/>
              </w:rPr>
              <w:t>Muss</w:t>
            </w:r>
          </w:p>
          <w:p w14:paraId="0264A07F" w14:textId="77777777" w:rsidR="007D5F68" w:rsidRPr="00C4559A" w:rsidRDefault="007D5F68" w:rsidP="006A7A1D">
            <w:pPr>
              <w:rPr>
                <w:sz w:val="22"/>
                <w:szCs w:val="22"/>
              </w:rPr>
            </w:pPr>
          </w:p>
        </w:tc>
      </w:tr>
    </w:tbl>
    <w:p w14:paraId="770A88CE" w14:textId="77777777" w:rsidR="007D5F68" w:rsidRDefault="007D5F68" w:rsidP="00876762"/>
    <w:tbl>
      <w:tblPr>
        <w:tblStyle w:val="Tabellenraster"/>
        <w:tblW w:w="0" w:type="auto"/>
        <w:tblLook w:val="04A0" w:firstRow="1" w:lastRow="0" w:firstColumn="1" w:lastColumn="0" w:noHBand="0" w:noVBand="1"/>
      </w:tblPr>
      <w:tblGrid>
        <w:gridCol w:w="1951"/>
        <w:gridCol w:w="7261"/>
      </w:tblGrid>
      <w:tr w:rsidR="00663F92" w:rsidRPr="00C4559A" w14:paraId="0802DCDB" w14:textId="77777777" w:rsidTr="006A7A1D">
        <w:tc>
          <w:tcPr>
            <w:tcW w:w="1951" w:type="dxa"/>
            <w:shd w:val="solid" w:color="E1D6CF" w:themeColor="text2" w:themeTint="33" w:fill="auto"/>
          </w:tcPr>
          <w:p w14:paraId="06015C7F" w14:textId="77777777" w:rsidR="00663F92" w:rsidRPr="00C4559A" w:rsidRDefault="00663F92" w:rsidP="006A7A1D">
            <w:pPr>
              <w:rPr>
                <w:sz w:val="22"/>
                <w:szCs w:val="22"/>
              </w:rPr>
            </w:pPr>
            <w:r w:rsidRPr="00C4559A">
              <w:rPr>
                <w:sz w:val="22"/>
                <w:szCs w:val="22"/>
              </w:rPr>
              <w:t>Nr.</w:t>
            </w:r>
          </w:p>
        </w:tc>
        <w:tc>
          <w:tcPr>
            <w:tcW w:w="7261" w:type="dxa"/>
            <w:shd w:val="solid" w:color="E1D6CF" w:themeColor="text2" w:themeTint="33" w:fill="auto"/>
          </w:tcPr>
          <w:p w14:paraId="7D462B95" w14:textId="0CF73227" w:rsidR="00663F92" w:rsidRPr="00C4559A" w:rsidRDefault="00663F92" w:rsidP="00663F92">
            <w:pPr>
              <w:rPr>
                <w:sz w:val="22"/>
                <w:szCs w:val="22"/>
              </w:rPr>
            </w:pPr>
            <w:r>
              <w:rPr>
                <w:sz w:val="22"/>
                <w:szCs w:val="22"/>
              </w:rPr>
              <w:t>03</w:t>
            </w:r>
          </w:p>
        </w:tc>
      </w:tr>
      <w:tr w:rsidR="00663F92" w:rsidRPr="00C4559A" w14:paraId="2699D757" w14:textId="77777777" w:rsidTr="006A7A1D">
        <w:tc>
          <w:tcPr>
            <w:tcW w:w="1951" w:type="dxa"/>
          </w:tcPr>
          <w:p w14:paraId="70DF7C6C" w14:textId="77777777" w:rsidR="00663F92" w:rsidRPr="00C4559A" w:rsidRDefault="00663F92" w:rsidP="006A7A1D">
            <w:pPr>
              <w:rPr>
                <w:sz w:val="22"/>
                <w:szCs w:val="22"/>
              </w:rPr>
            </w:pPr>
            <w:r w:rsidRPr="00C4559A">
              <w:rPr>
                <w:sz w:val="22"/>
                <w:szCs w:val="22"/>
              </w:rPr>
              <w:t>Anforderung</w:t>
            </w:r>
          </w:p>
        </w:tc>
        <w:tc>
          <w:tcPr>
            <w:tcW w:w="7261" w:type="dxa"/>
          </w:tcPr>
          <w:p w14:paraId="48B52449" w14:textId="1C98BDC8" w:rsidR="00663F92" w:rsidRPr="00C4559A" w:rsidRDefault="00663F92" w:rsidP="006A7A1D">
            <w:pPr>
              <w:rPr>
                <w:sz w:val="22"/>
                <w:szCs w:val="22"/>
              </w:rPr>
            </w:pPr>
            <w:r>
              <w:rPr>
                <w:sz w:val="22"/>
                <w:szCs w:val="22"/>
              </w:rPr>
              <w:t>Gartenverwaltung</w:t>
            </w:r>
          </w:p>
          <w:p w14:paraId="683DD178" w14:textId="77777777" w:rsidR="00663F92" w:rsidRPr="00C4559A" w:rsidRDefault="00663F92" w:rsidP="006A7A1D">
            <w:pPr>
              <w:rPr>
                <w:sz w:val="22"/>
                <w:szCs w:val="22"/>
              </w:rPr>
            </w:pPr>
          </w:p>
        </w:tc>
      </w:tr>
      <w:tr w:rsidR="00663F92" w:rsidRPr="00C4559A" w14:paraId="44BD2857" w14:textId="77777777" w:rsidTr="006A7A1D">
        <w:tc>
          <w:tcPr>
            <w:tcW w:w="1951" w:type="dxa"/>
          </w:tcPr>
          <w:p w14:paraId="76E6E9E9" w14:textId="77777777" w:rsidR="00663F92" w:rsidRPr="00C4559A" w:rsidRDefault="00663F92" w:rsidP="006A7A1D">
            <w:pPr>
              <w:rPr>
                <w:sz w:val="22"/>
                <w:szCs w:val="22"/>
              </w:rPr>
            </w:pPr>
            <w:r w:rsidRPr="00C4559A">
              <w:rPr>
                <w:sz w:val="22"/>
                <w:szCs w:val="22"/>
              </w:rPr>
              <w:t>Beschreibung</w:t>
            </w:r>
          </w:p>
        </w:tc>
        <w:tc>
          <w:tcPr>
            <w:tcW w:w="7261" w:type="dxa"/>
          </w:tcPr>
          <w:p w14:paraId="13A89086" w14:textId="04D47E14" w:rsidR="00663F92" w:rsidRPr="00C4559A" w:rsidRDefault="00663F92" w:rsidP="00E7180C">
            <w:pPr>
              <w:rPr>
                <w:sz w:val="22"/>
                <w:szCs w:val="22"/>
              </w:rPr>
            </w:pPr>
            <w:r>
              <w:rPr>
                <w:sz w:val="22"/>
                <w:szCs w:val="22"/>
              </w:rPr>
              <w:t>Ein Benutzer kann ein oder mehrere Garten mit folgenden Parameter erstellen: Gartengrösse in m2</w:t>
            </w:r>
            <w:r w:rsidR="00E7180C">
              <w:rPr>
                <w:sz w:val="22"/>
                <w:szCs w:val="22"/>
              </w:rPr>
              <w:t xml:space="preserve">, </w:t>
            </w:r>
            <w:r>
              <w:rPr>
                <w:sz w:val="22"/>
                <w:szCs w:val="22"/>
              </w:rPr>
              <w:t>Gartentyp (Normal, Terrasse, Topf, Treibhaus)</w:t>
            </w:r>
            <w:r w:rsidR="00E7180C">
              <w:rPr>
                <w:sz w:val="22"/>
                <w:szCs w:val="22"/>
              </w:rPr>
              <w:t xml:space="preserve">, </w:t>
            </w:r>
            <w:r>
              <w:rPr>
                <w:sz w:val="22"/>
                <w:szCs w:val="22"/>
              </w:rPr>
              <w:t xml:space="preserve">Klima (Feuchtes Klima, Ozeanisches Klima, </w:t>
            </w:r>
            <w:r w:rsidR="00E7180C">
              <w:rPr>
                <w:sz w:val="22"/>
                <w:szCs w:val="22"/>
              </w:rPr>
              <w:t>Tundrenklima</w:t>
            </w:r>
            <w:r>
              <w:rPr>
                <w:sz w:val="22"/>
                <w:szCs w:val="22"/>
              </w:rPr>
              <w:t xml:space="preserve">,  Kontinentales </w:t>
            </w:r>
            <w:r w:rsidR="00E7180C">
              <w:rPr>
                <w:sz w:val="22"/>
                <w:szCs w:val="22"/>
              </w:rPr>
              <w:t>Klima usw…</w:t>
            </w:r>
            <w:r>
              <w:rPr>
                <w:sz w:val="22"/>
                <w:szCs w:val="22"/>
              </w:rPr>
              <w:t>)</w:t>
            </w:r>
            <w:r w:rsidR="00E7180C">
              <w:rPr>
                <w:sz w:val="22"/>
                <w:szCs w:val="22"/>
              </w:rPr>
              <w:t>. Die Daten kann der Benutzer jeder Zeit bearbeiten. Auch ein Garten kann von einem Benutzer gelöscht werden.</w:t>
            </w:r>
          </w:p>
        </w:tc>
      </w:tr>
      <w:tr w:rsidR="00663F92" w:rsidRPr="00C4559A" w14:paraId="4422D70F" w14:textId="77777777" w:rsidTr="006A7A1D">
        <w:tc>
          <w:tcPr>
            <w:tcW w:w="1951" w:type="dxa"/>
          </w:tcPr>
          <w:p w14:paraId="27C16C45" w14:textId="311736F5" w:rsidR="00663F92" w:rsidRPr="00C4559A" w:rsidRDefault="00663F92" w:rsidP="006A7A1D">
            <w:pPr>
              <w:rPr>
                <w:sz w:val="22"/>
                <w:szCs w:val="22"/>
              </w:rPr>
            </w:pPr>
            <w:r w:rsidRPr="00C4559A">
              <w:rPr>
                <w:sz w:val="22"/>
                <w:szCs w:val="22"/>
              </w:rPr>
              <w:t>Ziel</w:t>
            </w:r>
          </w:p>
        </w:tc>
        <w:tc>
          <w:tcPr>
            <w:tcW w:w="7261" w:type="dxa"/>
          </w:tcPr>
          <w:p w14:paraId="7A19A02D" w14:textId="4DDD4B71" w:rsidR="00663F92" w:rsidRPr="00C4559A" w:rsidRDefault="00E7180C" w:rsidP="006A7A1D">
            <w:pPr>
              <w:rPr>
                <w:sz w:val="22"/>
                <w:szCs w:val="22"/>
              </w:rPr>
            </w:pPr>
            <w:r>
              <w:rPr>
                <w:sz w:val="22"/>
                <w:szCs w:val="22"/>
              </w:rPr>
              <w:t>Ein Benutzer kann ein oder mehrere Garten mit verschiedenen Eigenschaften erstellen, bearbeiten und löschen.</w:t>
            </w:r>
          </w:p>
        </w:tc>
      </w:tr>
      <w:tr w:rsidR="00663F92" w:rsidRPr="00C4559A" w14:paraId="04EEEA1E" w14:textId="77777777" w:rsidTr="006A7A1D">
        <w:tc>
          <w:tcPr>
            <w:tcW w:w="1951" w:type="dxa"/>
          </w:tcPr>
          <w:p w14:paraId="07A125E8" w14:textId="77777777" w:rsidR="00663F92" w:rsidRPr="00C4559A" w:rsidRDefault="00663F92" w:rsidP="006A7A1D">
            <w:pPr>
              <w:rPr>
                <w:sz w:val="22"/>
                <w:szCs w:val="22"/>
              </w:rPr>
            </w:pPr>
            <w:r w:rsidRPr="00C4559A">
              <w:rPr>
                <w:sz w:val="22"/>
                <w:szCs w:val="22"/>
              </w:rPr>
              <w:t>Priorität</w:t>
            </w:r>
          </w:p>
        </w:tc>
        <w:tc>
          <w:tcPr>
            <w:tcW w:w="7261" w:type="dxa"/>
          </w:tcPr>
          <w:p w14:paraId="1767D1F9" w14:textId="3DA40711" w:rsidR="00663F92" w:rsidRPr="00C4559A" w:rsidRDefault="00663F92" w:rsidP="00E7180C">
            <w:pPr>
              <w:rPr>
                <w:sz w:val="22"/>
                <w:szCs w:val="22"/>
              </w:rPr>
            </w:pPr>
            <w:r w:rsidRPr="00C4559A">
              <w:rPr>
                <w:sz w:val="22"/>
                <w:szCs w:val="22"/>
              </w:rPr>
              <w:t>Muss</w:t>
            </w:r>
          </w:p>
        </w:tc>
      </w:tr>
      <w:tr w:rsidR="00E7180C" w:rsidRPr="00C4559A" w14:paraId="36D63105" w14:textId="77777777" w:rsidTr="006A7A1D">
        <w:tc>
          <w:tcPr>
            <w:tcW w:w="1951" w:type="dxa"/>
            <w:shd w:val="solid" w:color="E1D6CF" w:themeColor="text2" w:themeTint="33" w:fill="auto"/>
          </w:tcPr>
          <w:p w14:paraId="65134471" w14:textId="77777777" w:rsidR="00E7180C" w:rsidRPr="00C4559A" w:rsidRDefault="00E7180C" w:rsidP="006A7A1D">
            <w:pPr>
              <w:rPr>
                <w:sz w:val="22"/>
                <w:szCs w:val="22"/>
              </w:rPr>
            </w:pPr>
            <w:r w:rsidRPr="00C4559A">
              <w:rPr>
                <w:sz w:val="22"/>
                <w:szCs w:val="22"/>
              </w:rPr>
              <w:t>Nr.</w:t>
            </w:r>
          </w:p>
        </w:tc>
        <w:tc>
          <w:tcPr>
            <w:tcW w:w="7261" w:type="dxa"/>
            <w:shd w:val="solid" w:color="E1D6CF" w:themeColor="text2" w:themeTint="33" w:fill="auto"/>
          </w:tcPr>
          <w:p w14:paraId="2F359D09" w14:textId="79DF7778" w:rsidR="00E7180C" w:rsidRPr="00C4559A" w:rsidRDefault="00E7180C" w:rsidP="006A7A1D">
            <w:pPr>
              <w:rPr>
                <w:sz w:val="22"/>
                <w:szCs w:val="22"/>
              </w:rPr>
            </w:pPr>
            <w:r>
              <w:rPr>
                <w:sz w:val="22"/>
                <w:szCs w:val="22"/>
              </w:rPr>
              <w:t>04</w:t>
            </w:r>
          </w:p>
        </w:tc>
      </w:tr>
      <w:tr w:rsidR="00E7180C" w:rsidRPr="00C4559A" w14:paraId="73EE22F1" w14:textId="77777777" w:rsidTr="006A7A1D">
        <w:tc>
          <w:tcPr>
            <w:tcW w:w="1951" w:type="dxa"/>
          </w:tcPr>
          <w:p w14:paraId="522362FC" w14:textId="77777777" w:rsidR="00E7180C" w:rsidRPr="00C4559A" w:rsidRDefault="00E7180C" w:rsidP="006A7A1D">
            <w:pPr>
              <w:rPr>
                <w:sz w:val="22"/>
                <w:szCs w:val="22"/>
              </w:rPr>
            </w:pPr>
            <w:r w:rsidRPr="00C4559A">
              <w:rPr>
                <w:sz w:val="22"/>
                <w:szCs w:val="22"/>
              </w:rPr>
              <w:t>Anforderung</w:t>
            </w:r>
          </w:p>
        </w:tc>
        <w:tc>
          <w:tcPr>
            <w:tcW w:w="7261" w:type="dxa"/>
          </w:tcPr>
          <w:p w14:paraId="3299330B" w14:textId="391A41DD" w:rsidR="00E7180C" w:rsidRPr="00C4559A" w:rsidRDefault="00E7180C" w:rsidP="006A7A1D">
            <w:pPr>
              <w:rPr>
                <w:sz w:val="22"/>
                <w:szCs w:val="22"/>
              </w:rPr>
            </w:pPr>
            <w:r>
              <w:rPr>
                <w:sz w:val="22"/>
                <w:szCs w:val="22"/>
              </w:rPr>
              <w:t>Garten-</w:t>
            </w:r>
            <w:r w:rsidR="006A7A1D">
              <w:rPr>
                <w:sz w:val="22"/>
                <w:szCs w:val="22"/>
              </w:rPr>
              <w:t>Felder Verwaltung</w:t>
            </w:r>
          </w:p>
          <w:p w14:paraId="3A47EA23" w14:textId="77777777" w:rsidR="00E7180C" w:rsidRPr="00C4559A" w:rsidRDefault="00E7180C" w:rsidP="006A7A1D">
            <w:pPr>
              <w:rPr>
                <w:sz w:val="22"/>
                <w:szCs w:val="22"/>
              </w:rPr>
            </w:pPr>
          </w:p>
        </w:tc>
      </w:tr>
      <w:tr w:rsidR="00E7180C" w:rsidRPr="00C4559A" w14:paraId="1B0586D4" w14:textId="77777777" w:rsidTr="006A7A1D">
        <w:tc>
          <w:tcPr>
            <w:tcW w:w="1951" w:type="dxa"/>
          </w:tcPr>
          <w:p w14:paraId="11BF7CC7" w14:textId="77777777" w:rsidR="00E7180C" w:rsidRPr="00C4559A" w:rsidRDefault="00E7180C" w:rsidP="006A7A1D">
            <w:pPr>
              <w:rPr>
                <w:sz w:val="22"/>
                <w:szCs w:val="22"/>
              </w:rPr>
            </w:pPr>
            <w:r w:rsidRPr="00C4559A">
              <w:rPr>
                <w:sz w:val="22"/>
                <w:szCs w:val="22"/>
              </w:rPr>
              <w:t>Beschreibung</w:t>
            </w:r>
          </w:p>
        </w:tc>
        <w:tc>
          <w:tcPr>
            <w:tcW w:w="7261" w:type="dxa"/>
          </w:tcPr>
          <w:p w14:paraId="7A229044" w14:textId="2F19C778" w:rsidR="00E7180C" w:rsidRPr="00C4559A" w:rsidRDefault="00E7180C" w:rsidP="002D7E12">
            <w:pPr>
              <w:rPr>
                <w:sz w:val="22"/>
                <w:szCs w:val="22"/>
              </w:rPr>
            </w:pPr>
            <w:r>
              <w:rPr>
                <w:sz w:val="22"/>
                <w:szCs w:val="22"/>
              </w:rPr>
              <w:t xml:space="preserve">Der Benutzer hat die Möglichkeit den Garten als ein Feld zu benutzen, aber auch in mehrere Feldern zu unterteilen. Ein Feld </w:t>
            </w:r>
            <w:r w:rsidR="006A7A1D">
              <w:rPr>
                <w:sz w:val="22"/>
                <w:szCs w:val="22"/>
              </w:rPr>
              <w:t>in</w:t>
            </w:r>
            <w:r>
              <w:rPr>
                <w:sz w:val="22"/>
                <w:szCs w:val="22"/>
              </w:rPr>
              <w:t xml:space="preserve"> eine</w:t>
            </w:r>
            <w:r w:rsidR="006A7A1D">
              <w:rPr>
                <w:sz w:val="22"/>
                <w:szCs w:val="22"/>
              </w:rPr>
              <w:t>r</w:t>
            </w:r>
            <w:r>
              <w:rPr>
                <w:sz w:val="22"/>
                <w:szCs w:val="22"/>
              </w:rPr>
              <w:t xml:space="preserve"> bestimmte Grösse kann Manuel</w:t>
            </w:r>
            <w:r w:rsidR="006A7A1D">
              <w:rPr>
                <w:sz w:val="22"/>
                <w:szCs w:val="22"/>
              </w:rPr>
              <w:t xml:space="preserve"> erstellt werden. </w:t>
            </w:r>
            <w:r w:rsidR="002D7E12">
              <w:rPr>
                <w:sz w:val="22"/>
                <w:szCs w:val="22"/>
              </w:rPr>
              <w:t xml:space="preserve"> Der Benutzer hat dann die Möglichkeit Pflanzen auszuwählen welche er gerne einpflanzen will. Es werden nur Pflanzen angezeigt welche zu Garteneigenschaften passen. Auch die Erntezeiten und Anbauzeiten sind zu berücksichtigen. Dem Benutzer ermöglichen, die Pflanze von einem Feld zu entfernen(löschen) oder eine andere auszuwählen.</w:t>
            </w:r>
          </w:p>
        </w:tc>
      </w:tr>
      <w:tr w:rsidR="00E7180C" w:rsidRPr="00C4559A" w14:paraId="2A4F93EF" w14:textId="77777777" w:rsidTr="006A7A1D">
        <w:tc>
          <w:tcPr>
            <w:tcW w:w="1951" w:type="dxa"/>
          </w:tcPr>
          <w:p w14:paraId="3E122BE3" w14:textId="77777777" w:rsidR="00E7180C" w:rsidRPr="00C4559A" w:rsidRDefault="00E7180C" w:rsidP="006A7A1D">
            <w:pPr>
              <w:rPr>
                <w:sz w:val="22"/>
                <w:szCs w:val="22"/>
              </w:rPr>
            </w:pPr>
            <w:r w:rsidRPr="00C4559A">
              <w:rPr>
                <w:sz w:val="22"/>
                <w:szCs w:val="22"/>
              </w:rPr>
              <w:t>Ziel</w:t>
            </w:r>
          </w:p>
        </w:tc>
        <w:tc>
          <w:tcPr>
            <w:tcW w:w="7261" w:type="dxa"/>
          </w:tcPr>
          <w:p w14:paraId="5A2A7822" w14:textId="77777777" w:rsidR="00E7180C" w:rsidRPr="00C4559A" w:rsidRDefault="00E7180C" w:rsidP="006A7A1D">
            <w:pPr>
              <w:rPr>
                <w:sz w:val="22"/>
                <w:szCs w:val="22"/>
              </w:rPr>
            </w:pPr>
            <w:r>
              <w:rPr>
                <w:sz w:val="22"/>
                <w:szCs w:val="22"/>
              </w:rPr>
              <w:t>Ein Benutzer kann ein oder mehrere Garten mit verschiedenen Eigenschaften erstellen, bearbeiten und löschen.</w:t>
            </w:r>
          </w:p>
        </w:tc>
      </w:tr>
      <w:tr w:rsidR="00E7180C" w:rsidRPr="00C4559A" w14:paraId="2CD4F0EB" w14:textId="77777777" w:rsidTr="006A7A1D">
        <w:tc>
          <w:tcPr>
            <w:tcW w:w="1951" w:type="dxa"/>
          </w:tcPr>
          <w:p w14:paraId="49EAFAA9" w14:textId="77777777" w:rsidR="00E7180C" w:rsidRPr="00C4559A" w:rsidRDefault="00E7180C" w:rsidP="006A7A1D">
            <w:pPr>
              <w:rPr>
                <w:sz w:val="22"/>
                <w:szCs w:val="22"/>
              </w:rPr>
            </w:pPr>
            <w:r w:rsidRPr="00C4559A">
              <w:rPr>
                <w:sz w:val="22"/>
                <w:szCs w:val="22"/>
              </w:rPr>
              <w:t>Priorität</w:t>
            </w:r>
          </w:p>
        </w:tc>
        <w:tc>
          <w:tcPr>
            <w:tcW w:w="7261" w:type="dxa"/>
          </w:tcPr>
          <w:p w14:paraId="569F0022" w14:textId="77777777" w:rsidR="00E7180C" w:rsidRPr="00C4559A" w:rsidRDefault="00E7180C" w:rsidP="006A7A1D">
            <w:pPr>
              <w:rPr>
                <w:sz w:val="22"/>
                <w:szCs w:val="22"/>
              </w:rPr>
            </w:pPr>
            <w:r w:rsidRPr="00C4559A">
              <w:rPr>
                <w:sz w:val="22"/>
                <w:szCs w:val="22"/>
              </w:rPr>
              <w:t>Muss</w:t>
            </w:r>
          </w:p>
        </w:tc>
      </w:tr>
    </w:tbl>
    <w:p w14:paraId="04B32544" w14:textId="77777777" w:rsidR="00E7180C" w:rsidRDefault="00E7180C" w:rsidP="00C4559A"/>
    <w:p w14:paraId="3235BBD1" w14:textId="77777777" w:rsidR="004E1C58" w:rsidRDefault="004E1C58" w:rsidP="00C4559A"/>
    <w:p w14:paraId="527315AB" w14:textId="77777777" w:rsidR="004E1C58" w:rsidRDefault="004E1C58" w:rsidP="00C4559A"/>
    <w:p w14:paraId="24132BAC" w14:textId="77777777" w:rsidR="004E1C58" w:rsidRDefault="004E1C58" w:rsidP="00C4559A"/>
    <w:p w14:paraId="0E7F2434" w14:textId="77777777" w:rsidR="004E1C58" w:rsidRDefault="004E1C58" w:rsidP="00C4559A"/>
    <w:tbl>
      <w:tblPr>
        <w:tblStyle w:val="Tabellenraster"/>
        <w:tblW w:w="0" w:type="auto"/>
        <w:tblLook w:val="04A0" w:firstRow="1" w:lastRow="0" w:firstColumn="1" w:lastColumn="0" w:noHBand="0" w:noVBand="1"/>
      </w:tblPr>
      <w:tblGrid>
        <w:gridCol w:w="1951"/>
        <w:gridCol w:w="7261"/>
      </w:tblGrid>
      <w:tr w:rsidR="006A7A1D" w:rsidRPr="00C4559A" w14:paraId="04096DD9" w14:textId="77777777" w:rsidTr="006A7A1D">
        <w:tc>
          <w:tcPr>
            <w:tcW w:w="1951" w:type="dxa"/>
            <w:shd w:val="solid" w:color="E1D6CF" w:themeColor="text2" w:themeTint="33" w:fill="auto"/>
          </w:tcPr>
          <w:p w14:paraId="784BAFEA" w14:textId="77777777" w:rsidR="006A7A1D" w:rsidRPr="00C4559A" w:rsidRDefault="006A7A1D" w:rsidP="006A7A1D">
            <w:pPr>
              <w:rPr>
                <w:sz w:val="22"/>
                <w:szCs w:val="22"/>
              </w:rPr>
            </w:pPr>
            <w:r w:rsidRPr="00C4559A">
              <w:rPr>
                <w:sz w:val="22"/>
                <w:szCs w:val="22"/>
              </w:rPr>
              <w:lastRenderedPageBreak/>
              <w:t>Nr.</w:t>
            </w:r>
          </w:p>
        </w:tc>
        <w:tc>
          <w:tcPr>
            <w:tcW w:w="7261" w:type="dxa"/>
            <w:shd w:val="solid" w:color="E1D6CF" w:themeColor="text2" w:themeTint="33" w:fill="auto"/>
          </w:tcPr>
          <w:p w14:paraId="0AA8AD35" w14:textId="749100FA" w:rsidR="006A7A1D" w:rsidRPr="00C4559A" w:rsidRDefault="006A7A1D" w:rsidP="004935E9">
            <w:pPr>
              <w:rPr>
                <w:sz w:val="22"/>
                <w:szCs w:val="22"/>
              </w:rPr>
            </w:pPr>
            <w:r>
              <w:rPr>
                <w:sz w:val="22"/>
                <w:szCs w:val="22"/>
              </w:rPr>
              <w:t>0</w:t>
            </w:r>
            <w:r w:rsidR="004935E9">
              <w:rPr>
                <w:sz w:val="22"/>
                <w:szCs w:val="22"/>
              </w:rPr>
              <w:t>5</w:t>
            </w:r>
          </w:p>
        </w:tc>
      </w:tr>
      <w:tr w:rsidR="006A7A1D" w:rsidRPr="00C4559A" w14:paraId="5D5AB702" w14:textId="77777777" w:rsidTr="006A7A1D">
        <w:tc>
          <w:tcPr>
            <w:tcW w:w="1951" w:type="dxa"/>
          </w:tcPr>
          <w:p w14:paraId="78C7DC05" w14:textId="77777777" w:rsidR="006A7A1D" w:rsidRPr="00C4559A" w:rsidRDefault="006A7A1D" w:rsidP="006A7A1D">
            <w:pPr>
              <w:rPr>
                <w:sz w:val="22"/>
                <w:szCs w:val="22"/>
              </w:rPr>
            </w:pPr>
            <w:r w:rsidRPr="00C4559A">
              <w:rPr>
                <w:sz w:val="22"/>
                <w:szCs w:val="22"/>
              </w:rPr>
              <w:t>Anforderung</w:t>
            </w:r>
          </w:p>
        </w:tc>
        <w:tc>
          <w:tcPr>
            <w:tcW w:w="7261" w:type="dxa"/>
          </w:tcPr>
          <w:p w14:paraId="2650A2E1" w14:textId="54DEE601" w:rsidR="006A7A1D" w:rsidRPr="00C4559A" w:rsidRDefault="006A7A1D" w:rsidP="006A7A1D">
            <w:pPr>
              <w:rPr>
                <w:sz w:val="22"/>
                <w:szCs w:val="22"/>
              </w:rPr>
            </w:pPr>
            <w:r>
              <w:rPr>
                <w:sz w:val="22"/>
                <w:szCs w:val="22"/>
              </w:rPr>
              <w:t>Übersicht über den Gartenzustand</w:t>
            </w:r>
          </w:p>
          <w:p w14:paraId="7E855D56" w14:textId="77777777" w:rsidR="006A7A1D" w:rsidRPr="00C4559A" w:rsidRDefault="006A7A1D" w:rsidP="006A7A1D">
            <w:pPr>
              <w:rPr>
                <w:sz w:val="22"/>
                <w:szCs w:val="22"/>
              </w:rPr>
            </w:pPr>
          </w:p>
        </w:tc>
      </w:tr>
      <w:tr w:rsidR="006A7A1D" w:rsidRPr="00C4559A" w14:paraId="4AA9D691" w14:textId="77777777" w:rsidTr="006A7A1D">
        <w:tc>
          <w:tcPr>
            <w:tcW w:w="1951" w:type="dxa"/>
          </w:tcPr>
          <w:p w14:paraId="7C2BB0D9" w14:textId="77777777" w:rsidR="006A7A1D" w:rsidRPr="00C4559A" w:rsidRDefault="006A7A1D" w:rsidP="006A7A1D">
            <w:pPr>
              <w:rPr>
                <w:sz w:val="22"/>
                <w:szCs w:val="22"/>
              </w:rPr>
            </w:pPr>
            <w:r w:rsidRPr="00C4559A">
              <w:rPr>
                <w:sz w:val="22"/>
                <w:szCs w:val="22"/>
              </w:rPr>
              <w:t>Beschreibung</w:t>
            </w:r>
          </w:p>
        </w:tc>
        <w:tc>
          <w:tcPr>
            <w:tcW w:w="7261" w:type="dxa"/>
          </w:tcPr>
          <w:p w14:paraId="28998435" w14:textId="77777777" w:rsidR="002D7E12" w:rsidRDefault="002D7E12" w:rsidP="006A7A1D">
            <w:pPr>
              <w:rPr>
                <w:sz w:val="22"/>
                <w:szCs w:val="22"/>
              </w:rPr>
            </w:pPr>
            <w:r>
              <w:rPr>
                <w:sz w:val="22"/>
                <w:szCs w:val="22"/>
              </w:rPr>
              <w:t xml:space="preserve">Der Benutzer hat eine Übersicht über seinem Garten in graphische Form. </w:t>
            </w:r>
          </w:p>
          <w:p w14:paraId="332C6EF7" w14:textId="538DEB96" w:rsidR="006A7A1D" w:rsidRPr="00C4559A" w:rsidRDefault="002D7E12" w:rsidP="002D7E12">
            <w:pPr>
              <w:rPr>
                <w:sz w:val="22"/>
                <w:szCs w:val="22"/>
              </w:rPr>
            </w:pPr>
            <w:r>
              <w:rPr>
                <w:sz w:val="22"/>
                <w:szCs w:val="22"/>
              </w:rPr>
              <w:t>Folgende Informationen müssen ihm zur Verfügung stehen.  Für jedes Feld: Aktuelle Pflanzenart, Anbauzeit Erntezeit. Nächste Pflanze welche nach der Erntezeit zum Anbau geplant ist (falls geplant). Mit einem Klick müssen auch folgende Informationen zu Verfügung stehen: Mögliche Schädlinge, Bezugsquelle für Schädlinge Bekämpfung. Wenn ein Forum besteht, dann mit einem Klick alle relevante Them</w:t>
            </w:r>
            <w:r w:rsidRPr="002D7E12">
              <w:rPr>
                <w:sz w:val="22"/>
                <w:szCs w:val="22"/>
              </w:rPr>
              <w:t>e</w:t>
            </w:r>
            <w:r>
              <w:rPr>
                <w:sz w:val="22"/>
                <w:szCs w:val="22"/>
              </w:rPr>
              <w:t>n über die Pflanze auflisten.</w:t>
            </w:r>
          </w:p>
        </w:tc>
      </w:tr>
      <w:tr w:rsidR="006A7A1D" w:rsidRPr="00C4559A" w14:paraId="360AF5A3" w14:textId="77777777" w:rsidTr="006A7A1D">
        <w:tc>
          <w:tcPr>
            <w:tcW w:w="1951" w:type="dxa"/>
          </w:tcPr>
          <w:p w14:paraId="70995489" w14:textId="77777777" w:rsidR="006A7A1D" w:rsidRPr="00C4559A" w:rsidRDefault="006A7A1D" w:rsidP="006A7A1D">
            <w:pPr>
              <w:rPr>
                <w:sz w:val="22"/>
                <w:szCs w:val="22"/>
              </w:rPr>
            </w:pPr>
            <w:r w:rsidRPr="00C4559A">
              <w:rPr>
                <w:sz w:val="22"/>
                <w:szCs w:val="22"/>
              </w:rPr>
              <w:t>Ziel</w:t>
            </w:r>
          </w:p>
        </w:tc>
        <w:tc>
          <w:tcPr>
            <w:tcW w:w="7261" w:type="dxa"/>
          </w:tcPr>
          <w:p w14:paraId="454D0022" w14:textId="2AE4C5C9" w:rsidR="006A7A1D" w:rsidRPr="00C4559A" w:rsidRDefault="00280105" w:rsidP="006A7A1D">
            <w:pPr>
              <w:rPr>
                <w:sz w:val="22"/>
                <w:szCs w:val="22"/>
              </w:rPr>
            </w:pPr>
            <w:r>
              <w:rPr>
                <w:sz w:val="22"/>
                <w:szCs w:val="22"/>
              </w:rPr>
              <w:t>Ein Benutzer hat eine Übersicht über seinem Garten.</w:t>
            </w:r>
          </w:p>
        </w:tc>
      </w:tr>
      <w:tr w:rsidR="006A7A1D" w:rsidRPr="00C4559A" w14:paraId="73B3A7E2" w14:textId="77777777" w:rsidTr="006A7A1D">
        <w:tc>
          <w:tcPr>
            <w:tcW w:w="1951" w:type="dxa"/>
          </w:tcPr>
          <w:p w14:paraId="5D7E4D86" w14:textId="77777777" w:rsidR="006A7A1D" w:rsidRPr="00C4559A" w:rsidRDefault="006A7A1D" w:rsidP="006A7A1D">
            <w:pPr>
              <w:rPr>
                <w:sz w:val="22"/>
                <w:szCs w:val="22"/>
              </w:rPr>
            </w:pPr>
            <w:r w:rsidRPr="00C4559A">
              <w:rPr>
                <w:sz w:val="22"/>
                <w:szCs w:val="22"/>
              </w:rPr>
              <w:t>Priorität</w:t>
            </w:r>
          </w:p>
        </w:tc>
        <w:tc>
          <w:tcPr>
            <w:tcW w:w="7261" w:type="dxa"/>
          </w:tcPr>
          <w:p w14:paraId="5170E951" w14:textId="77777777" w:rsidR="006A7A1D" w:rsidRPr="00C4559A" w:rsidRDefault="006A7A1D" w:rsidP="006A7A1D">
            <w:pPr>
              <w:rPr>
                <w:sz w:val="22"/>
                <w:szCs w:val="22"/>
              </w:rPr>
            </w:pPr>
            <w:r w:rsidRPr="00C4559A">
              <w:rPr>
                <w:sz w:val="22"/>
                <w:szCs w:val="22"/>
              </w:rPr>
              <w:t>Muss</w:t>
            </w:r>
          </w:p>
        </w:tc>
      </w:tr>
    </w:tbl>
    <w:p w14:paraId="002B35AD" w14:textId="77777777" w:rsidR="00E7180C" w:rsidRDefault="00E7180C" w:rsidP="00C4559A"/>
    <w:tbl>
      <w:tblPr>
        <w:tblStyle w:val="Tabellenraster"/>
        <w:tblW w:w="0" w:type="auto"/>
        <w:tblLook w:val="04A0" w:firstRow="1" w:lastRow="0" w:firstColumn="1" w:lastColumn="0" w:noHBand="0" w:noVBand="1"/>
      </w:tblPr>
      <w:tblGrid>
        <w:gridCol w:w="1951"/>
        <w:gridCol w:w="7261"/>
      </w:tblGrid>
      <w:tr w:rsidR="00AF5668" w:rsidRPr="00C4559A" w14:paraId="2908B65F" w14:textId="77777777" w:rsidTr="008B3A96">
        <w:tc>
          <w:tcPr>
            <w:tcW w:w="1951" w:type="dxa"/>
            <w:shd w:val="solid" w:color="E1D6CF" w:themeColor="text2" w:themeTint="33" w:fill="auto"/>
          </w:tcPr>
          <w:p w14:paraId="7A6B9695" w14:textId="77777777" w:rsidR="00AF5668" w:rsidRPr="00C4559A" w:rsidRDefault="00AF5668" w:rsidP="008B3A96">
            <w:pPr>
              <w:rPr>
                <w:sz w:val="22"/>
                <w:szCs w:val="22"/>
              </w:rPr>
            </w:pPr>
            <w:r w:rsidRPr="00C4559A">
              <w:rPr>
                <w:sz w:val="22"/>
                <w:szCs w:val="22"/>
              </w:rPr>
              <w:t>Nr.</w:t>
            </w:r>
          </w:p>
        </w:tc>
        <w:tc>
          <w:tcPr>
            <w:tcW w:w="7261" w:type="dxa"/>
            <w:shd w:val="solid" w:color="E1D6CF" w:themeColor="text2" w:themeTint="33" w:fill="auto"/>
          </w:tcPr>
          <w:p w14:paraId="0C7CC11A" w14:textId="1FBEC4CF" w:rsidR="00AF5668" w:rsidRPr="00C4559A" w:rsidRDefault="00AF5668" w:rsidP="008B3A96">
            <w:pPr>
              <w:rPr>
                <w:sz w:val="22"/>
                <w:szCs w:val="22"/>
              </w:rPr>
            </w:pPr>
            <w:r>
              <w:rPr>
                <w:sz w:val="22"/>
                <w:szCs w:val="22"/>
              </w:rPr>
              <w:t>06</w:t>
            </w:r>
          </w:p>
        </w:tc>
      </w:tr>
      <w:tr w:rsidR="00AF5668" w:rsidRPr="00C4559A" w14:paraId="1CE7D496" w14:textId="77777777" w:rsidTr="008B3A96">
        <w:tc>
          <w:tcPr>
            <w:tcW w:w="1951" w:type="dxa"/>
          </w:tcPr>
          <w:p w14:paraId="4E492FA1" w14:textId="77777777" w:rsidR="00AF5668" w:rsidRPr="00C4559A" w:rsidRDefault="00AF5668" w:rsidP="008B3A96">
            <w:pPr>
              <w:rPr>
                <w:sz w:val="22"/>
                <w:szCs w:val="22"/>
              </w:rPr>
            </w:pPr>
            <w:r w:rsidRPr="00C4559A">
              <w:rPr>
                <w:sz w:val="22"/>
                <w:szCs w:val="22"/>
              </w:rPr>
              <w:t>Anforderung</w:t>
            </w:r>
          </w:p>
        </w:tc>
        <w:tc>
          <w:tcPr>
            <w:tcW w:w="7261" w:type="dxa"/>
          </w:tcPr>
          <w:p w14:paraId="68B51A83" w14:textId="51CBD776" w:rsidR="00AF5668" w:rsidRPr="00C4559A" w:rsidRDefault="00C52CC6" w:rsidP="008B3A96">
            <w:pPr>
              <w:rPr>
                <w:sz w:val="22"/>
                <w:szCs w:val="22"/>
              </w:rPr>
            </w:pPr>
            <w:r>
              <w:rPr>
                <w:sz w:val="22"/>
                <w:szCs w:val="22"/>
              </w:rPr>
              <w:t>Stammdaten Verwaltung durch</w:t>
            </w:r>
            <w:r w:rsidR="00AF5668">
              <w:rPr>
                <w:sz w:val="22"/>
                <w:szCs w:val="22"/>
              </w:rPr>
              <w:t xml:space="preserve"> Administration</w:t>
            </w:r>
          </w:p>
          <w:p w14:paraId="06C70A6E" w14:textId="77777777" w:rsidR="00AF5668" w:rsidRPr="00C4559A" w:rsidRDefault="00AF5668" w:rsidP="008B3A96">
            <w:pPr>
              <w:rPr>
                <w:sz w:val="22"/>
                <w:szCs w:val="22"/>
              </w:rPr>
            </w:pPr>
          </w:p>
        </w:tc>
      </w:tr>
      <w:tr w:rsidR="00AF5668" w:rsidRPr="00C4559A" w14:paraId="193BE29E" w14:textId="77777777" w:rsidTr="008B3A96">
        <w:tc>
          <w:tcPr>
            <w:tcW w:w="1951" w:type="dxa"/>
          </w:tcPr>
          <w:p w14:paraId="04D341EE" w14:textId="77777777" w:rsidR="00AF5668" w:rsidRPr="00C4559A" w:rsidRDefault="00AF5668" w:rsidP="008B3A96">
            <w:pPr>
              <w:rPr>
                <w:sz w:val="22"/>
                <w:szCs w:val="22"/>
              </w:rPr>
            </w:pPr>
            <w:r w:rsidRPr="00C4559A">
              <w:rPr>
                <w:sz w:val="22"/>
                <w:szCs w:val="22"/>
              </w:rPr>
              <w:t>Beschreibung</w:t>
            </w:r>
          </w:p>
        </w:tc>
        <w:tc>
          <w:tcPr>
            <w:tcW w:w="7261" w:type="dxa"/>
          </w:tcPr>
          <w:p w14:paraId="30391328" w14:textId="697E7552" w:rsidR="00AF5668" w:rsidRDefault="00AF5668" w:rsidP="008B3A96">
            <w:pPr>
              <w:rPr>
                <w:sz w:val="22"/>
                <w:szCs w:val="22"/>
              </w:rPr>
            </w:pPr>
            <w:r>
              <w:rPr>
                <w:sz w:val="22"/>
                <w:szCs w:val="22"/>
              </w:rPr>
              <w:t>Alle die Auswahl Möglichkeiten welche einem Benutzer zur Verfügung stehen müssen erfasst und später erweitert werden.</w:t>
            </w:r>
          </w:p>
          <w:p w14:paraId="7BB9CD8D" w14:textId="77777777" w:rsidR="00AF5668" w:rsidRDefault="00137C52" w:rsidP="008B3A96">
            <w:pPr>
              <w:rPr>
                <w:sz w:val="22"/>
                <w:szCs w:val="22"/>
              </w:rPr>
            </w:pPr>
            <w:r>
              <w:rPr>
                <w:sz w:val="22"/>
                <w:szCs w:val="22"/>
              </w:rPr>
              <w:t>Erstellen, bearbeiten und löschen von folgenden Daten.</w:t>
            </w:r>
          </w:p>
          <w:p w14:paraId="75EC0236" w14:textId="2C744A03" w:rsidR="00137C52" w:rsidRDefault="00137C52" w:rsidP="008B3A96">
            <w:pPr>
              <w:rPr>
                <w:sz w:val="22"/>
                <w:szCs w:val="22"/>
              </w:rPr>
            </w:pPr>
            <w:r>
              <w:rPr>
                <w:sz w:val="22"/>
                <w:szCs w:val="22"/>
              </w:rPr>
              <w:t>Bezugsquellen (Webshops, Laden, Adresse usw.)</w:t>
            </w:r>
          </w:p>
          <w:p w14:paraId="4AAA0485" w14:textId="4FA0CAEA" w:rsidR="00137C52" w:rsidRDefault="00137C52" w:rsidP="008B3A96">
            <w:pPr>
              <w:rPr>
                <w:sz w:val="22"/>
                <w:szCs w:val="22"/>
              </w:rPr>
            </w:pPr>
            <w:r>
              <w:rPr>
                <w:sz w:val="22"/>
                <w:szCs w:val="22"/>
              </w:rPr>
              <w:t>Klimadaten, Gartentypen, Schädlinge und Pflanzen.</w:t>
            </w:r>
          </w:p>
          <w:p w14:paraId="3943621A" w14:textId="77777777" w:rsidR="00137C52" w:rsidRDefault="00137C52" w:rsidP="00137C52">
            <w:pPr>
              <w:rPr>
                <w:sz w:val="22"/>
                <w:szCs w:val="22"/>
              </w:rPr>
            </w:pPr>
            <w:r>
              <w:rPr>
                <w:sz w:val="22"/>
                <w:szCs w:val="22"/>
              </w:rPr>
              <w:t xml:space="preserve">Bei Pflanzen muss definiert werden können, für welche Klimaarten und Gartentypen ist die Pflanze geeignet. Welche Schädlinge können die Pflanze befallen und auch die Bezugsquellen, wo kann ein Benutzer die Samen für die Pflanze beziehen. </w:t>
            </w:r>
          </w:p>
          <w:p w14:paraId="08AE13D7" w14:textId="373F7DB7" w:rsidR="00137C52" w:rsidRPr="00C4559A" w:rsidRDefault="00137C52" w:rsidP="00137C52">
            <w:pPr>
              <w:rPr>
                <w:sz w:val="22"/>
                <w:szCs w:val="22"/>
              </w:rPr>
            </w:pPr>
            <w:r>
              <w:rPr>
                <w:sz w:val="22"/>
                <w:szCs w:val="22"/>
              </w:rPr>
              <w:t>Bei Schädlingen sind die Bezugsquellen für die mittel für Bekämpfung von Schädlingen interessant.</w:t>
            </w:r>
          </w:p>
        </w:tc>
      </w:tr>
      <w:tr w:rsidR="00AF5668" w:rsidRPr="00C4559A" w14:paraId="5F76CBE7" w14:textId="77777777" w:rsidTr="008B3A96">
        <w:tc>
          <w:tcPr>
            <w:tcW w:w="1951" w:type="dxa"/>
          </w:tcPr>
          <w:p w14:paraId="29719420" w14:textId="777C48F7" w:rsidR="00AF5668" w:rsidRPr="00C4559A" w:rsidRDefault="00AF5668" w:rsidP="008B3A96">
            <w:pPr>
              <w:rPr>
                <w:sz w:val="22"/>
                <w:szCs w:val="22"/>
              </w:rPr>
            </w:pPr>
            <w:r w:rsidRPr="00C4559A">
              <w:rPr>
                <w:sz w:val="22"/>
                <w:szCs w:val="22"/>
              </w:rPr>
              <w:t>Ziel</w:t>
            </w:r>
          </w:p>
        </w:tc>
        <w:tc>
          <w:tcPr>
            <w:tcW w:w="7261" w:type="dxa"/>
          </w:tcPr>
          <w:p w14:paraId="054C6978" w14:textId="67284720" w:rsidR="00AF5668" w:rsidRPr="00C4559A" w:rsidRDefault="00137C52" w:rsidP="008B3A96">
            <w:pPr>
              <w:rPr>
                <w:sz w:val="22"/>
                <w:szCs w:val="22"/>
              </w:rPr>
            </w:pPr>
            <w:r>
              <w:rPr>
                <w:sz w:val="22"/>
                <w:szCs w:val="22"/>
              </w:rPr>
              <w:t>Einem Administrator ermöglichen die Stammdaten zu verwalten.</w:t>
            </w:r>
          </w:p>
        </w:tc>
      </w:tr>
      <w:tr w:rsidR="00AF5668" w:rsidRPr="00C4559A" w14:paraId="448549DA" w14:textId="77777777" w:rsidTr="008B3A96">
        <w:tc>
          <w:tcPr>
            <w:tcW w:w="1951" w:type="dxa"/>
          </w:tcPr>
          <w:p w14:paraId="6B79364E" w14:textId="77777777" w:rsidR="00AF5668" w:rsidRPr="00C4559A" w:rsidRDefault="00AF5668" w:rsidP="008B3A96">
            <w:pPr>
              <w:rPr>
                <w:sz w:val="22"/>
                <w:szCs w:val="22"/>
              </w:rPr>
            </w:pPr>
            <w:r w:rsidRPr="00C4559A">
              <w:rPr>
                <w:sz w:val="22"/>
                <w:szCs w:val="22"/>
              </w:rPr>
              <w:t>Priorität</w:t>
            </w:r>
          </w:p>
        </w:tc>
        <w:tc>
          <w:tcPr>
            <w:tcW w:w="7261" w:type="dxa"/>
          </w:tcPr>
          <w:p w14:paraId="242542ED" w14:textId="77777777" w:rsidR="00AF5668" w:rsidRPr="00C4559A" w:rsidRDefault="00AF5668" w:rsidP="008B3A96">
            <w:pPr>
              <w:rPr>
                <w:sz w:val="22"/>
                <w:szCs w:val="22"/>
              </w:rPr>
            </w:pPr>
            <w:r w:rsidRPr="00C4559A">
              <w:rPr>
                <w:sz w:val="22"/>
                <w:szCs w:val="22"/>
              </w:rPr>
              <w:t>Muss</w:t>
            </w:r>
          </w:p>
        </w:tc>
      </w:tr>
    </w:tbl>
    <w:p w14:paraId="6142CCA1" w14:textId="77777777" w:rsidR="004935E9" w:rsidRDefault="004935E9" w:rsidP="00C4559A"/>
    <w:tbl>
      <w:tblPr>
        <w:tblStyle w:val="Tabellenraster"/>
        <w:tblW w:w="0" w:type="auto"/>
        <w:tblLook w:val="04A0" w:firstRow="1" w:lastRow="0" w:firstColumn="1" w:lastColumn="0" w:noHBand="0" w:noVBand="1"/>
      </w:tblPr>
      <w:tblGrid>
        <w:gridCol w:w="1951"/>
        <w:gridCol w:w="7261"/>
      </w:tblGrid>
      <w:tr w:rsidR="004935E9" w:rsidRPr="00C4559A" w14:paraId="3BEFB1C6" w14:textId="77777777" w:rsidTr="008B3A96">
        <w:tc>
          <w:tcPr>
            <w:tcW w:w="1951" w:type="dxa"/>
            <w:shd w:val="solid" w:color="E1D6CF" w:themeColor="text2" w:themeTint="33" w:fill="auto"/>
          </w:tcPr>
          <w:p w14:paraId="527500EB" w14:textId="77777777" w:rsidR="004935E9" w:rsidRPr="00C4559A" w:rsidRDefault="004935E9" w:rsidP="008B3A96">
            <w:pPr>
              <w:rPr>
                <w:sz w:val="22"/>
                <w:szCs w:val="22"/>
              </w:rPr>
            </w:pPr>
            <w:r w:rsidRPr="00C4559A">
              <w:rPr>
                <w:sz w:val="22"/>
                <w:szCs w:val="22"/>
              </w:rPr>
              <w:t>Nr.</w:t>
            </w:r>
          </w:p>
        </w:tc>
        <w:tc>
          <w:tcPr>
            <w:tcW w:w="7261" w:type="dxa"/>
            <w:shd w:val="solid" w:color="E1D6CF" w:themeColor="text2" w:themeTint="33" w:fill="auto"/>
          </w:tcPr>
          <w:p w14:paraId="6DB10A94" w14:textId="6075BC1E" w:rsidR="004935E9" w:rsidRPr="00C4559A" w:rsidRDefault="00137C52" w:rsidP="004935E9">
            <w:pPr>
              <w:rPr>
                <w:sz w:val="22"/>
                <w:szCs w:val="22"/>
              </w:rPr>
            </w:pPr>
            <w:r>
              <w:rPr>
                <w:sz w:val="22"/>
                <w:szCs w:val="22"/>
              </w:rPr>
              <w:t>07</w:t>
            </w:r>
          </w:p>
        </w:tc>
      </w:tr>
      <w:tr w:rsidR="004935E9" w:rsidRPr="00C4559A" w14:paraId="579C9634" w14:textId="77777777" w:rsidTr="008B3A96">
        <w:tc>
          <w:tcPr>
            <w:tcW w:w="1951" w:type="dxa"/>
          </w:tcPr>
          <w:p w14:paraId="7583C2E2" w14:textId="77777777" w:rsidR="004935E9" w:rsidRPr="00C4559A" w:rsidRDefault="004935E9" w:rsidP="008B3A96">
            <w:pPr>
              <w:rPr>
                <w:sz w:val="22"/>
                <w:szCs w:val="22"/>
              </w:rPr>
            </w:pPr>
            <w:r w:rsidRPr="00C4559A">
              <w:rPr>
                <w:sz w:val="22"/>
                <w:szCs w:val="22"/>
              </w:rPr>
              <w:t>Anforderung</w:t>
            </w:r>
          </w:p>
        </w:tc>
        <w:tc>
          <w:tcPr>
            <w:tcW w:w="7261" w:type="dxa"/>
          </w:tcPr>
          <w:p w14:paraId="5AD83CA7" w14:textId="6E1AC0C8" w:rsidR="004935E9" w:rsidRPr="00C4559A" w:rsidRDefault="004935E9" w:rsidP="008B3A96">
            <w:pPr>
              <w:rPr>
                <w:sz w:val="22"/>
                <w:szCs w:val="22"/>
              </w:rPr>
            </w:pPr>
            <w:r>
              <w:rPr>
                <w:sz w:val="22"/>
                <w:szCs w:val="22"/>
              </w:rPr>
              <w:t>Alarmierung</w:t>
            </w:r>
          </w:p>
          <w:p w14:paraId="349BC9E1" w14:textId="77777777" w:rsidR="004935E9" w:rsidRPr="00C4559A" w:rsidRDefault="004935E9" w:rsidP="008B3A96">
            <w:pPr>
              <w:rPr>
                <w:sz w:val="22"/>
                <w:szCs w:val="22"/>
              </w:rPr>
            </w:pPr>
          </w:p>
        </w:tc>
      </w:tr>
      <w:tr w:rsidR="004935E9" w:rsidRPr="00C4559A" w14:paraId="031C94AF" w14:textId="77777777" w:rsidTr="008B3A96">
        <w:tc>
          <w:tcPr>
            <w:tcW w:w="1951" w:type="dxa"/>
          </w:tcPr>
          <w:p w14:paraId="2D3B1E16" w14:textId="77777777" w:rsidR="004935E9" w:rsidRPr="00C4559A" w:rsidRDefault="004935E9" w:rsidP="008B3A96">
            <w:pPr>
              <w:rPr>
                <w:sz w:val="22"/>
                <w:szCs w:val="22"/>
              </w:rPr>
            </w:pPr>
            <w:r w:rsidRPr="00C4559A">
              <w:rPr>
                <w:sz w:val="22"/>
                <w:szCs w:val="22"/>
              </w:rPr>
              <w:t>Beschreibung</w:t>
            </w:r>
          </w:p>
        </w:tc>
        <w:tc>
          <w:tcPr>
            <w:tcW w:w="7261" w:type="dxa"/>
          </w:tcPr>
          <w:p w14:paraId="68550711" w14:textId="77777777" w:rsidR="004935E9" w:rsidRDefault="004935E9" w:rsidP="004935E9">
            <w:pPr>
              <w:rPr>
                <w:sz w:val="22"/>
                <w:szCs w:val="22"/>
              </w:rPr>
            </w:pPr>
            <w:r>
              <w:rPr>
                <w:sz w:val="22"/>
                <w:szCs w:val="22"/>
              </w:rPr>
              <w:t xml:space="preserve">Ein Benutzer kann in seinem Konto Alarmierungen aktivieren. </w:t>
            </w:r>
          </w:p>
          <w:p w14:paraId="20FD1775" w14:textId="7402E0DF" w:rsidR="004935E9" w:rsidRDefault="004935E9" w:rsidP="004935E9">
            <w:pPr>
              <w:rPr>
                <w:sz w:val="22"/>
                <w:szCs w:val="22"/>
              </w:rPr>
            </w:pPr>
            <w:r>
              <w:rPr>
                <w:sz w:val="22"/>
                <w:szCs w:val="22"/>
              </w:rPr>
              <w:t>Ein Email senden wenn Anbauzeit erreicht ist.</w:t>
            </w:r>
          </w:p>
          <w:p w14:paraId="2D79B44A" w14:textId="77777777" w:rsidR="004935E9" w:rsidRDefault="004935E9" w:rsidP="004935E9">
            <w:pPr>
              <w:rPr>
                <w:sz w:val="22"/>
                <w:szCs w:val="22"/>
              </w:rPr>
            </w:pPr>
            <w:r>
              <w:rPr>
                <w:sz w:val="22"/>
                <w:szCs w:val="22"/>
              </w:rPr>
              <w:t>Ein Email senden wenn Erntezeit erreicht ist.</w:t>
            </w:r>
          </w:p>
          <w:p w14:paraId="5D5E3B7A" w14:textId="41AFBAE7" w:rsidR="004935E9" w:rsidRPr="00C4559A" w:rsidRDefault="004935E9" w:rsidP="004935E9">
            <w:pPr>
              <w:rPr>
                <w:sz w:val="22"/>
                <w:szCs w:val="22"/>
              </w:rPr>
            </w:pPr>
            <w:r>
              <w:rPr>
                <w:sz w:val="22"/>
                <w:szCs w:val="22"/>
              </w:rPr>
              <w:t xml:space="preserve">Ein Benutzer kann einstellen, wie oft er eine Erinnerung über Email bekommen will um die Pflanzen Zustand zu kontrollieren. </w:t>
            </w:r>
          </w:p>
        </w:tc>
      </w:tr>
      <w:tr w:rsidR="004935E9" w:rsidRPr="00C4559A" w14:paraId="62F1EA02" w14:textId="77777777" w:rsidTr="008B3A96">
        <w:tc>
          <w:tcPr>
            <w:tcW w:w="1951" w:type="dxa"/>
          </w:tcPr>
          <w:p w14:paraId="7A80BD7C" w14:textId="287995C8" w:rsidR="004935E9" w:rsidRPr="00C4559A" w:rsidRDefault="004935E9" w:rsidP="008B3A96">
            <w:pPr>
              <w:rPr>
                <w:sz w:val="22"/>
                <w:szCs w:val="22"/>
              </w:rPr>
            </w:pPr>
            <w:r w:rsidRPr="00C4559A">
              <w:rPr>
                <w:sz w:val="22"/>
                <w:szCs w:val="22"/>
              </w:rPr>
              <w:t>Ziel</w:t>
            </w:r>
          </w:p>
        </w:tc>
        <w:tc>
          <w:tcPr>
            <w:tcW w:w="7261" w:type="dxa"/>
          </w:tcPr>
          <w:p w14:paraId="37F23BEE" w14:textId="05E8825C" w:rsidR="004935E9" w:rsidRPr="00C4559A" w:rsidRDefault="00AF5668" w:rsidP="00AF5668">
            <w:pPr>
              <w:rPr>
                <w:sz w:val="22"/>
                <w:szCs w:val="22"/>
              </w:rPr>
            </w:pPr>
            <w:r>
              <w:rPr>
                <w:sz w:val="22"/>
                <w:szCs w:val="22"/>
              </w:rPr>
              <w:t>Den Benutzer über seine bevorstehende Gartenaktivitäten informieren /erinnern.</w:t>
            </w:r>
          </w:p>
        </w:tc>
      </w:tr>
      <w:tr w:rsidR="004935E9" w:rsidRPr="00C4559A" w14:paraId="567B4B09" w14:textId="77777777" w:rsidTr="008B3A96">
        <w:tc>
          <w:tcPr>
            <w:tcW w:w="1951" w:type="dxa"/>
          </w:tcPr>
          <w:p w14:paraId="75AB32AE" w14:textId="77777777" w:rsidR="004935E9" w:rsidRPr="00C4559A" w:rsidRDefault="004935E9" w:rsidP="008B3A96">
            <w:pPr>
              <w:rPr>
                <w:sz w:val="22"/>
                <w:szCs w:val="22"/>
              </w:rPr>
            </w:pPr>
            <w:r w:rsidRPr="00C4559A">
              <w:rPr>
                <w:sz w:val="22"/>
                <w:szCs w:val="22"/>
              </w:rPr>
              <w:t>Priorität</w:t>
            </w:r>
          </w:p>
        </w:tc>
        <w:tc>
          <w:tcPr>
            <w:tcW w:w="7261" w:type="dxa"/>
          </w:tcPr>
          <w:p w14:paraId="43C422E4" w14:textId="77777777" w:rsidR="004935E9" w:rsidRPr="00C4559A" w:rsidRDefault="004935E9" w:rsidP="008B3A96">
            <w:pPr>
              <w:rPr>
                <w:sz w:val="22"/>
                <w:szCs w:val="22"/>
              </w:rPr>
            </w:pPr>
            <w:r w:rsidRPr="00C4559A">
              <w:rPr>
                <w:sz w:val="22"/>
                <w:szCs w:val="22"/>
              </w:rPr>
              <w:t>Muss</w:t>
            </w:r>
          </w:p>
        </w:tc>
      </w:tr>
    </w:tbl>
    <w:p w14:paraId="4C209E41" w14:textId="77777777" w:rsidR="00876762" w:rsidRDefault="00876762" w:rsidP="00876762"/>
    <w:p w14:paraId="3E9C93A4" w14:textId="77777777" w:rsidR="004E1C58" w:rsidRDefault="004E1C58" w:rsidP="00876762"/>
    <w:p w14:paraId="17D8CFA0" w14:textId="77777777" w:rsidR="004E1C58" w:rsidRDefault="004E1C58" w:rsidP="00876762"/>
    <w:tbl>
      <w:tblPr>
        <w:tblStyle w:val="Tabellenraster"/>
        <w:tblW w:w="0" w:type="auto"/>
        <w:tblLook w:val="04A0" w:firstRow="1" w:lastRow="0" w:firstColumn="1" w:lastColumn="0" w:noHBand="0" w:noVBand="1"/>
      </w:tblPr>
      <w:tblGrid>
        <w:gridCol w:w="1951"/>
        <w:gridCol w:w="7261"/>
      </w:tblGrid>
      <w:tr w:rsidR="006061A6" w:rsidRPr="00C4559A" w14:paraId="62EE53B5" w14:textId="77777777" w:rsidTr="008B3A96">
        <w:tc>
          <w:tcPr>
            <w:tcW w:w="1951" w:type="dxa"/>
            <w:shd w:val="solid" w:color="E1D6CF" w:themeColor="text2" w:themeTint="33" w:fill="auto"/>
          </w:tcPr>
          <w:p w14:paraId="1F547819" w14:textId="77777777" w:rsidR="006061A6" w:rsidRPr="00C4559A" w:rsidRDefault="006061A6" w:rsidP="008B3A96">
            <w:pPr>
              <w:rPr>
                <w:sz w:val="22"/>
                <w:szCs w:val="22"/>
              </w:rPr>
            </w:pPr>
            <w:r w:rsidRPr="00C4559A">
              <w:rPr>
                <w:sz w:val="22"/>
                <w:szCs w:val="22"/>
              </w:rPr>
              <w:lastRenderedPageBreak/>
              <w:t>Nr.</w:t>
            </w:r>
          </w:p>
        </w:tc>
        <w:tc>
          <w:tcPr>
            <w:tcW w:w="7261" w:type="dxa"/>
            <w:shd w:val="solid" w:color="E1D6CF" w:themeColor="text2" w:themeTint="33" w:fill="auto"/>
          </w:tcPr>
          <w:p w14:paraId="06902529" w14:textId="7DEF4D4F" w:rsidR="006061A6" w:rsidRPr="00C4559A" w:rsidRDefault="006061A6" w:rsidP="0082562D">
            <w:pPr>
              <w:rPr>
                <w:sz w:val="22"/>
                <w:szCs w:val="22"/>
              </w:rPr>
            </w:pPr>
            <w:r>
              <w:rPr>
                <w:sz w:val="22"/>
                <w:szCs w:val="22"/>
              </w:rPr>
              <w:t>0</w:t>
            </w:r>
            <w:r w:rsidR="0082562D">
              <w:rPr>
                <w:sz w:val="22"/>
                <w:szCs w:val="22"/>
              </w:rPr>
              <w:t>8</w:t>
            </w:r>
          </w:p>
        </w:tc>
      </w:tr>
      <w:tr w:rsidR="006061A6" w:rsidRPr="00C4559A" w14:paraId="1A7A6720" w14:textId="77777777" w:rsidTr="008B3A96">
        <w:tc>
          <w:tcPr>
            <w:tcW w:w="1951" w:type="dxa"/>
          </w:tcPr>
          <w:p w14:paraId="6C0E4156" w14:textId="77777777" w:rsidR="006061A6" w:rsidRPr="00C4559A" w:rsidRDefault="006061A6" w:rsidP="008B3A96">
            <w:pPr>
              <w:rPr>
                <w:sz w:val="22"/>
                <w:szCs w:val="22"/>
              </w:rPr>
            </w:pPr>
            <w:r w:rsidRPr="00C4559A">
              <w:rPr>
                <w:sz w:val="22"/>
                <w:szCs w:val="22"/>
              </w:rPr>
              <w:t>Anforderung</w:t>
            </w:r>
          </w:p>
        </w:tc>
        <w:tc>
          <w:tcPr>
            <w:tcW w:w="7261" w:type="dxa"/>
          </w:tcPr>
          <w:p w14:paraId="79ED605F" w14:textId="7E71AF8C" w:rsidR="006061A6" w:rsidRPr="00C4559A" w:rsidRDefault="006061A6" w:rsidP="008B3A96">
            <w:pPr>
              <w:rPr>
                <w:sz w:val="22"/>
                <w:szCs w:val="22"/>
              </w:rPr>
            </w:pPr>
            <w:r>
              <w:rPr>
                <w:sz w:val="22"/>
                <w:szCs w:val="22"/>
              </w:rPr>
              <w:t>Forum</w:t>
            </w:r>
          </w:p>
          <w:p w14:paraId="22971E84" w14:textId="77777777" w:rsidR="006061A6" w:rsidRPr="00C4559A" w:rsidRDefault="006061A6" w:rsidP="008B3A96">
            <w:pPr>
              <w:rPr>
                <w:sz w:val="22"/>
                <w:szCs w:val="22"/>
              </w:rPr>
            </w:pPr>
          </w:p>
        </w:tc>
      </w:tr>
      <w:tr w:rsidR="006061A6" w:rsidRPr="00C4559A" w14:paraId="013EF7BB" w14:textId="77777777" w:rsidTr="008B3A96">
        <w:tc>
          <w:tcPr>
            <w:tcW w:w="1951" w:type="dxa"/>
          </w:tcPr>
          <w:p w14:paraId="64D300CD" w14:textId="77777777" w:rsidR="006061A6" w:rsidRPr="00C4559A" w:rsidRDefault="006061A6" w:rsidP="008B3A96">
            <w:pPr>
              <w:rPr>
                <w:sz w:val="22"/>
                <w:szCs w:val="22"/>
              </w:rPr>
            </w:pPr>
            <w:r w:rsidRPr="00C4559A">
              <w:rPr>
                <w:sz w:val="22"/>
                <w:szCs w:val="22"/>
              </w:rPr>
              <w:t>Beschreibung</w:t>
            </w:r>
          </w:p>
        </w:tc>
        <w:tc>
          <w:tcPr>
            <w:tcW w:w="7261" w:type="dxa"/>
          </w:tcPr>
          <w:p w14:paraId="110160A8" w14:textId="29200D31" w:rsidR="006061A6" w:rsidRDefault="006061A6" w:rsidP="008B3A96">
            <w:pPr>
              <w:rPr>
                <w:sz w:val="22"/>
                <w:szCs w:val="22"/>
              </w:rPr>
            </w:pPr>
            <w:r>
              <w:rPr>
                <w:sz w:val="22"/>
                <w:szCs w:val="22"/>
              </w:rPr>
              <w:t>Den Benutzern ermöglichen ihre Erfahrungen und Problemen auszutauschen.</w:t>
            </w:r>
          </w:p>
          <w:p w14:paraId="62ACF4C9" w14:textId="77777777" w:rsidR="006061A6" w:rsidRDefault="006061A6" w:rsidP="006061A6">
            <w:pPr>
              <w:rPr>
                <w:sz w:val="22"/>
                <w:szCs w:val="22"/>
              </w:rPr>
            </w:pPr>
            <w:r>
              <w:rPr>
                <w:sz w:val="22"/>
                <w:szCs w:val="22"/>
              </w:rPr>
              <w:t>Ein Benutzer kann ein bestimmtes Problem oder eine Erfahrung eröffnen.</w:t>
            </w:r>
          </w:p>
          <w:p w14:paraId="6554CCBA" w14:textId="672B53A2" w:rsidR="006061A6" w:rsidRPr="00C4559A" w:rsidRDefault="006061A6" w:rsidP="006061A6">
            <w:pPr>
              <w:rPr>
                <w:sz w:val="22"/>
                <w:szCs w:val="22"/>
              </w:rPr>
            </w:pPr>
            <w:r>
              <w:rPr>
                <w:sz w:val="22"/>
                <w:szCs w:val="22"/>
              </w:rPr>
              <w:t>Wichtig ist das der Benutzer neben einem Titel und Textbeschreibung auch spezifiziert, welche Pflanze, welches Schädling, Klima betroffen ist.  Bei der Suche nach Themen können die Parameter als Filter benutzt werden. werden.</w:t>
            </w:r>
          </w:p>
        </w:tc>
      </w:tr>
      <w:tr w:rsidR="006061A6" w:rsidRPr="00C4559A" w14:paraId="2B33F6FC" w14:textId="77777777" w:rsidTr="008B3A96">
        <w:tc>
          <w:tcPr>
            <w:tcW w:w="1951" w:type="dxa"/>
          </w:tcPr>
          <w:p w14:paraId="67B27395" w14:textId="77777777" w:rsidR="006061A6" w:rsidRPr="00C4559A" w:rsidRDefault="006061A6" w:rsidP="008B3A96">
            <w:pPr>
              <w:rPr>
                <w:sz w:val="22"/>
                <w:szCs w:val="22"/>
              </w:rPr>
            </w:pPr>
            <w:r w:rsidRPr="00C4559A">
              <w:rPr>
                <w:sz w:val="22"/>
                <w:szCs w:val="22"/>
              </w:rPr>
              <w:t>Ziel</w:t>
            </w:r>
          </w:p>
        </w:tc>
        <w:tc>
          <w:tcPr>
            <w:tcW w:w="7261" w:type="dxa"/>
          </w:tcPr>
          <w:p w14:paraId="4409133D" w14:textId="687D9721" w:rsidR="006061A6" w:rsidRPr="00C4559A" w:rsidRDefault="006061A6" w:rsidP="008B3A96">
            <w:pPr>
              <w:rPr>
                <w:sz w:val="22"/>
                <w:szCs w:val="22"/>
              </w:rPr>
            </w:pPr>
            <w:r>
              <w:rPr>
                <w:sz w:val="22"/>
                <w:szCs w:val="22"/>
              </w:rPr>
              <w:t>Benutzer können ihre Erfahrungen austauschen.</w:t>
            </w:r>
          </w:p>
        </w:tc>
      </w:tr>
      <w:tr w:rsidR="006061A6" w:rsidRPr="00C4559A" w14:paraId="0FA3E544" w14:textId="77777777" w:rsidTr="008B3A96">
        <w:tc>
          <w:tcPr>
            <w:tcW w:w="1951" w:type="dxa"/>
          </w:tcPr>
          <w:p w14:paraId="0396E3A3" w14:textId="77777777" w:rsidR="006061A6" w:rsidRPr="00C4559A" w:rsidRDefault="006061A6" w:rsidP="008B3A96">
            <w:pPr>
              <w:rPr>
                <w:sz w:val="22"/>
                <w:szCs w:val="22"/>
              </w:rPr>
            </w:pPr>
            <w:r w:rsidRPr="00C4559A">
              <w:rPr>
                <w:sz w:val="22"/>
                <w:szCs w:val="22"/>
              </w:rPr>
              <w:t>Priorität</w:t>
            </w:r>
          </w:p>
        </w:tc>
        <w:tc>
          <w:tcPr>
            <w:tcW w:w="7261" w:type="dxa"/>
          </w:tcPr>
          <w:p w14:paraId="4EA79FA2" w14:textId="77777777" w:rsidR="006061A6" w:rsidRPr="00C4559A" w:rsidRDefault="006061A6" w:rsidP="008B3A96">
            <w:pPr>
              <w:rPr>
                <w:sz w:val="22"/>
                <w:szCs w:val="22"/>
              </w:rPr>
            </w:pPr>
            <w:r w:rsidRPr="00C4559A">
              <w:rPr>
                <w:sz w:val="22"/>
                <w:szCs w:val="22"/>
              </w:rPr>
              <w:t>Muss</w:t>
            </w:r>
          </w:p>
        </w:tc>
      </w:tr>
    </w:tbl>
    <w:p w14:paraId="50259BBB" w14:textId="5039BF8B" w:rsidR="006A7A1D" w:rsidRDefault="006A7A1D" w:rsidP="00876762"/>
    <w:tbl>
      <w:tblPr>
        <w:tblStyle w:val="Tabellenraster"/>
        <w:tblW w:w="0" w:type="auto"/>
        <w:tblLook w:val="04A0" w:firstRow="1" w:lastRow="0" w:firstColumn="1" w:lastColumn="0" w:noHBand="0" w:noVBand="1"/>
      </w:tblPr>
      <w:tblGrid>
        <w:gridCol w:w="1951"/>
        <w:gridCol w:w="7261"/>
      </w:tblGrid>
      <w:tr w:rsidR="006A7A1D" w:rsidRPr="00C4559A" w14:paraId="707F118B" w14:textId="77777777" w:rsidTr="006A7A1D">
        <w:tc>
          <w:tcPr>
            <w:tcW w:w="1951" w:type="dxa"/>
            <w:shd w:val="solid" w:color="E1D6CF" w:themeColor="text2" w:themeTint="33" w:fill="auto"/>
          </w:tcPr>
          <w:p w14:paraId="5D17B609" w14:textId="77777777" w:rsidR="006A7A1D" w:rsidRPr="00C4559A" w:rsidRDefault="006A7A1D" w:rsidP="006A7A1D">
            <w:pPr>
              <w:rPr>
                <w:sz w:val="22"/>
                <w:szCs w:val="22"/>
              </w:rPr>
            </w:pPr>
            <w:r w:rsidRPr="00C4559A">
              <w:rPr>
                <w:sz w:val="22"/>
                <w:szCs w:val="22"/>
              </w:rPr>
              <w:t>Nr.</w:t>
            </w:r>
          </w:p>
        </w:tc>
        <w:tc>
          <w:tcPr>
            <w:tcW w:w="7261" w:type="dxa"/>
            <w:shd w:val="solid" w:color="E1D6CF" w:themeColor="text2" w:themeTint="33" w:fill="auto"/>
          </w:tcPr>
          <w:p w14:paraId="71AF633D" w14:textId="6B32262C" w:rsidR="006A7A1D" w:rsidRPr="00C4559A" w:rsidRDefault="0082562D" w:rsidP="006A7A1D">
            <w:pPr>
              <w:rPr>
                <w:sz w:val="22"/>
                <w:szCs w:val="22"/>
              </w:rPr>
            </w:pPr>
            <w:r>
              <w:rPr>
                <w:sz w:val="22"/>
                <w:szCs w:val="22"/>
              </w:rPr>
              <w:t>09</w:t>
            </w:r>
          </w:p>
        </w:tc>
      </w:tr>
      <w:tr w:rsidR="006A7A1D" w:rsidRPr="00C4559A" w14:paraId="7834452C" w14:textId="77777777" w:rsidTr="006A7A1D">
        <w:tc>
          <w:tcPr>
            <w:tcW w:w="1951" w:type="dxa"/>
          </w:tcPr>
          <w:p w14:paraId="55D10166" w14:textId="77777777" w:rsidR="006A7A1D" w:rsidRPr="00C4559A" w:rsidRDefault="006A7A1D" w:rsidP="006A7A1D">
            <w:pPr>
              <w:rPr>
                <w:sz w:val="22"/>
                <w:szCs w:val="22"/>
              </w:rPr>
            </w:pPr>
            <w:r w:rsidRPr="00C4559A">
              <w:rPr>
                <w:sz w:val="22"/>
                <w:szCs w:val="22"/>
              </w:rPr>
              <w:t>Anforderung</w:t>
            </w:r>
          </w:p>
        </w:tc>
        <w:tc>
          <w:tcPr>
            <w:tcW w:w="7261" w:type="dxa"/>
          </w:tcPr>
          <w:p w14:paraId="00E56211" w14:textId="1A7BC9E1" w:rsidR="00C52CC6" w:rsidRPr="00C4559A" w:rsidRDefault="00C52CC6" w:rsidP="00C52CC6">
            <w:pPr>
              <w:rPr>
                <w:sz w:val="22"/>
                <w:szCs w:val="22"/>
              </w:rPr>
            </w:pPr>
            <w:r>
              <w:rPr>
                <w:sz w:val="22"/>
                <w:szCs w:val="22"/>
              </w:rPr>
              <w:t>Stammdaten Verwaltung durch Benutzer</w:t>
            </w:r>
          </w:p>
          <w:p w14:paraId="0FA641BA" w14:textId="1C47932A" w:rsidR="00137C52" w:rsidRPr="00C4559A" w:rsidRDefault="00137C52" w:rsidP="00137C52">
            <w:pPr>
              <w:rPr>
                <w:sz w:val="22"/>
                <w:szCs w:val="22"/>
              </w:rPr>
            </w:pPr>
          </w:p>
        </w:tc>
      </w:tr>
      <w:tr w:rsidR="006A7A1D" w:rsidRPr="00C4559A" w14:paraId="40AFE504" w14:textId="77777777" w:rsidTr="006A7A1D">
        <w:tc>
          <w:tcPr>
            <w:tcW w:w="1951" w:type="dxa"/>
          </w:tcPr>
          <w:p w14:paraId="084EA991" w14:textId="77777777" w:rsidR="006A7A1D" w:rsidRPr="00C4559A" w:rsidRDefault="006A7A1D" w:rsidP="006A7A1D">
            <w:pPr>
              <w:rPr>
                <w:sz w:val="22"/>
                <w:szCs w:val="22"/>
              </w:rPr>
            </w:pPr>
            <w:r w:rsidRPr="00C4559A">
              <w:rPr>
                <w:sz w:val="22"/>
                <w:szCs w:val="22"/>
              </w:rPr>
              <w:t>Beschreibung</w:t>
            </w:r>
          </w:p>
        </w:tc>
        <w:tc>
          <w:tcPr>
            <w:tcW w:w="7261" w:type="dxa"/>
          </w:tcPr>
          <w:p w14:paraId="1230A73E" w14:textId="1B03C59E" w:rsidR="00137C52" w:rsidRPr="00C4559A" w:rsidRDefault="00137C52" w:rsidP="00137C52">
            <w:pPr>
              <w:rPr>
                <w:sz w:val="22"/>
                <w:szCs w:val="22"/>
              </w:rPr>
            </w:pPr>
            <w:r>
              <w:rPr>
                <w:sz w:val="22"/>
                <w:szCs w:val="22"/>
              </w:rPr>
              <w:t xml:space="preserve">Anforderung Nr. 6 kann erweitert werden indem die Benutzer die Möglichkeit </w:t>
            </w:r>
            <w:r w:rsidR="00C52CC6">
              <w:rPr>
                <w:sz w:val="22"/>
                <w:szCs w:val="22"/>
              </w:rPr>
              <w:t xml:space="preserve"> bekommen </w:t>
            </w:r>
            <w:r>
              <w:rPr>
                <w:sz w:val="22"/>
                <w:szCs w:val="22"/>
              </w:rPr>
              <w:t xml:space="preserve">die Stammdaten zu verwalten erfassen. </w:t>
            </w:r>
          </w:p>
          <w:p w14:paraId="4CCBC776" w14:textId="1F2E0829" w:rsidR="006A7A1D" w:rsidRPr="00C4559A" w:rsidRDefault="006A7A1D" w:rsidP="006061A6">
            <w:pPr>
              <w:rPr>
                <w:sz w:val="22"/>
                <w:szCs w:val="22"/>
              </w:rPr>
            </w:pPr>
          </w:p>
        </w:tc>
      </w:tr>
      <w:tr w:rsidR="006A7A1D" w:rsidRPr="00C4559A" w14:paraId="6B0D24F9" w14:textId="77777777" w:rsidTr="006A7A1D">
        <w:tc>
          <w:tcPr>
            <w:tcW w:w="1951" w:type="dxa"/>
          </w:tcPr>
          <w:p w14:paraId="36F19A8D" w14:textId="77777777" w:rsidR="006A7A1D" w:rsidRPr="00C4559A" w:rsidRDefault="006A7A1D" w:rsidP="006A7A1D">
            <w:pPr>
              <w:rPr>
                <w:sz w:val="22"/>
                <w:szCs w:val="22"/>
              </w:rPr>
            </w:pPr>
            <w:r w:rsidRPr="00C4559A">
              <w:rPr>
                <w:sz w:val="22"/>
                <w:szCs w:val="22"/>
              </w:rPr>
              <w:t>Ziel</w:t>
            </w:r>
          </w:p>
        </w:tc>
        <w:tc>
          <w:tcPr>
            <w:tcW w:w="7261" w:type="dxa"/>
          </w:tcPr>
          <w:p w14:paraId="6DC2F3BA" w14:textId="3779CCF3" w:rsidR="006A7A1D" w:rsidRPr="00C4559A" w:rsidRDefault="006061A6" w:rsidP="006061A6">
            <w:pPr>
              <w:rPr>
                <w:sz w:val="22"/>
                <w:szCs w:val="22"/>
              </w:rPr>
            </w:pPr>
            <w:r>
              <w:rPr>
                <w:sz w:val="22"/>
                <w:szCs w:val="22"/>
              </w:rPr>
              <w:t xml:space="preserve">Die Benutzer können verschieden Pflanzenarten, Schädlinge Klimarten usw… erfassen. </w:t>
            </w:r>
          </w:p>
        </w:tc>
      </w:tr>
      <w:tr w:rsidR="006A7A1D" w:rsidRPr="00C4559A" w14:paraId="100D7271" w14:textId="77777777" w:rsidTr="006A7A1D">
        <w:tc>
          <w:tcPr>
            <w:tcW w:w="1951" w:type="dxa"/>
          </w:tcPr>
          <w:p w14:paraId="72504EC7" w14:textId="77777777" w:rsidR="006A7A1D" w:rsidRPr="00C4559A" w:rsidRDefault="006A7A1D" w:rsidP="006A7A1D">
            <w:pPr>
              <w:rPr>
                <w:sz w:val="22"/>
                <w:szCs w:val="22"/>
              </w:rPr>
            </w:pPr>
            <w:r w:rsidRPr="00C4559A">
              <w:rPr>
                <w:sz w:val="22"/>
                <w:szCs w:val="22"/>
              </w:rPr>
              <w:t>Priorität</w:t>
            </w:r>
          </w:p>
        </w:tc>
        <w:tc>
          <w:tcPr>
            <w:tcW w:w="7261" w:type="dxa"/>
          </w:tcPr>
          <w:p w14:paraId="0DEB1EE8" w14:textId="70338E04" w:rsidR="006A7A1D" w:rsidRPr="00C4559A" w:rsidRDefault="006A7A1D" w:rsidP="006A7A1D">
            <w:pPr>
              <w:rPr>
                <w:sz w:val="22"/>
                <w:szCs w:val="22"/>
              </w:rPr>
            </w:pPr>
            <w:r>
              <w:rPr>
                <w:sz w:val="22"/>
                <w:szCs w:val="22"/>
              </w:rPr>
              <w:t>Kann</w:t>
            </w:r>
          </w:p>
        </w:tc>
      </w:tr>
    </w:tbl>
    <w:p w14:paraId="624559AD" w14:textId="77777777" w:rsidR="005907D6" w:rsidRDefault="005907D6" w:rsidP="00137C52"/>
    <w:tbl>
      <w:tblPr>
        <w:tblStyle w:val="Tabellenraster"/>
        <w:tblW w:w="0" w:type="auto"/>
        <w:tblLook w:val="04A0" w:firstRow="1" w:lastRow="0" w:firstColumn="1" w:lastColumn="0" w:noHBand="0" w:noVBand="1"/>
      </w:tblPr>
      <w:tblGrid>
        <w:gridCol w:w="1951"/>
        <w:gridCol w:w="7261"/>
      </w:tblGrid>
      <w:tr w:rsidR="00137C52" w:rsidRPr="00C4559A" w14:paraId="4F208937" w14:textId="77777777" w:rsidTr="008B3A96">
        <w:tc>
          <w:tcPr>
            <w:tcW w:w="1951" w:type="dxa"/>
            <w:shd w:val="solid" w:color="E1D6CF" w:themeColor="text2" w:themeTint="33" w:fill="auto"/>
          </w:tcPr>
          <w:p w14:paraId="68518A81" w14:textId="77777777" w:rsidR="00137C52" w:rsidRPr="00C4559A" w:rsidRDefault="00137C52" w:rsidP="008B3A96">
            <w:pPr>
              <w:rPr>
                <w:sz w:val="22"/>
                <w:szCs w:val="22"/>
              </w:rPr>
            </w:pPr>
            <w:r w:rsidRPr="00C4559A">
              <w:rPr>
                <w:sz w:val="22"/>
                <w:szCs w:val="22"/>
              </w:rPr>
              <w:t>Nr.</w:t>
            </w:r>
          </w:p>
        </w:tc>
        <w:tc>
          <w:tcPr>
            <w:tcW w:w="7261" w:type="dxa"/>
            <w:shd w:val="solid" w:color="E1D6CF" w:themeColor="text2" w:themeTint="33" w:fill="auto"/>
          </w:tcPr>
          <w:p w14:paraId="1B3B5B0C" w14:textId="78518A43" w:rsidR="00137C52" w:rsidRPr="00C4559A" w:rsidRDefault="0082562D" w:rsidP="008B3A96">
            <w:pPr>
              <w:rPr>
                <w:sz w:val="22"/>
                <w:szCs w:val="22"/>
              </w:rPr>
            </w:pPr>
            <w:r>
              <w:rPr>
                <w:sz w:val="22"/>
                <w:szCs w:val="22"/>
              </w:rPr>
              <w:t>10</w:t>
            </w:r>
          </w:p>
        </w:tc>
      </w:tr>
      <w:tr w:rsidR="00137C52" w:rsidRPr="00C4559A" w14:paraId="3801ECCF" w14:textId="77777777" w:rsidTr="008B3A96">
        <w:tc>
          <w:tcPr>
            <w:tcW w:w="1951" w:type="dxa"/>
          </w:tcPr>
          <w:p w14:paraId="2E3CE31D" w14:textId="77777777" w:rsidR="00137C52" w:rsidRPr="00C4559A" w:rsidRDefault="00137C52" w:rsidP="008B3A96">
            <w:pPr>
              <w:rPr>
                <w:sz w:val="22"/>
                <w:szCs w:val="22"/>
              </w:rPr>
            </w:pPr>
            <w:r w:rsidRPr="00C4559A">
              <w:rPr>
                <w:sz w:val="22"/>
                <w:szCs w:val="22"/>
              </w:rPr>
              <w:t>Anforderung</w:t>
            </w:r>
          </w:p>
        </w:tc>
        <w:tc>
          <w:tcPr>
            <w:tcW w:w="7261" w:type="dxa"/>
          </w:tcPr>
          <w:p w14:paraId="70E1AB18" w14:textId="77777777" w:rsidR="00137C52" w:rsidRPr="00C4559A" w:rsidRDefault="00137C52" w:rsidP="008B3A96">
            <w:pPr>
              <w:rPr>
                <w:sz w:val="22"/>
                <w:szCs w:val="22"/>
              </w:rPr>
            </w:pPr>
            <w:r>
              <w:rPr>
                <w:sz w:val="22"/>
                <w:szCs w:val="22"/>
              </w:rPr>
              <w:t xml:space="preserve">Garten – Automatische Felder Erstellung </w:t>
            </w:r>
          </w:p>
          <w:p w14:paraId="1C6DB693" w14:textId="77777777" w:rsidR="00137C52" w:rsidRPr="00C4559A" w:rsidRDefault="00137C52" w:rsidP="008B3A96">
            <w:pPr>
              <w:rPr>
                <w:sz w:val="22"/>
                <w:szCs w:val="22"/>
              </w:rPr>
            </w:pPr>
          </w:p>
        </w:tc>
      </w:tr>
      <w:tr w:rsidR="00137C52" w:rsidRPr="00C4559A" w14:paraId="1FD8ADB2" w14:textId="77777777" w:rsidTr="008B3A96">
        <w:tc>
          <w:tcPr>
            <w:tcW w:w="1951" w:type="dxa"/>
          </w:tcPr>
          <w:p w14:paraId="3CE69F03" w14:textId="77777777" w:rsidR="00137C52" w:rsidRPr="00C4559A" w:rsidRDefault="00137C52" w:rsidP="008B3A96">
            <w:pPr>
              <w:rPr>
                <w:sz w:val="22"/>
                <w:szCs w:val="22"/>
              </w:rPr>
            </w:pPr>
            <w:r w:rsidRPr="00C4559A">
              <w:rPr>
                <w:sz w:val="22"/>
                <w:szCs w:val="22"/>
              </w:rPr>
              <w:t>Beschreibung</w:t>
            </w:r>
          </w:p>
        </w:tc>
        <w:tc>
          <w:tcPr>
            <w:tcW w:w="7261" w:type="dxa"/>
          </w:tcPr>
          <w:p w14:paraId="766EF973" w14:textId="77777777" w:rsidR="00137C52" w:rsidRDefault="00137C52" w:rsidP="008B3A96">
            <w:pPr>
              <w:rPr>
                <w:sz w:val="22"/>
                <w:szCs w:val="22"/>
              </w:rPr>
            </w:pPr>
            <w:r>
              <w:rPr>
                <w:sz w:val="22"/>
                <w:szCs w:val="22"/>
              </w:rPr>
              <w:t>Je nach Garteneigenschaften (Gartengrösse, Klima, Gartentyp usw.) kann der Benutzer verschiedene Pflanzen auswählen welche er in seinem Garten haben will. Aufgrund von seinem Pflanzen Auswahl (Anbauzeit, Erntezeit,  min. Feldgrösse) und Garteneigenschaften wird von System bestimmte Anzahl von Feldern inkl. idealer Feldgrösse vorgeschlagen. Mit einem Klick kann der Benutzer den Vorschlag akzeptieren oder ablehnen. Nach der Bestätigung werden die Felder erstellt.</w:t>
            </w:r>
          </w:p>
          <w:p w14:paraId="1A6495EF" w14:textId="77777777" w:rsidR="00137C52" w:rsidRPr="00C4559A" w:rsidRDefault="00137C52" w:rsidP="008B3A96">
            <w:pPr>
              <w:rPr>
                <w:sz w:val="22"/>
                <w:szCs w:val="22"/>
              </w:rPr>
            </w:pPr>
            <w:r>
              <w:rPr>
                <w:sz w:val="22"/>
                <w:szCs w:val="22"/>
              </w:rPr>
              <w:t>Ähnlich wie Nr. 04, nur automatisch</w:t>
            </w:r>
          </w:p>
        </w:tc>
      </w:tr>
      <w:tr w:rsidR="00137C52" w:rsidRPr="00C4559A" w14:paraId="0266B4D1" w14:textId="77777777" w:rsidTr="008B3A96">
        <w:tc>
          <w:tcPr>
            <w:tcW w:w="1951" w:type="dxa"/>
          </w:tcPr>
          <w:p w14:paraId="568C3E29" w14:textId="77777777" w:rsidR="00137C52" w:rsidRPr="00C4559A" w:rsidRDefault="00137C52" w:rsidP="008B3A96">
            <w:pPr>
              <w:rPr>
                <w:sz w:val="22"/>
                <w:szCs w:val="22"/>
              </w:rPr>
            </w:pPr>
            <w:r w:rsidRPr="00C4559A">
              <w:rPr>
                <w:sz w:val="22"/>
                <w:szCs w:val="22"/>
              </w:rPr>
              <w:t>Ziel</w:t>
            </w:r>
          </w:p>
        </w:tc>
        <w:tc>
          <w:tcPr>
            <w:tcW w:w="7261" w:type="dxa"/>
          </w:tcPr>
          <w:p w14:paraId="5D398315" w14:textId="77777777" w:rsidR="00137C52" w:rsidRPr="00C4559A" w:rsidRDefault="00137C52" w:rsidP="008B3A96">
            <w:pPr>
              <w:rPr>
                <w:sz w:val="22"/>
                <w:szCs w:val="22"/>
              </w:rPr>
            </w:pPr>
            <w:r>
              <w:rPr>
                <w:sz w:val="22"/>
                <w:szCs w:val="22"/>
              </w:rPr>
              <w:t xml:space="preserve">Einem unerfahrenen Benutzer vorschlagen wie er sein Garten gestalten kann. </w:t>
            </w:r>
          </w:p>
        </w:tc>
      </w:tr>
      <w:tr w:rsidR="00137C52" w:rsidRPr="00C4559A" w14:paraId="645EE511" w14:textId="77777777" w:rsidTr="008B3A96">
        <w:tc>
          <w:tcPr>
            <w:tcW w:w="1951" w:type="dxa"/>
          </w:tcPr>
          <w:p w14:paraId="393376E4" w14:textId="77777777" w:rsidR="00137C52" w:rsidRPr="00C4559A" w:rsidRDefault="00137C52" w:rsidP="008B3A96">
            <w:pPr>
              <w:rPr>
                <w:sz w:val="22"/>
                <w:szCs w:val="22"/>
              </w:rPr>
            </w:pPr>
            <w:r w:rsidRPr="00C4559A">
              <w:rPr>
                <w:sz w:val="22"/>
                <w:szCs w:val="22"/>
              </w:rPr>
              <w:t>Priorität</w:t>
            </w:r>
          </w:p>
        </w:tc>
        <w:tc>
          <w:tcPr>
            <w:tcW w:w="7261" w:type="dxa"/>
          </w:tcPr>
          <w:p w14:paraId="0664CED1" w14:textId="77777777" w:rsidR="00137C52" w:rsidRPr="00C4559A" w:rsidRDefault="00137C52" w:rsidP="008B3A96">
            <w:pPr>
              <w:rPr>
                <w:sz w:val="22"/>
                <w:szCs w:val="22"/>
              </w:rPr>
            </w:pPr>
            <w:r>
              <w:rPr>
                <w:sz w:val="22"/>
                <w:szCs w:val="22"/>
              </w:rPr>
              <w:t>Kann</w:t>
            </w:r>
          </w:p>
        </w:tc>
      </w:tr>
    </w:tbl>
    <w:p w14:paraId="4051CD1F" w14:textId="2C881DFD" w:rsidR="00EE6B82" w:rsidRDefault="00EE6B82"/>
    <w:p w14:paraId="229A018B" w14:textId="7FEAD104" w:rsidR="004A622E" w:rsidRDefault="002B3019" w:rsidP="002B3019">
      <w:pPr>
        <w:pStyle w:val="berschrift2"/>
      </w:pPr>
      <w:bookmarkStart w:id="11" w:name="_Toc429916138"/>
      <w:r>
        <w:t>Nicht Funktional</w:t>
      </w:r>
      <w:bookmarkEnd w:id="11"/>
    </w:p>
    <w:tbl>
      <w:tblPr>
        <w:tblStyle w:val="Tabellenraster"/>
        <w:tblW w:w="0" w:type="auto"/>
        <w:tblLook w:val="04A0" w:firstRow="1" w:lastRow="0" w:firstColumn="1" w:lastColumn="0" w:noHBand="0" w:noVBand="1"/>
      </w:tblPr>
      <w:tblGrid>
        <w:gridCol w:w="1951"/>
        <w:gridCol w:w="7261"/>
      </w:tblGrid>
      <w:tr w:rsidR="00C4559A" w14:paraId="70FF3AC6" w14:textId="77777777" w:rsidTr="00101356">
        <w:tc>
          <w:tcPr>
            <w:tcW w:w="1951" w:type="dxa"/>
            <w:shd w:val="solid" w:color="E1D6CF" w:themeColor="text2" w:themeTint="33" w:fill="auto"/>
          </w:tcPr>
          <w:p w14:paraId="0939F5D6" w14:textId="77777777" w:rsidR="00C4559A" w:rsidRPr="00C4559A" w:rsidRDefault="004A622E" w:rsidP="00101356">
            <w:pPr>
              <w:rPr>
                <w:sz w:val="22"/>
                <w:szCs w:val="22"/>
              </w:rPr>
            </w:pPr>
            <w:r w:rsidRPr="00C4559A">
              <w:rPr>
                <w:sz w:val="22"/>
                <w:szCs w:val="22"/>
              </w:rPr>
              <w:br w:type="page"/>
            </w:r>
            <w:r w:rsidR="00C4559A" w:rsidRPr="00C4559A">
              <w:rPr>
                <w:sz w:val="22"/>
                <w:szCs w:val="22"/>
              </w:rPr>
              <w:t>Nr.</w:t>
            </w:r>
          </w:p>
        </w:tc>
        <w:tc>
          <w:tcPr>
            <w:tcW w:w="7261" w:type="dxa"/>
            <w:shd w:val="solid" w:color="E1D6CF" w:themeColor="text2" w:themeTint="33" w:fill="auto"/>
          </w:tcPr>
          <w:p w14:paraId="0F98B909" w14:textId="77777777" w:rsidR="00C4559A" w:rsidRPr="00C4559A" w:rsidRDefault="00C4559A" w:rsidP="00101356">
            <w:pPr>
              <w:rPr>
                <w:sz w:val="22"/>
                <w:szCs w:val="22"/>
              </w:rPr>
            </w:pPr>
            <w:r w:rsidRPr="00C4559A">
              <w:rPr>
                <w:sz w:val="22"/>
                <w:szCs w:val="22"/>
              </w:rPr>
              <w:t>01</w:t>
            </w:r>
          </w:p>
        </w:tc>
      </w:tr>
      <w:tr w:rsidR="00C4559A" w14:paraId="19650135" w14:textId="77777777" w:rsidTr="00101356">
        <w:tc>
          <w:tcPr>
            <w:tcW w:w="1951" w:type="dxa"/>
          </w:tcPr>
          <w:p w14:paraId="0A7EBA17" w14:textId="77777777" w:rsidR="00C4559A" w:rsidRPr="00C4559A" w:rsidRDefault="00C4559A" w:rsidP="00101356">
            <w:pPr>
              <w:rPr>
                <w:sz w:val="22"/>
                <w:szCs w:val="22"/>
              </w:rPr>
            </w:pPr>
            <w:r w:rsidRPr="00C4559A">
              <w:rPr>
                <w:sz w:val="22"/>
                <w:szCs w:val="22"/>
              </w:rPr>
              <w:t>Anforderung</w:t>
            </w:r>
          </w:p>
        </w:tc>
        <w:tc>
          <w:tcPr>
            <w:tcW w:w="7261" w:type="dxa"/>
          </w:tcPr>
          <w:p w14:paraId="3AB5B715" w14:textId="77777777" w:rsidR="00B561BE" w:rsidRPr="00C4559A" w:rsidRDefault="00B561BE" w:rsidP="00B561BE">
            <w:pPr>
              <w:rPr>
                <w:sz w:val="22"/>
                <w:szCs w:val="22"/>
              </w:rPr>
            </w:pPr>
            <w:r>
              <w:rPr>
                <w:sz w:val="22"/>
                <w:szCs w:val="22"/>
              </w:rPr>
              <w:t>Zuverlässigkeit</w:t>
            </w:r>
          </w:p>
          <w:p w14:paraId="683D7958" w14:textId="77777777" w:rsidR="00C4559A" w:rsidRPr="00C4559A" w:rsidRDefault="00C4559A" w:rsidP="00101356">
            <w:pPr>
              <w:rPr>
                <w:sz w:val="22"/>
                <w:szCs w:val="22"/>
              </w:rPr>
            </w:pPr>
          </w:p>
        </w:tc>
      </w:tr>
      <w:tr w:rsidR="00C4559A" w14:paraId="5E5EF421" w14:textId="77777777" w:rsidTr="00101356">
        <w:tc>
          <w:tcPr>
            <w:tcW w:w="1951" w:type="dxa"/>
          </w:tcPr>
          <w:p w14:paraId="52EC18BB" w14:textId="77777777" w:rsidR="00C4559A" w:rsidRPr="00C4559A" w:rsidRDefault="00C4559A" w:rsidP="00101356">
            <w:pPr>
              <w:rPr>
                <w:sz w:val="22"/>
                <w:szCs w:val="22"/>
              </w:rPr>
            </w:pPr>
            <w:r w:rsidRPr="00C4559A">
              <w:rPr>
                <w:sz w:val="22"/>
                <w:szCs w:val="22"/>
              </w:rPr>
              <w:t>Beschreibung</w:t>
            </w:r>
          </w:p>
        </w:tc>
        <w:tc>
          <w:tcPr>
            <w:tcW w:w="7261" w:type="dxa"/>
          </w:tcPr>
          <w:p w14:paraId="467DACE7" w14:textId="6623793C" w:rsidR="00C4559A" w:rsidRPr="00C4559A" w:rsidRDefault="00B561BE" w:rsidP="00317AB5">
            <w:pPr>
              <w:rPr>
                <w:sz w:val="22"/>
                <w:szCs w:val="22"/>
              </w:rPr>
            </w:pPr>
            <w:r w:rsidRPr="00B561BE">
              <w:rPr>
                <w:sz w:val="22"/>
                <w:szCs w:val="22"/>
              </w:rPr>
              <w:t>Das System muss fehlerfrei funktionieren. Mit einem Las</w:t>
            </w:r>
            <w:r w:rsidR="00317AB5">
              <w:rPr>
                <w:sz w:val="22"/>
                <w:szCs w:val="22"/>
              </w:rPr>
              <w:t>t</w:t>
            </w:r>
            <w:r w:rsidRPr="00B561BE">
              <w:rPr>
                <w:sz w:val="22"/>
                <w:szCs w:val="22"/>
              </w:rPr>
              <w:t xml:space="preserve">test von </w:t>
            </w:r>
            <w:r>
              <w:rPr>
                <w:sz w:val="22"/>
                <w:szCs w:val="22"/>
              </w:rPr>
              <w:t>5-10</w:t>
            </w:r>
            <w:r w:rsidRPr="00B561BE">
              <w:rPr>
                <w:sz w:val="22"/>
                <w:szCs w:val="22"/>
              </w:rPr>
              <w:t xml:space="preserve"> Usern wird das System auf Fehler geprüft. In der Testphase </w:t>
            </w:r>
            <w:r w:rsidR="00317AB5">
              <w:rPr>
                <w:sz w:val="22"/>
                <w:szCs w:val="22"/>
              </w:rPr>
              <w:t>dürfen</w:t>
            </w:r>
            <w:r w:rsidRPr="00B561BE">
              <w:rPr>
                <w:sz w:val="22"/>
                <w:szCs w:val="22"/>
              </w:rPr>
              <w:t xml:space="preserve"> kein</w:t>
            </w:r>
            <w:r w:rsidR="00317AB5">
              <w:rPr>
                <w:sz w:val="22"/>
                <w:szCs w:val="22"/>
              </w:rPr>
              <w:t>e kritischen</w:t>
            </w:r>
            <w:r w:rsidRPr="00B561BE">
              <w:rPr>
                <w:sz w:val="22"/>
                <w:szCs w:val="22"/>
              </w:rPr>
              <w:t xml:space="preserve"> Fehler auftreten.</w:t>
            </w:r>
          </w:p>
        </w:tc>
      </w:tr>
    </w:tbl>
    <w:p w14:paraId="7BC88A80" w14:textId="77777777" w:rsidR="004A622E" w:rsidRDefault="004A622E">
      <w:pPr>
        <w:rPr>
          <w:rFonts w:asciiTheme="majorHAnsi" w:eastAsiaTheme="majorEastAsia" w:hAnsiTheme="majorHAnsi" w:cstheme="majorBidi"/>
          <w:b/>
          <w:bCs/>
          <w:color w:val="A6A6A6" w:themeColor="background1" w:themeShade="A6"/>
          <w:sz w:val="26"/>
          <w:szCs w:val="26"/>
        </w:rPr>
      </w:pPr>
    </w:p>
    <w:tbl>
      <w:tblPr>
        <w:tblStyle w:val="Tabellenraster"/>
        <w:tblW w:w="0" w:type="auto"/>
        <w:tblLook w:val="04A0" w:firstRow="1" w:lastRow="0" w:firstColumn="1" w:lastColumn="0" w:noHBand="0" w:noVBand="1"/>
      </w:tblPr>
      <w:tblGrid>
        <w:gridCol w:w="1951"/>
        <w:gridCol w:w="7261"/>
      </w:tblGrid>
      <w:tr w:rsidR="00B561BE" w14:paraId="0A5652AC" w14:textId="77777777" w:rsidTr="00101356">
        <w:tc>
          <w:tcPr>
            <w:tcW w:w="1951" w:type="dxa"/>
            <w:shd w:val="solid" w:color="E1D6CF" w:themeColor="text2" w:themeTint="33" w:fill="auto"/>
          </w:tcPr>
          <w:p w14:paraId="57763BA5" w14:textId="77777777" w:rsidR="00B561BE" w:rsidRPr="00C4559A" w:rsidRDefault="00B561BE" w:rsidP="00101356">
            <w:pPr>
              <w:rPr>
                <w:sz w:val="22"/>
                <w:szCs w:val="22"/>
              </w:rPr>
            </w:pPr>
            <w:r w:rsidRPr="00C4559A">
              <w:rPr>
                <w:sz w:val="22"/>
                <w:szCs w:val="22"/>
              </w:rPr>
              <w:br w:type="page"/>
              <w:t>Nr.</w:t>
            </w:r>
          </w:p>
        </w:tc>
        <w:tc>
          <w:tcPr>
            <w:tcW w:w="7261" w:type="dxa"/>
            <w:shd w:val="solid" w:color="E1D6CF" w:themeColor="text2" w:themeTint="33" w:fill="auto"/>
          </w:tcPr>
          <w:p w14:paraId="6DDB1F8D" w14:textId="77777777" w:rsidR="00B561BE" w:rsidRPr="00C4559A" w:rsidRDefault="00B561BE" w:rsidP="00101356">
            <w:pPr>
              <w:rPr>
                <w:sz w:val="22"/>
                <w:szCs w:val="22"/>
              </w:rPr>
            </w:pPr>
            <w:r w:rsidRPr="00C4559A">
              <w:rPr>
                <w:sz w:val="22"/>
                <w:szCs w:val="22"/>
              </w:rPr>
              <w:t>0</w:t>
            </w:r>
            <w:r>
              <w:rPr>
                <w:sz w:val="22"/>
                <w:szCs w:val="22"/>
              </w:rPr>
              <w:t>2</w:t>
            </w:r>
          </w:p>
        </w:tc>
      </w:tr>
      <w:tr w:rsidR="00B561BE" w14:paraId="331564A4" w14:textId="77777777" w:rsidTr="00101356">
        <w:tc>
          <w:tcPr>
            <w:tcW w:w="1951" w:type="dxa"/>
          </w:tcPr>
          <w:p w14:paraId="2CAE3A12" w14:textId="77777777" w:rsidR="00B561BE" w:rsidRPr="00C4559A" w:rsidRDefault="00B561BE" w:rsidP="00101356">
            <w:pPr>
              <w:rPr>
                <w:sz w:val="22"/>
                <w:szCs w:val="22"/>
              </w:rPr>
            </w:pPr>
            <w:r w:rsidRPr="00C4559A">
              <w:rPr>
                <w:sz w:val="22"/>
                <w:szCs w:val="22"/>
              </w:rPr>
              <w:t>Anforderung</w:t>
            </w:r>
          </w:p>
        </w:tc>
        <w:tc>
          <w:tcPr>
            <w:tcW w:w="7261" w:type="dxa"/>
          </w:tcPr>
          <w:p w14:paraId="32F6971C" w14:textId="77777777" w:rsidR="00B561BE" w:rsidRPr="00C4559A" w:rsidRDefault="00942960" w:rsidP="00101356">
            <w:pPr>
              <w:rPr>
                <w:sz w:val="22"/>
                <w:szCs w:val="22"/>
              </w:rPr>
            </w:pPr>
            <w:r>
              <w:rPr>
                <w:sz w:val="22"/>
                <w:szCs w:val="22"/>
              </w:rPr>
              <w:t>Informationssicherheit</w:t>
            </w:r>
          </w:p>
          <w:p w14:paraId="390FED75" w14:textId="77777777" w:rsidR="00B561BE" w:rsidRPr="00C4559A" w:rsidRDefault="00B561BE" w:rsidP="00101356">
            <w:pPr>
              <w:rPr>
                <w:sz w:val="22"/>
                <w:szCs w:val="22"/>
              </w:rPr>
            </w:pPr>
          </w:p>
        </w:tc>
      </w:tr>
      <w:tr w:rsidR="00B561BE" w14:paraId="002A76E3" w14:textId="77777777" w:rsidTr="00101356">
        <w:tc>
          <w:tcPr>
            <w:tcW w:w="1951" w:type="dxa"/>
          </w:tcPr>
          <w:p w14:paraId="56C2B7D3" w14:textId="77777777" w:rsidR="00B561BE" w:rsidRPr="00C4559A" w:rsidRDefault="00B561BE" w:rsidP="00101356">
            <w:pPr>
              <w:rPr>
                <w:sz w:val="22"/>
                <w:szCs w:val="22"/>
              </w:rPr>
            </w:pPr>
            <w:r w:rsidRPr="00C4559A">
              <w:rPr>
                <w:sz w:val="22"/>
                <w:szCs w:val="22"/>
              </w:rPr>
              <w:t>Beschreibung</w:t>
            </w:r>
          </w:p>
        </w:tc>
        <w:tc>
          <w:tcPr>
            <w:tcW w:w="7261" w:type="dxa"/>
          </w:tcPr>
          <w:p w14:paraId="0713081A" w14:textId="03314E94" w:rsidR="00B561BE" w:rsidRPr="00C4559A" w:rsidRDefault="00942960" w:rsidP="00195CCE">
            <w:pPr>
              <w:rPr>
                <w:sz w:val="22"/>
                <w:szCs w:val="22"/>
              </w:rPr>
            </w:pPr>
            <w:r w:rsidRPr="00942960">
              <w:rPr>
                <w:sz w:val="22"/>
                <w:szCs w:val="22"/>
              </w:rPr>
              <w:t>Es dürfen keine unbe</w:t>
            </w:r>
            <w:r w:rsidR="00317AB5">
              <w:rPr>
                <w:sz w:val="22"/>
                <w:szCs w:val="22"/>
              </w:rPr>
              <w:t xml:space="preserve">fugten Personen Zugriff auf Daten von Registrierten Mitgliedern </w:t>
            </w:r>
            <w:r w:rsidRPr="00942960">
              <w:rPr>
                <w:sz w:val="22"/>
                <w:szCs w:val="22"/>
              </w:rPr>
              <w:t>haben.</w:t>
            </w:r>
            <w:r>
              <w:rPr>
                <w:sz w:val="22"/>
                <w:szCs w:val="22"/>
              </w:rPr>
              <w:t xml:space="preserve"> Jeder Benutzer darf nur </w:t>
            </w:r>
            <w:r w:rsidR="00317AB5">
              <w:rPr>
                <w:sz w:val="22"/>
                <w:szCs w:val="22"/>
              </w:rPr>
              <w:t>seine eigenen</w:t>
            </w:r>
            <w:r>
              <w:rPr>
                <w:sz w:val="22"/>
                <w:szCs w:val="22"/>
              </w:rPr>
              <w:t xml:space="preserve"> Daten</w:t>
            </w:r>
            <w:r w:rsidR="00317AB5">
              <w:rPr>
                <w:sz w:val="22"/>
                <w:szCs w:val="22"/>
              </w:rPr>
              <w:t xml:space="preserve"> oder </w:t>
            </w:r>
            <w:r w:rsidR="00195CCE">
              <w:rPr>
                <w:sz w:val="22"/>
                <w:szCs w:val="22"/>
              </w:rPr>
              <w:t>für ihn freigegebene</w:t>
            </w:r>
            <w:r w:rsidR="00317AB5">
              <w:rPr>
                <w:sz w:val="22"/>
                <w:szCs w:val="22"/>
              </w:rPr>
              <w:t xml:space="preserve"> Inhalte</w:t>
            </w:r>
            <w:r>
              <w:rPr>
                <w:sz w:val="22"/>
                <w:szCs w:val="22"/>
              </w:rPr>
              <w:t xml:space="preserve"> sehen.</w:t>
            </w:r>
          </w:p>
        </w:tc>
      </w:tr>
    </w:tbl>
    <w:p w14:paraId="781F80BC" w14:textId="77777777" w:rsidR="00942960" w:rsidRDefault="00942960" w:rsidP="00942960">
      <w:pPr>
        <w:rPr>
          <w:rFonts w:asciiTheme="majorHAnsi" w:eastAsiaTheme="majorEastAsia" w:hAnsiTheme="majorHAnsi" w:cstheme="majorBidi"/>
          <w:b/>
          <w:bCs/>
          <w:color w:val="A6A6A6" w:themeColor="background1" w:themeShade="A6"/>
          <w:sz w:val="26"/>
          <w:szCs w:val="26"/>
        </w:rPr>
      </w:pPr>
    </w:p>
    <w:tbl>
      <w:tblPr>
        <w:tblStyle w:val="Tabellenraster"/>
        <w:tblW w:w="0" w:type="auto"/>
        <w:tblLook w:val="04A0" w:firstRow="1" w:lastRow="0" w:firstColumn="1" w:lastColumn="0" w:noHBand="0" w:noVBand="1"/>
      </w:tblPr>
      <w:tblGrid>
        <w:gridCol w:w="1951"/>
        <w:gridCol w:w="7261"/>
      </w:tblGrid>
      <w:tr w:rsidR="00942960" w14:paraId="1A608F0B" w14:textId="77777777" w:rsidTr="00101356">
        <w:tc>
          <w:tcPr>
            <w:tcW w:w="1951" w:type="dxa"/>
            <w:shd w:val="solid" w:color="E1D6CF" w:themeColor="text2" w:themeTint="33" w:fill="auto"/>
          </w:tcPr>
          <w:p w14:paraId="6B9A94D2" w14:textId="77777777" w:rsidR="00942960" w:rsidRPr="00C4559A" w:rsidRDefault="00942960" w:rsidP="00101356">
            <w:pPr>
              <w:rPr>
                <w:sz w:val="22"/>
                <w:szCs w:val="22"/>
              </w:rPr>
            </w:pPr>
            <w:r w:rsidRPr="00C4559A">
              <w:rPr>
                <w:sz w:val="22"/>
                <w:szCs w:val="22"/>
              </w:rPr>
              <w:br w:type="page"/>
              <w:t>Nr.</w:t>
            </w:r>
          </w:p>
        </w:tc>
        <w:tc>
          <w:tcPr>
            <w:tcW w:w="7261" w:type="dxa"/>
            <w:shd w:val="solid" w:color="E1D6CF" w:themeColor="text2" w:themeTint="33" w:fill="auto"/>
          </w:tcPr>
          <w:p w14:paraId="244C3381" w14:textId="77777777" w:rsidR="00942960" w:rsidRPr="00C4559A" w:rsidRDefault="00942960" w:rsidP="00101356">
            <w:pPr>
              <w:rPr>
                <w:sz w:val="22"/>
                <w:szCs w:val="22"/>
              </w:rPr>
            </w:pPr>
            <w:r w:rsidRPr="00C4559A">
              <w:rPr>
                <w:sz w:val="22"/>
                <w:szCs w:val="22"/>
              </w:rPr>
              <w:t>0</w:t>
            </w:r>
            <w:r>
              <w:rPr>
                <w:sz w:val="22"/>
                <w:szCs w:val="22"/>
              </w:rPr>
              <w:t>3</w:t>
            </w:r>
          </w:p>
        </w:tc>
      </w:tr>
      <w:tr w:rsidR="00942960" w14:paraId="26B1F840" w14:textId="77777777" w:rsidTr="00101356">
        <w:tc>
          <w:tcPr>
            <w:tcW w:w="1951" w:type="dxa"/>
          </w:tcPr>
          <w:p w14:paraId="055C4ECC" w14:textId="77777777" w:rsidR="00942960" w:rsidRPr="00C4559A" w:rsidRDefault="00942960" w:rsidP="00101356">
            <w:pPr>
              <w:rPr>
                <w:sz w:val="22"/>
                <w:szCs w:val="22"/>
              </w:rPr>
            </w:pPr>
            <w:r w:rsidRPr="00C4559A">
              <w:rPr>
                <w:sz w:val="22"/>
                <w:szCs w:val="22"/>
              </w:rPr>
              <w:t>Anforderung</w:t>
            </w:r>
          </w:p>
        </w:tc>
        <w:tc>
          <w:tcPr>
            <w:tcW w:w="7261" w:type="dxa"/>
          </w:tcPr>
          <w:p w14:paraId="4147AB9F" w14:textId="77777777" w:rsidR="00942960" w:rsidRPr="00C4559A" w:rsidRDefault="00942960" w:rsidP="00101356">
            <w:pPr>
              <w:rPr>
                <w:sz w:val="22"/>
                <w:szCs w:val="22"/>
              </w:rPr>
            </w:pPr>
            <w:r>
              <w:rPr>
                <w:sz w:val="22"/>
                <w:szCs w:val="22"/>
              </w:rPr>
              <w:t>Benutzbarkeit</w:t>
            </w:r>
          </w:p>
          <w:p w14:paraId="758FBF7C" w14:textId="77777777" w:rsidR="00942960" w:rsidRPr="00C4559A" w:rsidRDefault="00942960" w:rsidP="00101356">
            <w:pPr>
              <w:rPr>
                <w:sz w:val="22"/>
                <w:szCs w:val="22"/>
              </w:rPr>
            </w:pPr>
          </w:p>
        </w:tc>
      </w:tr>
      <w:tr w:rsidR="00942960" w14:paraId="2C9F7EBE" w14:textId="77777777" w:rsidTr="00101356">
        <w:tc>
          <w:tcPr>
            <w:tcW w:w="1951" w:type="dxa"/>
          </w:tcPr>
          <w:p w14:paraId="148D8100" w14:textId="77777777" w:rsidR="00942960" w:rsidRPr="00C4559A" w:rsidRDefault="00942960" w:rsidP="00101356">
            <w:pPr>
              <w:rPr>
                <w:sz w:val="22"/>
                <w:szCs w:val="22"/>
              </w:rPr>
            </w:pPr>
            <w:r w:rsidRPr="00C4559A">
              <w:rPr>
                <w:sz w:val="22"/>
                <w:szCs w:val="22"/>
              </w:rPr>
              <w:t>Beschreibung</w:t>
            </w:r>
          </w:p>
        </w:tc>
        <w:tc>
          <w:tcPr>
            <w:tcW w:w="7261" w:type="dxa"/>
          </w:tcPr>
          <w:p w14:paraId="0DD979B8" w14:textId="77777777" w:rsidR="00195CCE" w:rsidRDefault="001D060B" w:rsidP="00195CCE">
            <w:pPr>
              <w:rPr>
                <w:sz w:val="22"/>
                <w:szCs w:val="22"/>
              </w:rPr>
            </w:pPr>
            <w:r w:rsidRPr="001D060B">
              <w:rPr>
                <w:sz w:val="22"/>
                <w:szCs w:val="22"/>
              </w:rPr>
              <w:t xml:space="preserve">Das System muss verständlich, leicht zu erlernen und einfach zu bedienen sein.  In einem Fenster dürfen nicht zu viele Informationen </w:t>
            </w:r>
            <w:r w:rsidR="00195CCE">
              <w:rPr>
                <w:sz w:val="22"/>
                <w:szCs w:val="22"/>
              </w:rPr>
              <w:t>sein. Ein Menu darf maximal</w:t>
            </w:r>
            <w:r w:rsidRPr="001D060B">
              <w:rPr>
                <w:sz w:val="22"/>
                <w:szCs w:val="22"/>
              </w:rPr>
              <w:t xml:space="preserve"> 5 Items </w:t>
            </w:r>
            <w:r w:rsidR="00195CCE">
              <w:rPr>
                <w:sz w:val="22"/>
                <w:szCs w:val="22"/>
              </w:rPr>
              <w:t>beinhalten.</w:t>
            </w:r>
          </w:p>
          <w:p w14:paraId="139A96FF" w14:textId="6B3FE8F9" w:rsidR="00942960" w:rsidRPr="00C4559A" w:rsidRDefault="001D060B" w:rsidP="00195CCE">
            <w:pPr>
              <w:rPr>
                <w:sz w:val="22"/>
                <w:szCs w:val="22"/>
              </w:rPr>
            </w:pPr>
            <w:commentRangeStart w:id="12"/>
            <w:r w:rsidRPr="001D060B">
              <w:rPr>
                <w:sz w:val="22"/>
                <w:szCs w:val="22"/>
              </w:rPr>
              <w:t xml:space="preserve">Die ähnliche Informationen mit </w:t>
            </w:r>
            <w:r>
              <w:rPr>
                <w:sz w:val="22"/>
                <w:szCs w:val="22"/>
              </w:rPr>
              <w:t>eine Farbe gruppieren/markieren.</w:t>
            </w:r>
            <w:commentRangeEnd w:id="12"/>
            <w:r w:rsidR="00195CCE">
              <w:rPr>
                <w:rStyle w:val="Kommentarzeichen"/>
                <w:rFonts w:eastAsiaTheme="minorEastAsia" w:cstheme="minorBidi"/>
                <w:kern w:val="0"/>
                <w:lang w:eastAsia="en-US"/>
                <w14:ligatures w14:val="none"/>
              </w:rPr>
              <w:commentReference w:id="12"/>
            </w:r>
          </w:p>
        </w:tc>
      </w:tr>
    </w:tbl>
    <w:p w14:paraId="7DCE0B26" w14:textId="6B1F32A0" w:rsidR="001D060B" w:rsidRDefault="001D060B" w:rsidP="001D060B">
      <w:pPr>
        <w:rPr>
          <w:rFonts w:asciiTheme="majorHAnsi" w:eastAsiaTheme="majorEastAsia" w:hAnsiTheme="majorHAnsi" w:cstheme="majorBidi"/>
          <w:b/>
          <w:bCs/>
          <w:color w:val="A6A6A6" w:themeColor="background1" w:themeShade="A6"/>
          <w:sz w:val="26"/>
          <w:szCs w:val="26"/>
        </w:rPr>
      </w:pPr>
    </w:p>
    <w:tbl>
      <w:tblPr>
        <w:tblStyle w:val="Tabellenraster"/>
        <w:tblW w:w="0" w:type="auto"/>
        <w:tblLook w:val="04A0" w:firstRow="1" w:lastRow="0" w:firstColumn="1" w:lastColumn="0" w:noHBand="0" w:noVBand="1"/>
      </w:tblPr>
      <w:tblGrid>
        <w:gridCol w:w="1951"/>
        <w:gridCol w:w="7261"/>
      </w:tblGrid>
      <w:tr w:rsidR="001D060B" w14:paraId="4D3CEAAE" w14:textId="77777777" w:rsidTr="00101356">
        <w:tc>
          <w:tcPr>
            <w:tcW w:w="1951" w:type="dxa"/>
            <w:shd w:val="solid" w:color="E1D6CF" w:themeColor="text2" w:themeTint="33" w:fill="auto"/>
          </w:tcPr>
          <w:p w14:paraId="648E9F9F" w14:textId="77777777" w:rsidR="001D060B" w:rsidRPr="00C4559A" w:rsidRDefault="001D060B" w:rsidP="00101356">
            <w:pPr>
              <w:rPr>
                <w:sz w:val="22"/>
                <w:szCs w:val="22"/>
              </w:rPr>
            </w:pPr>
            <w:commentRangeStart w:id="13"/>
            <w:r w:rsidRPr="00C4559A">
              <w:rPr>
                <w:sz w:val="22"/>
                <w:szCs w:val="22"/>
              </w:rPr>
              <w:br w:type="page"/>
              <w:t>Nr.</w:t>
            </w:r>
          </w:p>
        </w:tc>
        <w:tc>
          <w:tcPr>
            <w:tcW w:w="7261" w:type="dxa"/>
            <w:shd w:val="solid" w:color="E1D6CF" w:themeColor="text2" w:themeTint="33" w:fill="auto"/>
          </w:tcPr>
          <w:p w14:paraId="4E8E897A" w14:textId="77777777" w:rsidR="001D060B" w:rsidRPr="00C4559A" w:rsidRDefault="001D060B" w:rsidP="001D060B">
            <w:pPr>
              <w:rPr>
                <w:sz w:val="22"/>
                <w:szCs w:val="22"/>
              </w:rPr>
            </w:pPr>
            <w:r w:rsidRPr="00C4559A">
              <w:rPr>
                <w:sz w:val="22"/>
                <w:szCs w:val="22"/>
              </w:rPr>
              <w:t>0</w:t>
            </w:r>
            <w:r>
              <w:rPr>
                <w:sz w:val="22"/>
                <w:szCs w:val="22"/>
              </w:rPr>
              <w:t>4</w:t>
            </w:r>
          </w:p>
        </w:tc>
      </w:tr>
      <w:tr w:rsidR="001D060B" w14:paraId="39361097" w14:textId="77777777" w:rsidTr="00101356">
        <w:tc>
          <w:tcPr>
            <w:tcW w:w="1951" w:type="dxa"/>
          </w:tcPr>
          <w:p w14:paraId="3503FB7D" w14:textId="77777777" w:rsidR="001D060B" w:rsidRPr="00C4559A" w:rsidRDefault="001D060B" w:rsidP="00101356">
            <w:pPr>
              <w:rPr>
                <w:sz w:val="22"/>
                <w:szCs w:val="22"/>
              </w:rPr>
            </w:pPr>
            <w:r w:rsidRPr="00C4559A">
              <w:rPr>
                <w:sz w:val="22"/>
                <w:szCs w:val="22"/>
              </w:rPr>
              <w:t>Anforderung</w:t>
            </w:r>
          </w:p>
        </w:tc>
        <w:tc>
          <w:tcPr>
            <w:tcW w:w="7261" w:type="dxa"/>
          </w:tcPr>
          <w:p w14:paraId="74D3C1EC" w14:textId="77777777" w:rsidR="001D060B" w:rsidRPr="00C4559A" w:rsidRDefault="001D060B" w:rsidP="00101356">
            <w:pPr>
              <w:rPr>
                <w:sz w:val="22"/>
                <w:szCs w:val="22"/>
              </w:rPr>
            </w:pPr>
            <w:r>
              <w:rPr>
                <w:sz w:val="22"/>
                <w:szCs w:val="22"/>
              </w:rPr>
              <w:t>Rechtliches</w:t>
            </w:r>
          </w:p>
          <w:p w14:paraId="7AC380ED" w14:textId="77777777" w:rsidR="001D060B" w:rsidRPr="00C4559A" w:rsidRDefault="001D060B" w:rsidP="00101356">
            <w:pPr>
              <w:rPr>
                <w:sz w:val="22"/>
                <w:szCs w:val="22"/>
              </w:rPr>
            </w:pPr>
          </w:p>
        </w:tc>
      </w:tr>
      <w:tr w:rsidR="001D060B" w14:paraId="5A38443F" w14:textId="77777777" w:rsidTr="00101356">
        <w:tc>
          <w:tcPr>
            <w:tcW w:w="1951" w:type="dxa"/>
          </w:tcPr>
          <w:p w14:paraId="6A273A82" w14:textId="77777777" w:rsidR="001D060B" w:rsidRPr="00C4559A" w:rsidRDefault="001D060B" w:rsidP="00101356">
            <w:pPr>
              <w:rPr>
                <w:sz w:val="22"/>
                <w:szCs w:val="22"/>
              </w:rPr>
            </w:pPr>
            <w:r w:rsidRPr="00C4559A">
              <w:rPr>
                <w:sz w:val="22"/>
                <w:szCs w:val="22"/>
              </w:rPr>
              <w:t>Beschreibung</w:t>
            </w:r>
          </w:p>
        </w:tc>
        <w:tc>
          <w:tcPr>
            <w:tcW w:w="7261" w:type="dxa"/>
          </w:tcPr>
          <w:p w14:paraId="7CF34B9F" w14:textId="77777777" w:rsidR="001D060B" w:rsidRDefault="001D060B" w:rsidP="00101356">
            <w:pPr>
              <w:rPr>
                <w:sz w:val="22"/>
                <w:szCs w:val="22"/>
              </w:rPr>
            </w:pPr>
            <w:r w:rsidRPr="001D060B">
              <w:rPr>
                <w:sz w:val="22"/>
                <w:szCs w:val="22"/>
              </w:rPr>
              <w:t>Schweizer Gesetzgebung und Richtlinien müssen eingehalten werden.</w:t>
            </w:r>
            <w:commentRangeEnd w:id="13"/>
            <w:r w:rsidR="00D87265">
              <w:rPr>
                <w:rStyle w:val="Kommentarzeichen"/>
                <w:rFonts w:eastAsiaTheme="minorEastAsia" w:cstheme="minorBidi"/>
                <w:kern w:val="0"/>
                <w:lang w:eastAsia="en-US"/>
                <w14:ligatures w14:val="none"/>
              </w:rPr>
              <w:commentReference w:id="13"/>
            </w:r>
          </w:p>
          <w:p w14:paraId="7DFC7C44" w14:textId="1DA55B57" w:rsidR="005907D6" w:rsidRPr="00C4559A" w:rsidRDefault="005907D6" w:rsidP="00101356">
            <w:pPr>
              <w:rPr>
                <w:sz w:val="22"/>
                <w:szCs w:val="22"/>
              </w:rPr>
            </w:pPr>
          </w:p>
        </w:tc>
      </w:tr>
    </w:tbl>
    <w:p w14:paraId="469E2278" w14:textId="77777777" w:rsidR="00882D63" w:rsidRDefault="004A622E" w:rsidP="004A622E">
      <w:pPr>
        <w:pStyle w:val="berschrift1"/>
      </w:pPr>
      <w:bookmarkStart w:id="14" w:name="_Toc429916139"/>
      <w:r>
        <w:t>Abgrenzung</w:t>
      </w:r>
      <w:bookmarkEnd w:id="14"/>
    </w:p>
    <w:p w14:paraId="3B9D2BFD" w14:textId="0FEB877B" w:rsidR="00882D63" w:rsidRDefault="00882D63" w:rsidP="00882D63">
      <w:r w:rsidRPr="00882D63">
        <w:t>Die Evaluation und Implementation sind nicht Teil von diesem Dok</w:t>
      </w:r>
      <w:r w:rsidR="002A764F">
        <w:t>ument. Das vorliegende Dokument beschreibt welche</w:t>
      </w:r>
      <w:r w:rsidRPr="00882D63">
        <w:t xml:space="preserve"> Funktion</w:t>
      </w:r>
      <w:r w:rsidR="002A764F">
        <w:t>alitäten vom Auftraggeber erwartet werden, aber nicht wie s</w:t>
      </w:r>
      <w:r w:rsidRPr="00882D63">
        <w:t xml:space="preserve">ie programmiert </w:t>
      </w:r>
      <w:r w:rsidR="002A764F">
        <w:t xml:space="preserve">und umgesetzt </w:t>
      </w:r>
      <w:r w:rsidRPr="00882D63">
        <w:t>werden.</w:t>
      </w:r>
    </w:p>
    <w:p w14:paraId="77542459" w14:textId="44F2EFD3" w:rsidR="00686AF4" w:rsidRDefault="00686AF4" w:rsidP="00686AF4">
      <w:pPr>
        <w:pStyle w:val="berschrift1"/>
      </w:pPr>
      <w:bookmarkStart w:id="15" w:name="_Toc429916140"/>
      <w:r>
        <w:t>Rahmenbedingungen</w:t>
      </w:r>
      <w:bookmarkEnd w:id="15"/>
    </w:p>
    <w:p w14:paraId="39EA47EC" w14:textId="36D78817" w:rsidR="00EE6B82" w:rsidRPr="004E1C58" w:rsidRDefault="00E70369" w:rsidP="00E70369">
      <w:pPr>
        <w:rPr>
          <w:rFonts w:asciiTheme="majorHAnsi" w:eastAsiaTheme="majorEastAsia" w:hAnsiTheme="majorHAnsi" w:cstheme="majorBidi"/>
          <w:b/>
          <w:bCs/>
          <w:color w:val="808080" w:themeColor="background1" w:themeShade="80"/>
          <w:sz w:val="28"/>
          <w:szCs w:val="28"/>
        </w:rPr>
      </w:pPr>
      <w:r>
        <w:t xml:space="preserve">Wir wollen den Usern eine einfache Lösung anbieten, wo keine Installation nötig ist und ein Zugriff von überall möglich ist. Zudem Wartungsaufwand muss minim sein. Aufgrund von diesen Voraussetzungen erwarten wir eine Weblösung. Welche Technologien benutzt werden darf der Auftragnehmer entscheiden. </w:t>
      </w:r>
    </w:p>
    <w:sectPr w:rsidR="00EE6B82" w:rsidRPr="004E1C58" w:rsidSect="000F46CC">
      <w:headerReference w:type="default" r:id="rId12"/>
      <w:pgSz w:w="11906" w:h="16838"/>
      <w:pgMar w:top="1417" w:right="1417" w:bottom="1134" w:left="1417" w:header="708" w:footer="708" w:gutter="0"/>
      <w:pgNumType w:start="0"/>
      <w:cols w:space="708"/>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2" w:author="Tobias Lanz" w:date="2015-09-11T11:36:00Z" w:initials="T.L.">
    <w:p w14:paraId="1228DC6D" w14:textId="204FA2E8" w:rsidR="006A7A1D" w:rsidRDefault="006A7A1D">
      <w:pPr>
        <w:pStyle w:val="Kommentartext"/>
      </w:pPr>
      <w:r>
        <w:rPr>
          <w:rStyle w:val="Kommentarzeichen"/>
        </w:rPr>
        <w:annotationRef/>
      </w:r>
      <w:r>
        <w:t>Ich verstehe nicht wie das hier gemeint ist. Kannst du/ihr mir das erklären?</w:t>
      </w:r>
    </w:p>
  </w:comment>
  <w:comment w:id="13" w:author="Denis Bittante" w:date="2015-09-10T23:06:00Z" w:initials="DB">
    <w:p w14:paraId="58D875DB" w14:textId="77777777" w:rsidR="006A7A1D" w:rsidRDefault="006A7A1D">
      <w:pPr>
        <w:pStyle w:val="Kommentartext"/>
      </w:pPr>
      <w:r>
        <w:rPr>
          <w:rStyle w:val="Kommentarzeichen"/>
        </w:rPr>
        <w:annotationRef/>
      </w:r>
      <w:r>
        <w:t>Wie wollen wir das Beweisen respektiv, welche Gesezte müssten wir beachten ?</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58169B06" w15:done="0"/>
  <w15:commentEx w15:paraId="61081A53" w15:done="0"/>
  <w15:commentEx w15:paraId="43F99511" w15:done="0"/>
  <w15:commentEx w15:paraId="1228DC6D" w15:done="0"/>
  <w15:commentEx w15:paraId="58D875DB" w15:done="0"/>
  <w15:commentEx w15:paraId="578C8990"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466911F" w14:textId="77777777" w:rsidR="00D76C2D" w:rsidRDefault="00D76C2D" w:rsidP="00A30516">
      <w:pPr>
        <w:spacing w:after="0" w:line="240" w:lineRule="auto"/>
      </w:pPr>
      <w:r>
        <w:separator/>
      </w:r>
    </w:p>
  </w:endnote>
  <w:endnote w:type="continuationSeparator" w:id="0">
    <w:p w14:paraId="38029A4A" w14:textId="77777777" w:rsidR="00D76C2D" w:rsidRDefault="00D76C2D" w:rsidP="00A3051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egoe UI Light">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B05D3F5" w14:textId="77777777" w:rsidR="00D76C2D" w:rsidRDefault="00D76C2D" w:rsidP="00A30516">
      <w:pPr>
        <w:spacing w:after="0" w:line="240" w:lineRule="auto"/>
      </w:pPr>
      <w:r>
        <w:separator/>
      </w:r>
    </w:p>
  </w:footnote>
  <w:footnote w:type="continuationSeparator" w:id="0">
    <w:p w14:paraId="6544D50A" w14:textId="77777777" w:rsidR="00D76C2D" w:rsidRDefault="00D76C2D" w:rsidP="00A30516">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4F2285C" w14:textId="77777777" w:rsidR="006A7A1D" w:rsidRPr="00955781" w:rsidRDefault="00D76C2D" w:rsidP="00A30516">
    <w:pPr>
      <w:pStyle w:val="Kopfzeile"/>
      <w:pBdr>
        <w:bottom w:val="single" w:sz="4" w:space="1" w:color="BFBFBF" w:themeColor="background1" w:themeShade="BF"/>
      </w:pBdr>
      <w:shd w:val="clear" w:color="auto" w:fill="FFFFFF" w:themeFill="background1"/>
      <w:jc w:val="right"/>
      <w:rPr>
        <w:rFonts w:ascii="Segoe UI" w:hAnsi="Segoe UI" w:cs="Segoe UI"/>
        <w:caps/>
        <w:color w:val="F0A22E" w:themeColor="accent1"/>
      </w:rPr>
    </w:pPr>
    <w:sdt>
      <w:sdtPr>
        <w:rPr>
          <w:rFonts w:ascii="Segoe UI" w:hAnsi="Segoe UI" w:cs="Segoe UI"/>
          <w:caps/>
          <w:color w:val="F0A22E" w:themeColor="accent1"/>
        </w:rPr>
        <w:alias w:val="Titel"/>
        <w:tag w:val=""/>
        <w:id w:val="-1954942076"/>
        <w:dataBinding w:prefixMappings="xmlns:ns0='http://purl.org/dc/elements/1.1/' xmlns:ns1='http://schemas.openxmlformats.org/package/2006/metadata/core-properties' " w:xpath="/ns1:coreProperties[1]/ns0:title[1]" w:storeItemID="{6C3C8BC8-F283-45AE-878A-BAB7291924A1}"/>
        <w:text/>
      </w:sdtPr>
      <w:sdtEndPr/>
      <w:sdtContent>
        <w:r w:rsidR="006A7A1D">
          <w:rPr>
            <w:rFonts w:ascii="Segoe UI" w:hAnsi="Segoe UI" w:cs="Segoe UI"/>
            <w:caps/>
            <w:color w:val="F0A22E" w:themeColor="accent1"/>
          </w:rPr>
          <w:t>Lastenheft / Projektauftrag</w:t>
        </w:r>
      </w:sdtContent>
    </w:sdt>
  </w:p>
  <w:p w14:paraId="39032E8F" w14:textId="77777777" w:rsidR="006A7A1D" w:rsidRDefault="006A7A1D">
    <w:pPr>
      <w:pStyle w:val="Kopfzeil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0"/>
    <w:multiLevelType w:val="singleLevel"/>
    <w:tmpl w:val="DB96C0E0"/>
    <w:lvl w:ilvl="0">
      <w:start w:val="1"/>
      <w:numFmt w:val="bullet"/>
      <w:pStyle w:val="Aufzhlungszeichen5"/>
      <w:lvlText w:val=""/>
      <w:lvlJc w:val="left"/>
      <w:pPr>
        <w:ind w:left="1584" w:hanging="360"/>
      </w:pPr>
      <w:rPr>
        <w:rFonts w:ascii="Wingdings" w:hAnsi="Wingdings" w:cs="Wingdings" w:hint="default"/>
      </w:rPr>
    </w:lvl>
  </w:abstractNum>
  <w:abstractNum w:abstractNumId="1">
    <w:nsid w:val="FFFFFF81"/>
    <w:multiLevelType w:val="singleLevel"/>
    <w:tmpl w:val="E806DD90"/>
    <w:lvl w:ilvl="0">
      <w:start w:val="1"/>
      <w:numFmt w:val="bullet"/>
      <w:pStyle w:val="Aufzhlungszeichen4"/>
      <w:lvlText w:val=""/>
      <w:lvlJc w:val="left"/>
      <w:pPr>
        <w:ind w:left="1440" w:hanging="360"/>
      </w:pPr>
      <w:rPr>
        <w:rFonts w:ascii="Wingdings" w:hAnsi="Wingdings" w:cs="Wingdings" w:hint="default"/>
      </w:rPr>
    </w:lvl>
  </w:abstractNum>
  <w:abstractNum w:abstractNumId="2">
    <w:nsid w:val="FFFFFF82"/>
    <w:multiLevelType w:val="singleLevel"/>
    <w:tmpl w:val="016CFCA8"/>
    <w:lvl w:ilvl="0">
      <w:start w:val="1"/>
      <w:numFmt w:val="bullet"/>
      <w:pStyle w:val="Aufzhlungszeichen3"/>
      <w:lvlText w:val=""/>
      <w:lvlJc w:val="left"/>
      <w:pPr>
        <w:ind w:left="864" w:hanging="360"/>
      </w:pPr>
      <w:rPr>
        <w:rFonts w:ascii="Wingdings" w:hAnsi="Wingdings" w:cs="Wingdings" w:hint="default"/>
      </w:rPr>
    </w:lvl>
  </w:abstractNum>
  <w:abstractNum w:abstractNumId="3">
    <w:nsid w:val="FFFFFF83"/>
    <w:multiLevelType w:val="singleLevel"/>
    <w:tmpl w:val="9356F1FA"/>
    <w:lvl w:ilvl="0">
      <w:start w:val="1"/>
      <w:numFmt w:val="bullet"/>
      <w:pStyle w:val="Aufzhlungszeichen2"/>
      <w:lvlText w:val=""/>
      <w:lvlJc w:val="left"/>
      <w:pPr>
        <w:ind w:left="720" w:hanging="360"/>
      </w:pPr>
      <w:rPr>
        <w:rFonts w:ascii="Wingdings 2" w:hAnsi="Wingdings 2" w:hint="default"/>
      </w:rPr>
    </w:lvl>
  </w:abstractNum>
  <w:abstractNum w:abstractNumId="4">
    <w:nsid w:val="12590A54"/>
    <w:multiLevelType w:val="multilevel"/>
    <w:tmpl w:val="FCA0146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576"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
    <w:nsid w:val="1B6F205A"/>
    <w:multiLevelType w:val="multilevel"/>
    <w:tmpl w:val="9CA4ABB8"/>
    <w:styleLink w:val="Jahresbericht"/>
    <w:lvl w:ilvl="0">
      <w:start w:val="1"/>
      <w:numFmt w:val="decimal"/>
      <w:lvlText w:val="%1."/>
      <w:lvlJc w:val="left"/>
      <w:pPr>
        <w:ind w:left="360" w:hanging="360"/>
      </w:pPr>
      <w:rPr>
        <w:rFonts w:hint="default"/>
      </w:rPr>
    </w:lvl>
    <w:lvl w:ilvl="1">
      <w:start w:val="1"/>
      <w:numFmt w:val="decimal"/>
      <w:suff w:val="space"/>
      <w:lvlText w:val="%1.%2"/>
      <w:lvlJc w:val="left"/>
      <w:pPr>
        <w:ind w:left="360" w:hanging="360"/>
      </w:pPr>
      <w:rPr>
        <w:rFonts w:hint="default"/>
      </w:rPr>
    </w:lvl>
    <w:lvl w:ilvl="2">
      <w:start w:val="1"/>
      <w:numFmt w:val="lowerLetter"/>
      <w:lvlText w:val="%3."/>
      <w:lvlJc w:val="left"/>
      <w:pPr>
        <w:ind w:left="720" w:hanging="360"/>
      </w:pPr>
      <w:rPr>
        <w:rFonts w:hint="default"/>
      </w:rPr>
    </w:lvl>
    <w:lvl w:ilvl="3">
      <w:start w:val="1"/>
      <w:numFmt w:val="lowerRoman"/>
      <w:lvlText w:val="%4."/>
      <w:lvlJc w:val="left"/>
      <w:pPr>
        <w:ind w:left="108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
    <w:nsid w:val="2AB17A9B"/>
    <w:multiLevelType w:val="multilevel"/>
    <w:tmpl w:val="0409001D"/>
    <w:styleLink w:val="Galathea-Listentyp"/>
    <w:lvl w:ilvl="0">
      <w:start w:val="1"/>
      <w:numFmt w:val="bullet"/>
      <w:lvlText w:val=""/>
      <w:lvlJc w:val="left"/>
      <w:pPr>
        <w:ind w:left="360" w:hanging="360"/>
      </w:pPr>
      <w:rPr>
        <w:rFonts w:ascii="Wingdings 2" w:hAnsi="Wingdings 2" w:hint="default"/>
        <w:color w:val="A5644E" w:themeColor="accent2"/>
        <w:sz w:val="23"/>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
    <w:nsid w:val="2C880799"/>
    <w:multiLevelType w:val="hybridMultilevel"/>
    <w:tmpl w:val="B7F49C8A"/>
    <w:lvl w:ilvl="0" w:tplc="557000B0">
      <w:start w:val="1"/>
      <w:numFmt w:val="bullet"/>
      <w:pStyle w:val="Aufzhlungszeichen"/>
      <w:lvlText w:val=""/>
      <w:lvlJc w:val="left"/>
      <w:pPr>
        <w:ind w:left="360" w:hanging="360"/>
      </w:pPr>
      <w:rPr>
        <w:rFonts w:ascii="Wingdings 2" w:hAnsi="Wingdings 2"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8">
    <w:nsid w:val="367F6A45"/>
    <w:multiLevelType w:val="multilevel"/>
    <w:tmpl w:val="30FED030"/>
    <w:lvl w:ilvl="0">
      <w:start w:val="1"/>
      <w:numFmt w:val="decimal"/>
      <w:pStyle w:val="Listennummer"/>
      <w:lvlText w:val="%1."/>
      <w:lvlJc w:val="left"/>
      <w:pPr>
        <w:ind w:left="360" w:hanging="360"/>
      </w:pPr>
      <w:rPr>
        <w:rFonts w:hint="default"/>
      </w:rPr>
    </w:lvl>
    <w:lvl w:ilvl="1">
      <w:start w:val="1"/>
      <w:numFmt w:val="decimal"/>
      <w:pStyle w:val="Listennummer2"/>
      <w:lvlText w:val="%1.%2"/>
      <w:lvlJc w:val="left"/>
      <w:pPr>
        <w:tabs>
          <w:tab w:val="num" w:pos="432"/>
        </w:tabs>
        <w:ind w:left="432" w:hanging="432"/>
      </w:pPr>
      <w:rPr>
        <w:rFonts w:hint="default"/>
      </w:rPr>
    </w:lvl>
    <w:lvl w:ilvl="2">
      <w:start w:val="1"/>
      <w:numFmt w:val="lowerLetter"/>
      <w:pStyle w:val="Listennummer3"/>
      <w:lvlText w:val="%3."/>
      <w:lvlJc w:val="left"/>
      <w:pPr>
        <w:ind w:left="792" w:hanging="360"/>
      </w:pPr>
      <w:rPr>
        <w:rFonts w:hint="default"/>
      </w:rPr>
    </w:lvl>
    <w:lvl w:ilvl="3">
      <w:start w:val="1"/>
      <w:numFmt w:val="lowerRoman"/>
      <w:pStyle w:val="Listennummer4"/>
      <w:lvlText w:val="%4."/>
      <w:lvlJc w:val="left"/>
      <w:pPr>
        <w:ind w:left="1152" w:hanging="360"/>
      </w:pPr>
      <w:rPr>
        <w:rFonts w:hint="default"/>
      </w:rPr>
    </w:lvl>
    <w:lvl w:ilvl="4">
      <w:start w:val="1"/>
      <w:numFmt w:val="lowerLetter"/>
      <w:pStyle w:val="Listennummer5"/>
      <w:lvlText w:val="(%5)"/>
      <w:lvlJc w:val="left"/>
      <w:pPr>
        <w:ind w:left="1512" w:hanging="360"/>
      </w:pPr>
      <w:rPr>
        <w:rFonts w:hint="default"/>
      </w:rPr>
    </w:lvl>
    <w:lvl w:ilvl="5">
      <w:start w:val="1"/>
      <w:numFmt w:val="lowerRoman"/>
      <w:lvlText w:val="(%6)"/>
      <w:lvlJc w:val="left"/>
      <w:pPr>
        <w:ind w:left="1872" w:hanging="360"/>
      </w:pPr>
      <w:rPr>
        <w:rFonts w:hint="default"/>
      </w:rPr>
    </w:lvl>
    <w:lvl w:ilvl="6">
      <w:start w:val="1"/>
      <w:numFmt w:val="decimal"/>
      <w:lvlText w:val="%7."/>
      <w:lvlJc w:val="left"/>
      <w:pPr>
        <w:ind w:left="2232" w:hanging="360"/>
      </w:pPr>
      <w:rPr>
        <w:rFonts w:hint="default"/>
      </w:rPr>
    </w:lvl>
    <w:lvl w:ilvl="7">
      <w:start w:val="1"/>
      <w:numFmt w:val="lowerLetter"/>
      <w:lvlText w:val="%8."/>
      <w:lvlJc w:val="left"/>
      <w:pPr>
        <w:ind w:left="2592" w:hanging="360"/>
      </w:pPr>
      <w:rPr>
        <w:rFonts w:hint="default"/>
      </w:rPr>
    </w:lvl>
    <w:lvl w:ilvl="8">
      <w:start w:val="1"/>
      <w:numFmt w:val="lowerRoman"/>
      <w:lvlText w:val="%9."/>
      <w:lvlJc w:val="left"/>
      <w:pPr>
        <w:ind w:left="2952" w:hanging="360"/>
      </w:pPr>
      <w:rPr>
        <w:rFonts w:hint="default"/>
      </w:rPr>
    </w:lvl>
  </w:abstractNum>
  <w:abstractNum w:abstractNumId="9">
    <w:nsid w:val="71A1094D"/>
    <w:multiLevelType w:val="multilevel"/>
    <w:tmpl w:val="08070025"/>
    <w:lvl w:ilvl="0">
      <w:start w:val="1"/>
      <w:numFmt w:val="decimal"/>
      <w:pStyle w:val="berschrift1"/>
      <w:lvlText w:val="%1"/>
      <w:lvlJc w:val="left"/>
      <w:pPr>
        <w:ind w:left="2984"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num w:numId="1">
    <w:abstractNumId w:val="9"/>
  </w:num>
  <w:num w:numId="2">
    <w:abstractNumId w:val="6"/>
  </w:num>
  <w:num w:numId="3">
    <w:abstractNumId w:val="7"/>
  </w:num>
  <w:num w:numId="4">
    <w:abstractNumId w:val="3"/>
  </w:num>
  <w:num w:numId="5">
    <w:abstractNumId w:val="2"/>
  </w:num>
  <w:num w:numId="6">
    <w:abstractNumId w:val="1"/>
  </w:num>
  <w:num w:numId="7">
    <w:abstractNumId w:val="0"/>
  </w:num>
  <w:num w:numId="8">
    <w:abstractNumId w:val="4"/>
  </w:num>
  <w:num w:numId="9">
    <w:abstractNumId w:val="5"/>
  </w:num>
  <w:num w:numId="10">
    <w:abstractNumId w:val="8"/>
  </w:num>
  <w:numIdMacAtCleanup w:val="10"/>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Tobias Lanz">
    <w15:presenceInfo w15:providerId="None" w15:userId="Tobias Lanz"/>
  </w15:person>
  <w15:person w15:author="Denis Bittante">
    <w15:presenceInfo w15:providerId="Windows Live" w15:userId="bd63f1d8c2b68f8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F46CC"/>
    <w:rsid w:val="0003249D"/>
    <w:rsid w:val="00032E40"/>
    <w:rsid w:val="00035CE5"/>
    <w:rsid w:val="000429BC"/>
    <w:rsid w:val="00045651"/>
    <w:rsid w:val="00061C91"/>
    <w:rsid w:val="000860D9"/>
    <w:rsid w:val="000C1518"/>
    <w:rsid w:val="000F46CC"/>
    <w:rsid w:val="00101356"/>
    <w:rsid w:val="00137C52"/>
    <w:rsid w:val="001472DB"/>
    <w:rsid w:val="00164061"/>
    <w:rsid w:val="00195CCE"/>
    <w:rsid w:val="001B6267"/>
    <w:rsid w:val="001D060B"/>
    <w:rsid w:val="00204642"/>
    <w:rsid w:val="00257EAC"/>
    <w:rsid w:val="00280105"/>
    <w:rsid w:val="002A764F"/>
    <w:rsid w:val="002B3019"/>
    <w:rsid w:val="002D2638"/>
    <w:rsid w:val="002D7E12"/>
    <w:rsid w:val="00315785"/>
    <w:rsid w:val="00317AB5"/>
    <w:rsid w:val="0033103B"/>
    <w:rsid w:val="00355198"/>
    <w:rsid w:val="00377644"/>
    <w:rsid w:val="00385561"/>
    <w:rsid w:val="00387A6E"/>
    <w:rsid w:val="00387CC4"/>
    <w:rsid w:val="003A43FE"/>
    <w:rsid w:val="003D23A8"/>
    <w:rsid w:val="003D26F4"/>
    <w:rsid w:val="003D2742"/>
    <w:rsid w:val="00401A6B"/>
    <w:rsid w:val="004030A9"/>
    <w:rsid w:val="004174DC"/>
    <w:rsid w:val="0043334E"/>
    <w:rsid w:val="00445089"/>
    <w:rsid w:val="0046628F"/>
    <w:rsid w:val="004935E9"/>
    <w:rsid w:val="004A622E"/>
    <w:rsid w:val="004E1C58"/>
    <w:rsid w:val="004F518B"/>
    <w:rsid w:val="005636B6"/>
    <w:rsid w:val="005907D6"/>
    <w:rsid w:val="00593363"/>
    <w:rsid w:val="005E126F"/>
    <w:rsid w:val="005E1CB7"/>
    <w:rsid w:val="005F13C2"/>
    <w:rsid w:val="005F442A"/>
    <w:rsid w:val="006061A6"/>
    <w:rsid w:val="00616582"/>
    <w:rsid w:val="00660928"/>
    <w:rsid w:val="00663F92"/>
    <w:rsid w:val="00686AF4"/>
    <w:rsid w:val="00690549"/>
    <w:rsid w:val="006A7A1D"/>
    <w:rsid w:val="006F3D10"/>
    <w:rsid w:val="00717440"/>
    <w:rsid w:val="007D05C6"/>
    <w:rsid w:val="007D5F68"/>
    <w:rsid w:val="007E5BF4"/>
    <w:rsid w:val="007F25D8"/>
    <w:rsid w:val="0082562D"/>
    <w:rsid w:val="00876762"/>
    <w:rsid w:val="00881974"/>
    <w:rsid w:val="00882D63"/>
    <w:rsid w:val="00890CB1"/>
    <w:rsid w:val="008A35E5"/>
    <w:rsid w:val="008A6EC2"/>
    <w:rsid w:val="008B3F9B"/>
    <w:rsid w:val="008B786E"/>
    <w:rsid w:val="008C5FFF"/>
    <w:rsid w:val="008F68D2"/>
    <w:rsid w:val="00911EF5"/>
    <w:rsid w:val="009327F2"/>
    <w:rsid w:val="00942960"/>
    <w:rsid w:val="00955781"/>
    <w:rsid w:val="00974249"/>
    <w:rsid w:val="009747F0"/>
    <w:rsid w:val="00980BEA"/>
    <w:rsid w:val="009B2BD5"/>
    <w:rsid w:val="00A30516"/>
    <w:rsid w:val="00A40D00"/>
    <w:rsid w:val="00A422D7"/>
    <w:rsid w:val="00A42AAA"/>
    <w:rsid w:val="00A50820"/>
    <w:rsid w:val="00AB6857"/>
    <w:rsid w:val="00AF2EF5"/>
    <w:rsid w:val="00AF5668"/>
    <w:rsid w:val="00B07FC5"/>
    <w:rsid w:val="00B540F4"/>
    <w:rsid w:val="00B543CF"/>
    <w:rsid w:val="00B54769"/>
    <w:rsid w:val="00B561BE"/>
    <w:rsid w:val="00B61447"/>
    <w:rsid w:val="00B62DD1"/>
    <w:rsid w:val="00B640FD"/>
    <w:rsid w:val="00B972FB"/>
    <w:rsid w:val="00BC3036"/>
    <w:rsid w:val="00C42718"/>
    <w:rsid w:val="00C4559A"/>
    <w:rsid w:val="00C52CC6"/>
    <w:rsid w:val="00C868DF"/>
    <w:rsid w:val="00CA27F6"/>
    <w:rsid w:val="00CC5C38"/>
    <w:rsid w:val="00CF1B1E"/>
    <w:rsid w:val="00D05402"/>
    <w:rsid w:val="00D23F2F"/>
    <w:rsid w:val="00D4610D"/>
    <w:rsid w:val="00D551AF"/>
    <w:rsid w:val="00D60EE0"/>
    <w:rsid w:val="00D76C2D"/>
    <w:rsid w:val="00D87265"/>
    <w:rsid w:val="00D97144"/>
    <w:rsid w:val="00E04025"/>
    <w:rsid w:val="00E12604"/>
    <w:rsid w:val="00E579DC"/>
    <w:rsid w:val="00E70369"/>
    <w:rsid w:val="00E7180C"/>
    <w:rsid w:val="00E74B11"/>
    <w:rsid w:val="00ED2E95"/>
    <w:rsid w:val="00EE6B82"/>
    <w:rsid w:val="00F35BC4"/>
    <w:rsid w:val="00F5138A"/>
    <w:rsid w:val="00FD5616"/>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A1C21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de-CH"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1" w:qFormat="1"/>
    <w:lsdException w:name="heading 3" w:uiPriority="1" w:qFormat="1"/>
    <w:lsdException w:name="heading 4" w:uiPriority="18" w:qFormat="1"/>
    <w:lsdException w:name="heading 5" w:uiPriority="18" w:qFormat="1"/>
    <w:lsdException w:name="heading 6" w:uiPriority="18" w:qFormat="1"/>
    <w:lsdException w:name="heading 7" w:uiPriority="18" w:qFormat="1"/>
    <w:lsdException w:name="heading 8" w:uiPriority="18" w:qFormat="1"/>
    <w:lsdException w:name="heading 9" w:uiPriority="18" w:qFormat="1"/>
    <w:lsdException w:name="toc 1" w:uiPriority="39"/>
    <w:lsdException w:name="toc 2" w:uiPriority="39"/>
    <w:lsdException w:name="toc 3" w:uiPriority="39" w:qFormat="1"/>
    <w:lsdException w:name="toc 4" w:uiPriority="39" w:qFormat="1"/>
    <w:lsdException w:name="toc 5" w:uiPriority="39" w:qFormat="1"/>
    <w:lsdException w:name="toc 6" w:uiPriority="39" w:qFormat="1"/>
    <w:lsdException w:name="toc 7" w:uiPriority="39" w:qFormat="1"/>
    <w:lsdException w:name="toc 8" w:uiPriority="39" w:qFormat="1"/>
    <w:lsdException w:name="toc 9" w:uiPriority="39" w:qFormat="1"/>
    <w:lsdException w:name="caption" w:uiPriority="35" w:qFormat="1"/>
    <w:lsdException w:name="List Bullet" w:uiPriority="1" w:qFormat="1"/>
    <w:lsdException w:name="List Number" w:uiPriority="1" w:qFormat="1"/>
    <w:lsdException w:name="List Bullet 2" w:qFormat="1"/>
    <w:lsdException w:name="List Bullet 3" w:qFormat="1"/>
    <w:lsdException w:name="List Bullet 4" w:qFormat="1"/>
    <w:lsdException w:name="List Bullet 5" w:qFormat="1"/>
    <w:lsdException w:name="List Number 2" w:uiPriority="1" w:qFormat="1"/>
    <w:lsdException w:name="List Number 3" w:uiPriority="18" w:qFormat="1"/>
    <w:lsdException w:name="List Number 4" w:uiPriority="18"/>
    <w:lsdException w:name="List Number 5" w:uiPriority="18"/>
    <w:lsdException w:name="Title" w:semiHidden="0" w:uiPriority="19" w:unhideWhenUsed="0" w:qFormat="1"/>
    <w:lsdException w:name="Default Paragraph Font" w:uiPriority="1"/>
    <w:lsdException w:name="Subtitle" w:semiHidden="0" w:uiPriority="19"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164061"/>
    <w:rPr>
      <w:rFonts w:ascii="Segoe UI Light" w:hAnsi="Segoe UI Light"/>
    </w:rPr>
  </w:style>
  <w:style w:type="paragraph" w:styleId="berschrift1">
    <w:name w:val="heading 1"/>
    <w:basedOn w:val="Standard"/>
    <w:next w:val="Standard"/>
    <w:link w:val="berschrift1Zchn"/>
    <w:uiPriority w:val="9"/>
    <w:qFormat/>
    <w:rsid w:val="00164061"/>
    <w:pPr>
      <w:keepNext/>
      <w:keepLines/>
      <w:numPr>
        <w:numId w:val="1"/>
      </w:numPr>
      <w:spacing w:before="480" w:after="0"/>
      <w:ind w:left="432"/>
      <w:outlineLvl w:val="0"/>
    </w:pPr>
    <w:rPr>
      <w:rFonts w:asciiTheme="majorHAnsi" w:eastAsiaTheme="majorEastAsia" w:hAnsiTheme="majorHAnsi" w:cstheme="majorBidi"/>
      <w:b/>
      <w:bCs/>
      <w:color w:val="808080" w:themeColor="background1" w:themeShade="80"/>
      <w:sz w:val="28"/>
      <w:szCs w:val="28"/>
    </w:rPr>
  </w:style>
  <w:style w:type="paragraph" w:styleId="berschrift2">
    <w:name w:val="heading 2"/>
    <w:basedOn w:val="Standard"/>
    <w:next w:val="Standard"/>
    <w:link w:val="berschrift2Zchn"/>
    <w:uiPriority w:val="1"/>
    <w:unhideWhenUsed/>
    <w:qFormat/>
    <w:rsid w:val="00164061"/>
    <w:pPr>
      <w:keepNext/>
      <w:keepLines/>
      <w:numPr>
        <w:ilvl w:val="1"/>
        <w:numId w:val="1"/>
      </w:numPr>
      <w:spacing w:before="200" w:after="0"/>
      <w:outlineLvl w:val="1"/>
    </w:pPr>
    <w:rPr>
      <w:rFonts w:asciiTheme="majorHAnsi" w:eastAsiaTheme="majorEastAsia" w:hAnsiTheme="majorHAnsi" w:cstheme="majorBidi"/>
      <w:b/>
      <w:bCs/>
      <w:color w:val="A6A6A6" w:themeColor="background1" w:themeShade="A6"/>
      <w:sz w:val="26"/>
      <w:szCs w:val="26"/>
    </w:rPr>
  </w:style>
  <w:style w:type="paragraph" w:styleId="berschrift3">
    <w:name w:val="heading 3"/>
    <w:basedOn w:val="Standard"/>
    <w:next w:val="Standard"/>
    <w:link w:val="berschrift3Zchn"/>
    <w:uiPriority w:val="1"/>
    <w:unhideWhenUsed/>
    <w:qFormat/>
    <w:rsid w:val="00CA27F6"/>
    <w:pPr>
      <w:keepNext/>
      <w:keepLines/>
      <w:numPr>
        <w:ilvl w:val="2"/>
        <w:numId w:val="1"/>
      </w:numPr>
      <w:spacing w:before="200" w:after="0"/>
      <w:outlineLvl w:val="2"/>
    </w:pPr>
    <w:rPr>
      <w:rFonts w:asciiTheme="majorHAnsi" w:eastAsiaTheme="majorEastAsia" w:hAnsiTheme="majorHAnsi" w:cstheme="majorBidi"/>
      <w:b/>
      <w:bCs/>
      <w:color w:val="BFBFBF" w:themeColor="background1" w:themeShade="BF"/>
    </w:rPr>
  </w:style>
  <w:style w:type="paragraph" w:styleId="berschrift4">
    <w:name w:val="heading 4"/>
    <w:basedOn w:val="Standard"/>
    <w:next w:val="Standard"/>
    <w:link w:val="berschrift4Zchn"/>
    <w:uiPriority w:val="18"/>
    <w:unhideWhenUsed/>
    <w:qFormat/>
    <w:rsid w:val="00CA27F6"/>
    <w:pPr>
      <w:keepNext/>
      <w:keepLines/>
      <w:numPr>
        <w:ilvl w:val="3"/>
        <w:numId w:val="1"/>
      </w:numPr>
      <w:spacing w:before="200" w:after="0"/>
      <w:outlineLvl w:val="3"/>
    </w:pPr>
    <w:rPr>
      <w:rFonts w:asciiTheme="majorHAnsi" w:eastAsiaTheme="majorEastAsia" w:hAnsiTheme="majorHAnsi" w:cstheme="majorBidi"/>
      <w:b/>
      <w:bCs/>
      <w:i/>
      <w:iCs/>
      <w:color w:val="BFBFBF" w:themeColor="background1" w:themeShade="BF"/>
    </w:rPr>
  </w:style>
  <w:style w:type="paragraph" w:styleId="berschrift5">
    <w:name w:val="heading 5"/>
    <w:basedOn w:val="Standard"/>
    <w:next w:val="Standard"/>
    <w:link w:val="berschrift5Zchn"/>
    <w:uiPriority w:val="18"/>
    <w:unhideWhenUsed/>
    <w:qFormat/>
    <w:rsid w:val="00CA27F6"/>
    <w:pPr>
      <w:keepNext/>
      <w:keepLines/>
      <w:numPr>
        <w:ilvl w:val="4"/>
        <w:numId w:val="1"/>
      </w:numPr>
      <w:spacing w:before="200" w:after="0"/>
      <w:outlineLvl w:val="4"/>
    </w:pPr>
    <w:rPr>
      <w:rFonts w:asciiTheme="majorHAnsi" w:eastAsiaTheme="majorEastAsia" w:hAnsiTheme="majorHAnsi" w:cstheme="majorBidi"/>
      <w:color w:val="A6A6A6" w:themeColor="background1" w:themeShade="A6"/>
    </w:rPr>
  </w:style>
  <w:style w:type="paragraph" w:styleId="berschrift6">
    <w:name w:val="heading 6"/>
    <w:basedOn w:val="Standard"/>
    <w:next w:val="Standard"/>
    <w:link w:val="berschrift6Zchn"/>
    <w:uiPriority w:val="18"/>
    <w:unhideWhenUsed/>
    <w:qFormat/>
    <w:rsid w:val="00CA27F6"/>
    <w:pPr>
      <w:keepNext/>
      <w:keepLines/>
      <w:numPr>
        <w:ilvl w:val="5"/>
        <w:numId w:val="1"/>
      </w:numPr>
      <w:spacing w:before="200" w:after="0"/>
      <w:outlineLvl w:val="5"/>
    </w:pPr>
    <w:rPr>
      <w:rFonts w:asciiTheme="majorHAnsi" w:eastAsiaTheme="majorEastAsia" w:hAnsiTheme="majorHAnsi" w:cstheme="majorBidi"/>
      <w:i/>
      <w:iCs/>
      <w:color w:val="A6A6A6" w:themeColor="background1" w:themeShade="A6"/>
    </w:rPr>
  </w:style>
  <w:style w:type="paragraph" w:styleId="berschrift7">
    <w:name w:val="heading 7"/>
    <w:basedOn w:val="Standard"/>
    <w:next w:val="Standard"/>
    <w:link w:val="berschrift7Zchn"/>
    <w:uiPriority w:val="18"/>
    <w:unhideWhenUsed/>
    <w:qFormat/>
    <w:rsid w:val="00A30516"/>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uiPriority w:val="18"/>
    <w:unhideWhenUsed/>
    <w:qFormat/>
    <w:rsid w:val="00A30516"/>
    <w:pPr>
      <w:keepNext/>
      <w:keepLines/>
      <w:numPr>
        <w:ilvl w:val="7"/>
        <w:numId w:val="1"/>
      </w:numPr>
      <w:spacing w:before="200" w:after="0"/>
      <w:outlineLvl w:val="7"/>
    </w:pPr>
    <w:rPr>
      <w:rFonts w:asciiTheme="majorHAnsi" w:eastAsiaTheme="majorEastAsia" w:hAnsiTheme="majorHAnsi" w:cstheme="majorBidi"/>
      <w:color w:val="F0A22E" w:themeColor="accent1"/>
      <w:sz w:val="20"/>
      <w:szCs w:val="20"/>
    </w:rPr>
  </w:style>
  <w:style w:type="paragraph" w:styleId="berschrift9">
    <w:name w:val="heading 9"/>
    <w:basedOn w:val="Standard"/>
    <w:next w:val="Standard"/>
    <w:link w:val="berschrift9Zchn"/>
    <w:uiPriority w:val="18"/>
    <w:semiHidden/>
    <w:unhideWhenUsed/>
    <w:qFormat/>
    <w:rsid w:val="00A30516"/>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einLeerraum">
    <w:name w:val="No Spacing"/>
    <w:link w:val="KeinLeerraumZchn"/>
    <w:uiPriority w:val="1"/>
    <w:qFormat/>
    <w:rsid w:val="00A30516"/>
    <w:pPr>
      <w:spacing w:after="0" w:line="240" w:lineRule="auto"/>
    </w:pPr>
  </w:style>
  <w:style w:type="character" w:customStyle="1" w:styleId="KeinLeerraumZchn">
    <w:name w:val="Kein Leerraum Zchn"/>
    <w:basedOn w:val="Absatz-Standardschriftart"/>
    <w:link w:val="KeinLeerraum"/>
    <w:uiPriority w:val="1"/>
    <w:rsid w:val="000F46CC"/>
  </w:style>
  <w:style w:type="paragraph" w:styleId="Kopfzeile">
    <w:name w:val="header"/>
    <w:basedOn w:val="Standard"/>
    <w:link w:val="KopfzeileZchn"/>
    <w:uiPriority w:val="99"/>
    <w:unhideWhenUsed/>
    <w:rsid w:val="00A30516"/>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A30516"/>
  </w:style>
  <w:style w:type="paragraph" w:styleId="Fuzeile">
    <w:name w:val="footer"/>
    <w:basedOn w:val="Standard"/>
    <w:link w:val="FuzeileZchn"/>
    <w:uiPriority w:val="99"/>
    <w:unhideWhenUsed/>
    <w:rsid w:val="00A30516"/>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A30516"/>
  </w:style>
  <w:style w:type="paragraph" w:customStyle="1" w:styleId="Kopfzeile-Vorwort">
    <w:name w:val="Kopfzeile - Vorwort"/>
    <w:basedOn w:val="Standard"/>
    <w:unhideWhenUsed/>
    <w:rsid w:val="00A30516"/>
    <w:pPr>
      <w:pBdr>
        <w:bottom w:val="single" w:sz="4" w:space="1" w:color="F0A22E" w:themeColor="accent1"/>
      </w:pBdr>
      <w:spacing w:after="0" w:line="240" w:lineRule="auto"/>
      <w:jc w:val="right"/>
    </w:pPr>
    <w:rPr>
      <w:rFonts w:eastAsia="Times New Roman" w:cs="Times New Roman"/>
      <w:b/>
      <w:color w:val="4E3B30" w:themeColor="text2"/>
      <w:kern w:val="24"/>
      <w:sz w:val="20"/>
      <w:szCs w:val="24"/>
      <w:lang w:eastAsia="de-CH"/>
      <w14:ligatures w14:val="standardContextual"/>
    </w:rPr>
  </w:style>
  <w:style w:type="character" w:customStyle="1" w:styleId="berschrift1Zchn">
    <w:name w:val="Überschrift 1 Zchn"/>
    <w:basedOn w:val="Absatz-Standardschriftart"/>
    <w:link w:val="berschrift1"/>
    <w:uiPriority w:val="9"/>
    <w:rsid w:val="00164061"/>
    <w:rPr>
      <w:rFonts w:asciiTheme="majorHAnsi" w:eastAsiaTheme="majorEastAsia" w:hAnsiTheme="majorHAnsi" w:cstheme="majorBidi"/>
      <w:b/>
      <w:bCs/>
      <w:color w:val="808080" w:themeColor="background1" w:themeShade="80"/>
      <w:sz w:val="28"/>
      <w:szCs w:val="28"/>
    </w:rPr>
  </w:style>
  <w:style w:type="character" w:customStyle="1" w:styleId="berschrift2Zchn">
    <w:name w:val="Überschrift 2 Zchn"/>
    <w:basedOn w:val="Absatz-Standardschriftart"/>
    <w:link w:val="berschrift2"/>
    <w:uiPriority w:val="1"/>
    <w:rsid w:val="00164061"/>
    <w:rPr>
      <w:rFonts w:asciiTheme="majorHAnsi" w:eastAsiaTheme="majorEastAsia" w:hAnsiTheme="majorHAnsi" w:cstheme="majorBidi"/>
      <w:b/>
      <w:bCs/>
      <w:color w:val="A6A6A6" w:themeColor="background1" w:themeShade="A6"/>
      <w:sz w:val="26"/>
      <w:szCs w:val="26"/>
    </w:rPr>
  </w:style>
  <w:style w:type="character" w:customStyle="1" w:styleId="berschrift3Zchn">
    <w:name w:val="Überschrift 3 Zchn"/>
    <w:basedOn w:val="Absatz-Standardschriftart"/>
    <w:link w:val="berschrift3"/>
    <w:uiPriority w:val="1"/>
    <w:rsid w:val="00CA27F6"/>
    <w:rPr>
      <w:rFonts w:asciiTheme="majorHAnsi" w:eastAsiaTheme="majorEastAsia" w:hAnsiTheme="majorHAnsi" w:cstheme="majorBidi"/>
      <w:b/>
      <w:bCs/>
      <w:color w:val="BFBFBF" w:themeColor="background1" w:themeShade="BF"/>
    </w:rPr>
  </w:style>
  <w:style w:type="character" w:customStyle="1" w:styleId="berschrift4Zchn">
    <w:name w:val="Überschrift 4 Zchn"/>
    <w:basedOn w:val="Absatz-Standardschriftart"/>
    <w:link w:val="berschrift4"/>
    <w:uiPriority w:val="18"/>
    <w:rsid w:val="00CA27F6"/>
    <w:rPr>
      <w:rFonts w:asciiTheme="majorHAnsi" w:eastAsiaTheme="majorEastAsia" w:hAnsiTheme="majorHAnsi" w:cstheme="majorBidi"/>
      <w:b/>
      <w:bCs/>
      <w:i/>
      <w:iCs/>
      <w:color w:val="BFBFBF" w:themeColor="background1" w:themeShade="BF"/>
    </w:rPr>
  </w:style>
  <w:style w:type="character" w:customStyle="1" w:styleId="berschrift5Zchn">
    <w:name w:val="Überschrift 5 Zchn"/>
    <w:basedOn w:val="Absatz-Standardschriftart"/>
    <w:link w:val="berschrift5"/>
    <w:uiPriority w:val="18"/>
    <w:rsid w:val="00CA27F6"/>
    <w:rPr>
      <w:rFonts w:asciiTheme="majorHAnsi" w:eastAsiaTheme="majorEastAsia" w:hAnsiTheme="majorHAnsi" w:cstheme="majorBidi"/>
      <w:color w:val="A6A6A6" w:themeColor="background1" w:themeShade="A6"/>
    </w:rPr>
  </w:style>
  <w:style w:type="character" w:customStyle="1" w:styleId="berschrift6Zchn">
    <w:name w:val="Überschrift 6 Zchn"/>
    <w:basedOn w:val="Absatz-Standardschriftart"/>
    <w:link w:val="berschrift6"/>
    <w:uiPriority w:val="18"/>
    <w:rsid w:val="00CA27F6"/>
    <w:rPr>
      <w:rFonts w:asciiTheme="majorHAnsi" w:eastAsiaTheme="majorEastAsia" w:hAnsiTheme="majorHAnsi" w:cstheme="majorBidi"/>
      <w:i/>
      <w:iCs/>
      <w:color w:val="A6A6A6" w:themeColor="background1" w:themeShade="A6"/>
    </w:rPr>
  </w:style>
  <w:style w:type="character" w:customStyle="1" w:styleId="berschrift7Zchn">
    <w:name w:val="Überschrift 7 Zchn"/>
    <w:basedOn w:val="Absatz-Standardschriftart"/>
    <w:link w:val="berschrift7"/>
    <w:uiPriority w:val="18"/>
    <w:rsid w:val="00A30516"/>
    <w:rPr>
      <w:rFonts w:asciiTheme="majorHAnsi" w:eastAsiaTheme="majorEastAsia" w:hAnsiTheme="majorHAnsi" w:cstheme="majorBidi"/>
      <w:i/>
      <w:iCs/>
      <w:color w:val="404040" w:themeColor="text1" w:themeTint="BF"/>
    </w:rPr>
  </w:style>
  <w:style w:type="character" w:customStyle="1" w:styleId="berschrift8Zchn">
    <w:name w:val="Überschrift 8 Zchn"/>
    <w:basedOn w:val="Absatz-Standardschriftart"/>
    <w:link w:val="berschrift8"/>
    <w:uiPriority w:val="18"/>
    <w:rsid w:val="00A30516"/>
    <w:rPr>
      <w:rFonts w:asciiTheme="majorHAnsi" w:eastAsiaTheme="majorEastAsia" w:hAnsiTheme="majorHAnsi" w:cstheme="majorBidi"/>
      <w:color w:val="F0A22E" w:themeColor="accent1"/>
      <w:sz w:val="20"/>
      <w:szCs w:val="20"/>
    </w:rPr>
  </w:style>
  <w:style w:type="character" w:customStyle="1" w:styleId="berschrift9Zchn">
    <w:name w:val="Überschrift 9 Zchn"/>
    <w:basedOn w:val="Absatz-Standardschriftart"/>
    <w:link w:val="berschrift9"/>
    <w:uiPriority w:val="18"/>
    <w:semiHidden/>
    <w:rsid w:val="00A30516"/>
    <w:rPr>
      <w:rFonts w:asciiTheme="majorHAnsi" w:eastAsiaTheme="majorEastAsia" w:hAnsiTheme="majorHAnsi" w:cstheme="majorBidi"/>
      <w:i/>
      <w:iCs/>
      <w:color w:val="404040" w:themeColor="text1" w:themeTint="BF"/>
      <w:sz w:val="20"/>
      <w:szCs w:val="20"/>
    </w:rPr>
  </w:style>
  <w:style w:type="paragraph" w:styleId="Beschriftung">
    <w:name w:val="caption"/>
    <w:basedOn w:val="Standard"/>
    <w:next w:val="Standard"/>
    <w:uiPriority w:val="35"/>
    <w:unhideWhenUsed/>
    <w:qFormat/>
    <w:rsid w:val="00A30516"/>
    <w:pPr>
      <w:spacing w:line="240" w:lineRule="auto"/>
    </w:pPr>
    <w:rPr>
      <w:b/>
      <w:bCs/>
      <w:color w:val="F0A22E" w:themeColor="accent1"/>
      <w:sz w:val="18"/>
      <w:szCs w:val="18"/>
    </w:rPr>
  </w:style>
  <w:style w:type="paragraph" w:styleId="Titel">
    <w:name w:val="Title"/>
    <w:basedOn w:val="Standard"/>
    <w:next w:val="Standard"/>
    <w:link w:val="TitelZchn"/>
    <w:uiPriority w:val="19"/>
    <w:qFormat/>
    <w:rsid w:val="00A30516"/>
    <w:pPr>
      <w:pBdr>
        <w:bottom w:val="single" w:sz="8" w:space="4" w:color="F0A22E" w:themeColor="accent1"/>
      </w:pBdr>
      <w:spacing w:after="300" w:line="240" w:lineRule="auto"/>
      <w:contextualSpacing/>
    </w:pPr>
    <w:rPr>
      <w:rFonts w:asciiTheme="majorHAnsi" w:eastAsiaTheme="majorEastAsia" w:hAnsiTheme="majorHAnsi" w:cstheme="majorBidi"/>
      <w:color w:val="3A2C24" w:themeColor="text2" w:themeShade="BF"/>
      <w:spacing w:val="5"/>
      <w:sz w:val="52"/>
      <w:szCs w:val="52"/>
    </w:rPr>
  </w:style>
  <w:style w:type="character" w:customStyle="1" w:styleId="TitelZchn">
    <w:name w:val="Titel Zchn"/>
    <w:basedOn w:val="Absatz-Standardschriftart"/>
    <w:link w:val="Titel"/>
    <w:uiPriority w:val="19"/>
    <w:rsid w:val="00A30516"/>
    <w:rPr>
      <w:rFonts w:asciiTheme="majorHAnsi" w:eastAsiaTheme="majorEastAsia" w:hAnsiTheme="majorHAnsi" w:cstheme="majorBidi"/>
      <w:color w:val="3A2C24" w:themeColor="text2" w:themeShade="BF"/>
      <w:spacing w:val="5"/>
      <w:sz w:val="52"/>
      <w:szCs w:val="52"/>
    </w:rPr>
  </w:style>
  <w:style w:type="paragraph" w:styleId="Untertitel">
    <w:name w:val="Subtitle"/>
    <w:basedOn w:val="Standard"/>
    <w:next w:val="Standard"/>
    <w:link w:val="UntertitelZchn"/>
    <w:uiPriority w:val="19"/>
    <w:qFormat/>
    <w:rsid w:val="00A30516"/>
    <w:pPr>
      <w:numPr>
        <w:ilvl w:val="1"/>
      </w:numPr>
    </w:pPr>
    <w:rPr>
      <w:rFonts w:asciiTheme="majorHAnsi" w:eastAsiaTheme="majorEastAsia" w:hAnsiTheme="majorHAnsi" w:cstheme="majorBidi"/>
      <w:i/>
      <w:iCs/>
      <w:color w:val="F0A22E" w:themeColor="accent1"/>
      <w:spacing w:val="15"/>
      <w:sz w:val="24"/>
      <w:szCs w:val="24"/>
    </w:rPr>
  </w:style>
  <w:style w:type="character" w:customStyle="1" w:styleId="UntertitelZchn">
    <w:name w:val="Untertitel Zchn"/>
    <w:basedOn w:val="Absatz-Standardschriftart"/>
    <w:link w:val="Untertitel"/>
    <w:uiPriority w:val="19"/>
    <w:rsid w:val="00A30516"/>
    <w:rPr>
      <w:rFonts w:asciiTheme="majorHAnsi" w:eastAsiaTheme="majorEastAsia" w:hAnsiTheme="majorHAnsi" w:cstheme="majorBidi"/>
      <w:i/>
      <w:iCs/>
      <w:color w:val="F0A22E" w:themeColor="accent1"/>
      <w:spacing w:val="15"/>
      <w:sz w:val="24"/>
      <w:szCs w:val="24"/>
    </w:rPr>
  </w:style>
  <w:style w:type="character" w:styleId="Fett">
    <w:name w:val="Strong"/>
    <w:basedOn w:val="Absatz-Standardschriftart"/>
    <w:uiPriority w:val="22"/>
    <w:qFormat/>
    <w:rsid w:val="00A30516"/>
    <w:rPr>
      <w:b/>
      <w:bCs/>
    </w:rPr>
  </w:style>
  <w:style w:type="character" w:styleId="Hervorhebung">
    <w:name w:val="Emphasis"/>
    <w:basedOn w:val="Absatz-Standardschriftart"/>
    <w:uiPriority w:val="20"/>
    <w:qFormat/>
    <w:rsid w:val="00A30516"/>
    <w:rPr>
      <w:i/>
      <w:iCs/>
    </w:rPr>
  </w:style>
  <w:style w:type="paragraph" w:styleId="Zitat">
    <w:name w:val="Quote"/>
    <w:basedOn w:val="Standard"/>
    <w:next w:val="Standard"/>
    <w:link w:val="ZitatZchn"/>
    <w:uiPriority w:val="29"/>
    <w:qFormat/>
    <w:rsid w:val="00A30516"/>
    <w:rPr>
      <w:i/>
      <w:iCs/>
      <w:color w:val="000000" w:themeColor="text1"/>
    </w:rPr>
  </w:style>
  <w:style w:type="character" w:customStyle="1" w:styleId="ZitatZchn">
    <w:name w:val="Zitat Zchn"/>
    <w:basedOn w:val="Absatz-Standardschriftart"/>
    <w:link w:val="Zitat"/>
    <w:uiPriority w:val="29"/>
    <w:rsid w:val="00A30516"/>
    <w:rPr>
      <w:i/>
      <w:iCs/>
      <w:color w:val="000000" w:themeColor="text1"/>
    </w:rPr>
  </w:style>
  <w:style w:type="paragraph" w:styleId="IntensivesZitat">
    <w:name w:val="Intense Quote"/>
    <w:basedOn w:val="Standard"/>
    <w:next w:val="Standard"/>
    <w:link w:val="IntensivesZitatZchn"/>
    <w:uiPriority w:val="30"/>
    <w:qFormat/>
    <w:rsid w:val="00A30516"/>
    <w:pPr>
      <w:pBdr>
        <w:bottom w:val="single" w:sz="4" w:space="4" w:color="F0A22E" w:themeColor="accent1"/>
      </w:pBdr>
      <w:spacing w:before="200" w:after="280"/>
      <w:ind w:left="936" w:right="936"/>
    </w:pPr>
    <w:rPr>
      <w:b/>
      <w:bCs/>
      <w:i/>
      <w:iCs/>
      <w:color w:val="F0A22E" w:themeColor="accent1"/>
    </w:rPr>
  </w:style>
  <w:style w:type="character" w:customStyle="1" w:styleId="IntensivesZitatZchn">
    <w:name w:val="Intensives Zitat Zchn"/>
    <w:basedOn w:val="Absatz-Standardschriftart"/>
    <w:link w:val="IntensivesZitat"/>
    <w:uiPriority w:val="30"/>
    <w:rsid w:val="00A30516"/>
    <w:rPr>
      <w:b/>
      <w:bCs/>
      <w:i/>
      <w:iCs/>
      <w:color w:val="F0A22E" w:themeColor="accent1"/>
    </w:rPr>
  </w:style>
  <w:style w:type="character" w:styleId="SchwacheHervorhebung">
    <w:name w:val="Subtle Emphasis"/>
    <w:basedOn w:val="Absatz-Standardschriftart"/>
    <w:uiPriority w:val="19"/>
    <w:qFormat/>
    <w:rsid w:val="00A30516"/>
    <w:rPr>
      <w:i/>
      <w:iCs/>
      <w:color w:val="808080" w:themeColor="text1" w:themeTint="7F"/>
    </w:rPr>
  </w:style>
  <w:style w:type="character" w:styleId="IntensiveHervorhebung">
    <w:name w:val="Intense Emphasis"/>
    <w:basedOn w:val="Absatz-Standardschriftart"/>
    <w:uiPriority w:val="21"/>
    <w:qFormat/>
    <w:rsid w:val="00A30516"/>
    <w:rPr>
      <w:b/>
      <w:bCs/>
      <w:i/>
      <w:iCs/>
      <w:color w:val="F0A22E" w:themeColor="accent1"/>
    </w:rPr>
  </w:style>
  <w:style w:type="character" w:styleId="SchwacherVerweis">
    <w:name w:val="Subtle Reference"/>
    <w:basedOn w:val="Absatz-Standardschriftart"/>
    <w:uiPriority w:val="31"/>
    <w:qFormat/>
    <w:rsid w:val="00A30516"/>
    <w:rPr>
      <w:smallCaps/>
      <w:color w:val="A5644E" w:themeColor="accent2"/>
      <w:u w:val="single"/>
    </w:rPr>
  </w:style>
  <w:style w:type="character" w:styleId="IntensiverVerweis">
    <w:name w:val="Intense Reference"/>
    <w:basedOn w:val="Absatz-Standardschriftart"/>
    <w:uiPriority w:val="32"/>
    <w:qFormat/>
    <w:rsid w:val="00A30516"/>
    <w:rPr>
      <w:b/>
      <w:bCs/>
      <w:smallCaps/>
      <w:color w:val="A5644E" w:themeColor="accent2"/>
      <w:spacing w:val="5"/>
      <w:u w:val="single"/>
    </w:rPr>
  </w:style>
  <w:style w:type="character" w:styleId="Buchtitel">
    <w:name w:val="Book Title"/>
    <w:basedOn w:val="Absatz-Standardschriftart"/>
    <w:uiPriority w:val="33"/>
    <w:qFormat/>
    <w:rsid w:val="00A30516"/>
    <w:rPr>
      <w:b/>
      <w:bCs/>
      <w:smallCaps/>
      <w:spacing w:val="5"/>
    </w:rPr>
  </w:style>
  <w:style w:type="paragraph" w:styleId="Inhaltsverzeichnisberschrift">
    <w:name w:val="TOC Heading"/>
    <w:basedOn w:val="Verzeichnis3"/>
    <w:next w:val="Standard"/>
    <w:uiPriority w:val="39"/>
    <w:unhideWhenUsed/>
    <w:qFormat/>
    <w:rsid w:val="00B543CF"/>
  </w:style>
  <w:style w:type="character" w:styleId="Platzhaltertext">
    <w:name w:val="Placeholder Text"/>
    <w:basedOn w:val="Absatz-Standardschriftart"/>
    <w:uiPriority w:val="99"/>
    <w:rsid w:val="00A30516"/>
    <w:rPr>
      <w:color w:val="808080"/>
    </w:rPr>
  </w:style>
  <w:style w:type="paragraph" w:styleId="Verzeichnis1">
    <w:name w:val="toc 1"/>
    <w:basedOn w:val="Standard"/>
    <w:next w:val="Standard"/>
    <w:autoRedefine/>
    <w:uiPriority w:val="39"/>
    <w:unhideWhenUsed/>
    <w:rsid w:val="006F3D10"/>
    <w:pPr>
      <w:tabs>
        <w:tab w:val="left" w:pos="432"/>
        <w:tab w:val="right" w:leader="dot" w:pos="8647"/>
      </w:tabs>
      <w:spacing w:after="100"/>
    </w:pPr>
  </w:style>
  <w:style w:type="character" w:styleId="Hyperlink">
    <w:name w:val="Hyperlink"/>
    <w:basedOn w:val="Absatz-Standardschriftart"/>
    <w:uiPriority w:val="99"/>
    <w:unhideWhenUsed/>
    <w:rsid w:val="009747F0"/>
    <w:rPr>
      <w:color w:val="AD1F1F" w:themeColor="hyperlink"/>
      <w:u w:val="single"/>
    </w:rPr>
  </w:style>
  <w:style w:type="paragraph" w:styleId="Sprechblasentext">
    <w:name w:val="Balloon Text"/>
    <w:basedOn w:val="Standard"/>
    <w:link w:val="SprechblasentextZchn"/>
    <w:uiPriority w:val="99"/>
    <w:semiHidden/>
    <w:unhideWhenUsed/>
    <w:rsid w:val="00401A6B"/>
    <w:pPr>
      <w:spacing w:after="180" w:line="264" w:lineRule="auto"/>
    </w:pPr>
    <w:rPr>
      <w:rFonts w:ascii="Tahoma" w:eastAsiaTheme="minorHAnsi" w:hAnsi="Tahoma" w:cs="Tahoma"/>
      <w:kern w:val="24"/>
      <w:sz w:val="16"/>
      <w:szCs w:val="16"/>
      <w:lang w:eastAsia="de-CH"/>
      <w14:ligatures w14:val="standardContextual"/>
    </w:rPr>
  </w:style>
  <w:style w:type="character" w:customStyle="1" w:styleId="SprechblasentextZchn">
    <w:name w:val="Sprechblasentext Zchn"/>
    <w:basedOn w:val="Absatz-Standardschriftart"/>
    <w:link w:val="Sprechblasentext"/>
    <w:uiPriority w:val="99"/>
    <w:semiHidden/>
    <w:rsid w:val="00401A6B"/>
    <w:rPr>
      <w:rFonts w:ascii="Tahoma" w:eastAsiaTheme="minorHAnsi" w:hAnsi="Tahoma" w:cs="Tahoma"/>
      <w:kern w:val="24"/>
      <w:sz w:val="16"/>
      <w:szCs w:val="16"/>
      <w:lang w:eastAsia="de-CH"/>
      <w14:ligatures w14:val="standardContextual"/>
    </w:rPr>
  </w:style>
  <w:style w:type="paragraph" w:styleId="Liste">
    <w:name w:val="List"/>
    <w:basedOn w:val="Standard"/>
    <w:uiPriority w:val="99"/>
    <w:semiHidden/>
    <w:unhideWhenUsed/>
    <w:rsid w:val="00401A6B"/>
    <w:pPr>
      <w:spacing w:after="180" w:line="264" w:lineRule="auto"/>
      <w:ind w:left="360" w:hanging="360"/>
    </w:pPr>
    <w:rPr>
      <w:rFonts w:asciiTheme="minorHAnsi" w:eastAsiaTheme="minorHAnsi" w:hAnsiTheme="minorHAnsi" w:cs="Times New Roman"/>
      <w:kern w:val="24"/>
      <w:sz w:val="23"/>
      <w:szCs w:val="20"/>
      <w:lang w:eastAsia="de-CH"/>
      <w14:ligatures w14:val="standardContextual"/>
    </w:rPr>
  </w:style>
  <w:style w:type="paragraph" w:styleId="Liste2">
    <w:name w:val="List 2"/>
    <w:basedOn w:val="Standard"/>
    <w:uiPriority w:val="99"/>
    <w:semiHidden/>
    <w:unhideWhenUsed/>
    <w:rsid w:val="00401A6B"/>
    <w:pPr>
      <w:spacing w:after="180" w:line="264" w:lineRule="auto"/>
      <w:ind w:left="720" w:hanging="360"/>
    </w:pPr>
    <w:rPr>
      <w:rFonts w:asciiTheme="minorHAnsi" w:eastAsiaTheme="minorHAnsi" w:hAnsiTheme="minorHAnsi" w:cs="Times New Roman"/>
      <w:kern w:val="24"/>
      <w:sz w:val="23"/>
      <w:szCs w:val="20"/>
      <w:lang w:eastAsia="de-CH"/>
      <w14:ligatures w14:val="standardContextual"/>
    </w:rPr>
  </w:style>
  <w:style w:type="paragraph" w:styleId="Aufzhlungszeichen">
    <w:name w:val="List Bullet"/>
    <w:basedOn w:val="Standard"/>
    <w:uiPriority w:val="1"/>
    <w:unhideWhenUsed/>
    <w:qFormat/>
    <w:rsid w:val="00401A6B"/>
    <w:pPr>
      <w:numPr>
        <w:numId w:val="3"/>
      </w:numPr>
      <w:spacing w:after="180" w:line="264" w:lineRule="auto"/>
    </w:pPr>
    <w:rPr>
      <w:rFonts w:asciiTheme="minorHAnsi" w:eastAsiaTheme="minorHAnsi" w:hAnsiTheme="minorHAnsi" w:cs="Times New Roman"/>
      <w:kern w:val="24"/>
      <w:sz w:val="24"/>
      <w:szCs w:val="20"/>
      <w:lang w:eastAsia="de-CH"/>
      <w14:ligatures w14:val="standardContextual"/>
    </w:rPr>
  </w:style>
  <w:style w:type="paragraph" w:styleId="Aufzhlungszeichen2">
    <w:name w:val="List Bullet 2"/>
    <w:basedOn w:val="Standard"/>
    <w:uiPriority w:val="99"/>
    <w:unhideWhenUsed/>
    <w:qFormat/>
    <w:rsid w:val="00401A6B"/>
    <w:pPr>
      <w:numPr>
        <w:numId w:val="4"/>
      </w:numPr>
      <w:spacing w:after="180" w:line="264" w:lineRule="auto"/>
    </w:pPr>
    <w:rPr>
      <w:rFonts w:asciiTheme="minorHAnsi" w:eastAsiaTheme="minorHAnsi" w:hAnsiTheme="minorHAnsi" w:cs="Times New Roman"/>
      <w:color w:val="F0A22E" w:themeColor="accent1"/>
      <w:kern w:val="24"/>
      <w:sz w:val="23"/>
      <w:szCs w:val="20"/>
      <w:lang w:eastAsia="de-CH"/>
      <w14:ligatures w14:val="standardContextual"/>
    </w:rPr>
  </w:style>
  <w:style w:type="paragraph" w:styleId="Aufzhlungszeichen3">
    <w:name w:val="List Bullet 3"/>
    <w:basedOn w:val="Standard"/>
    <w:uiPriority w:val="99"/>
    <w:unhideWhenUsed/>
    <w:qFormat/>
    <w:rsid w:val="00401A6B"/>
    <w:pPr>
      <w:numPr>
        <w:numId w:val="5"/>
      </w:numPr>
      <w:spacing w:after="180" w:line="264" w:lineRule="auto"/>
    </w:pPr>
    <w:rPr>
      <w:rFonts w:asciiTheme="minorHAnsi" w:eastAsiaTheme="minorHAnsi" w:hAnsiTheme="minorHAnsi" w:cs="Times New Roman"/>
      <w:color w:val="A5644E" w:themeColor="accent2"/>
      <w:kern w:val="24"/>
      <w:sz w:val="23"/>
      <w:szCs w:val="20"/>
      <w:lang w:eastAsia="de-CH"/>
      <w14:ligatures w14:val="standardContextual"/>
    </w:rPr>
  </w:style>
  <w:style w:type="paragraph" w:styleId="Aufzhlungszeichen4">
    <w:name w:val="List Bullet 4"/>
    <w:basedOn w:val="Standard"/>
    <w:uiPriority w:val="99"/>
    <w:unhideWhenUsed/>
    <w:qFormat/>
    <w:rsid w:val="00401A6B"/>
    <w:pPr>
      <w:numPr>
        <w:numId w:val="6"/>
      </w:numPr>
      <w:spacing w:after="180" w:line="264" w:lineRule="auto"/>
    </w:pPr>
    <w:rPr>
      <w:rFonts w:asciiTheme="minorHAnsi" w:eastAsiaTheme="minorHAnsi" w:hAnsiTheme="minorHAnsi" w:cs="Times New Roman"/>
      <w:caps/>
      <w:spacing w:val="4"/>
      <w:kern w:val="24"/>
      <w:sz w:val="23"/>
      <w:szCs w:val="20"/>
      <w:lang w:eastAsia="de-CH"/>
      <w14:ligatures w14:val="standardContextual"/>
    </w:rPr>
  </w:style>
  <w:style w:type="paragraph" w:styleId="Aufzhlungszeichen5">
    <w:name w:val="List Bullet 5"/>
    <w:basedOn w:val="Standard"/>
    <w:uiPriority w:val="99"/>
    <w:unhideWhenUsed/>
    <w:qFormat/>
    <w:rsid w:val="00401A6B"/>
    <w:pPr>
      <w:numPr>
        <w:numId w:val="7"/>
      </w:numPr>
      <w:spacing w:after="180" w:line="264" w:lineRule="auto"/>
    </w:pPr>
    <w:rPr>
      <w:rFonts w:asciiTheme="minorHAnsi" w:eastAsiaTheme="minorHAnsi" w:hAnsiTheme="minorHAnsi" w:cs="Times New Roman"/>
      <w:kern w:val="24"/>
      <w:sz w:val="23"/>
      <w:szCs w:val="20"/>
      <w:lang w:eastAsia="de-CH"/>
      <w14:ligatures w14:val="standardContextual"/>
    </w:rPr>
  </w:style>
  <w:style w:type="paragraph" w:styleId="Listenabsatz">
    <w:name w:val="List Paragraph"/>
    <w:basedOn w:val="Standard"/>
    <w:uiPriority w:val="34"/>
    <w:unhideWhenUsed/>
    <w:qFormat/>
    <w:rsid w:val="00401A6B"/>
    <w:pPr>
      <w:spacing w:after="180" w:line="264" w:lineRule="auto"/>
      <w:ind w:left="720"/>
      <w:contextualSpacing/>
    </w:pPr>
    <w:rPr>
      <w:rFonts w:asciiTheme="minorHAnsi" w:eastAsiaTheme="minorHAnsi" w:hAnsiTheme="minorHAnsi" w:cs="Times New Roman"/>
      <w:kern w:val="24"/>
      <w:sz w:val="23"/>
      <w:szCs w:val="20"/>
      <w:lang w:eastAsia="de-CH"/>
      <w14:ligatures w14:val="standardContextual"/>
    </w:rPr>
  </w:style>
  <w:style w:type="numbering" w:customStyle="1" w:styleId="Galathea-Listentyp">
    <w:name w:val="Galathea-Listentyp"/>
    <w:uiPriority w:val="99"/>
    <w:rsid w:val="00401A6B"/>
    <w:pPr>
      <w:numPr>
        <w:numId w:val="2"/>
      </w:numPr>
    </w:pPr>
  </w:style>
  <w:style w:type="table" w:styleId="Tabellenraster">
    <w:name w:val="Table Grid"/>
    <w:basedOn w:val="NormaleTabelle"/>
    <w:uiPriority w:val="59"/>
    <w:rsid w:val="00401A6B"/>
    <w:pPr>
      <w:spacing w:after="0" w:line="240" w:lineRule="auto"/>
    </w:pPr>
    <w:rPr>
      <w:rFonts w:eastAsiaTheme="minorHAnsi" w:cstheme="minorHAnsi"/>
      <w:kern w:val="24"/>
      <w:sz w:val="24"/>
      <w:szCs w:val="24"/>
      <w:lang w:eastAsia="de-CH"/>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chtsgrundlagenverzeichnis">
    <w:name w:val="table of authorities"/>
    <w:basedOn w:val="Standard"/>
    <w:next w:val="Standard"/>
    <w:uiPriority w:val="99"/>
    <w:unhideWhenUsed/>
    <w:rsid w:val="00401A6B"/>
    <w:pPr>
      <w:spacing w:after="180" w:line="264" w:lineRule="auto"/>
      <w:ind w:left="220" w:hanging="220"/>
    </w:pPr>
    <w:rPr>
      <w:rFonts w:asciiTheme="minorHAnsi" w:eastAsiaTheme="minorHAnsi" w:hAnsiTheme="minorHAnsi" w:cs="Times New Roman"/>
      <w:kern w:val="24"/>
      <w:sz w:val="23"/>
      <w:szCs w:val="20"/>
      <w:lang w:eastAsia="de-CH"/>
      <w14:ligatures w14:val="standardContextual"/>
    </w:rPr>
  </w:style>
  <w:style w:type="paragraph" w:styleId="Verzeichnis2">
    <w:name w:val="toc 2"/>
    <w:basedOn w:val="Standard"/>
    <w:next w:val="Standard"/>
    <w:autoRedefine/>
    <w:uiPriority w:val="39"/>
    <w:unhideWhenUsed/>
    <w:rsid w:val="00B543CF"/>
    <w:pPr>
      <w:tabs>
        <w:tab w:val="left" w:pos="720"/>
        <w:tab w:val="right" w:leader="dot" w:pos="8630"/>
      </w:tabs>
      <w:spacing w:after="40" w:line="240" w:lineRule="auto"/>
      <w:ind w:left="144"/>
    </w:pPr>
    <w:rPr>
      <w:rFonts w:eastAsiaTheme="minorHAnsi" w:cs="Times New Roman"/>
      <w:noProof/>
      <w:kern w:val="24"/>
      <w:sz w:val="23"/>
      <w:szCs w:val="20"/>
      <w:lang w:eastAsia="de-CH"/>
      <w14:ligatures w14:val="standardContextual"/>
    </w:rPr>
  </w:style>
  <w:style w:type="paragraph" w:styleId="Verzeichnis3">
    <w:name w:val="toc 3"/>
    <w:basedOn w:val="Verzeichnis5"/>
    <w:next w:val="Standard"/>
    <w:autoRedefine/>
    <w:uiPriority w:val="39"/>
    <w:unhideWhenUsed/>
    <w:qFormat/>
    <w:rsid w:val="00B543CF"/>
  </w:style>
  <w:style w:type="paragraph" w:styleId="Verzeichnis4">
    <w:name w:val="toc 4"/>
    <w:basedOn w:val="Verzeichnis1"/>
    <w:next w:val="Standard"/>
    <w:autoRedefine/>
    <w:uiPriority w:val="39"/>
    <w:unhideWhenUsed/>
    <w:qFormat/>
    <w:rsid w:val="00B543CF"/>
  </w:style>
  <w:style w:type="paragraph" w:styleId="Verzeichnis5">
    <w:name w:val="toc 5"/>
    <w:basedOn w:val="Verzeichnis4"/>
    <w:next w:val="Standard"/>
    <w:autoRedefine/>
    <w:uiPriority w:val="39"/>
    <w:unhideWhenUsed/>
    <w:qFormat/>
    <w:rsid w:val="00B543CF"/>
  </w:style>
  <w:style w:type="paragraph" w:styleId="Verzeichnis6">
    <w:name w:val="toc 6"/>
    <w:basedOn w:val="Standard"/>
    <w:next w:val="Standard"/>
    <w:autoRedefine/>
    <w:uiPriority w:val="39"/>
    <w:unhideWhenUsed/>
    <w:qFormat/>
    <w:rsid w:val="00387A6E"/>
    <w:pPr>
      <w:tabs>
        <w:tab w:val="right" w:leader="dot" w:pos="8630"/>
      </w:tabs>
      <w:spacing w:after="40" w:line="240" w:lineRule="auto"/>
      <w:ind w:left="720"/>
    </w:pPr>
    <w:rPr>
      <w:rFonts w:eastAsiaTheme="minorHAnsi" w:cs="Times New Roman"/>
      <w:noProof/>
      <w:kern w:val="24"/>
      <w:sz w:val="23"/>
      <w:szCs w:val="20"/>
      <w:lang w:eastAsia="de-CH"/>
      <w14:ligatures w14:val="standardContextual"/>
    </w:rPr>
  </w:style>
  <w:style w:type="paragraph" w:styleId="Verzeichnis7">
    <w:name w:val="toc 7"/>
    <w:basedOn w:val="Standard"/>
    <w:next w:val="Standard"/>
    <w:autoRedefine/>
    <w:uiPriority w:val="39"/>
    <w:unhideWhenUsed/>
    <w:qFormat/>
    <w:rsid w:val="00387A6E"/>
    <w:pPr>
      <w:tabs>
        <w:tab w:val="right" w:leader="dot" w:pos="8630"/>
      </w:tabs>
      <w:spacing w:after="40" w:line="240" w:lineRule="auto"/>
      <w:ind w:left="864"/>
    </w:pPr>
    <w:rPr>
      <w:rFonts w:eastAsiaTheme="minorHAnsi" w:cs="Times New Roman"/>
      <w:noProof/>
      <w:kern w:val="24"/>
      <w:sz w:val="23"/>
      <w:szCs w:val="20"/>
      <w:lang w:eastAsia="de-CH"/>
      <w14:ligatures w14:val="standardContextual"/>
    </w:rPr>
  </w:style>
  <w:style w:type="paragraph" w:styleId="Verzeichnis8">
    <w:name w:val="toc 8"/>
    <w:basedOn w:val="Standard"/>
    <w:next w:val="Standard"/>
    <w:autoRedefine/>
    <w:uiPriority w:val="39"/>
    <w:unhideWhenUsed/>
    <w:qFormat/>
    <w:rsid w:val="00387A6E"/>
    <w:pPr>
      <w:tabs>
        <w:tab w:val="right" w:leader="dot" w:pos="8630"/>
      </w:tabs>
      <w:spacing w:after="40" w:line="240" w:lineRule="auto"/>
      <w:ind w:left="1008"/>
    </w:pPr>
    <w:rPr>
      <w:rFonts w:eastAsiaTheme="minorHAnsi" w:cs="Times New Roman"/>
      <w:noProof/>
      <w:kern w:val="24"/>
      <w:sz w:val="23"/>
      <w:szCs w:val="20"/>
      <w:lang w:eastAsia="de-CH"/>
      <w14:ligatures w14:val="standardContextual"/>
    </w:rPr>
  </w:style>
  <w:style w:type="paragraph" w:styleId="Verzeichnis9">
    <w:name w:val="toc 9"/>
    <w:basedOn w:val="Standard"/>
    <w:next w:val="Standard"/>
    <w:autoRedefine/>
    <w:uiPriority w:val="39"/>
    <w:unhideWhenUsed/>
    <w:qFormat/>
    <w:rsid w:val="00387A6E"/>
    <w:pPr>
      <w:tabs>
        <w:tab w:val="right" w:leader="dot" w:pos="8630"/>
      </w:tabs>
      <w:spacing w:after="40" w:line="240" w:lineRule="auto"/>
      <w:ind w:left="1152"/>
    </w:pPr>
    <w:rPr>
      <w:rFonts w:eastAsiaTheme="minorHAnsi" w:cs="Times New Roman"/>
      <w:noProof/>
      <w:kern w:val="24"/>
      <w:sz w:val="23"/>
      <w:szCs w:val="20"/>
      <w:lang w:eastAsia="de-CH"/>
      <w14:ligatures w14:val="standardContextual"/>
    </w:rPr>
  </w:style>
  <w:style w:type="paragraph" w:customStyle="1" w:styleId="Kategorie">
    <w:name w:val="Kategorie"/>
    <w:basedOn w:val="Standard"/>
    <w:uiPriority w:val="49"/>
    <w:rsid w:val="00401A6B"/>
    <w:pPr>
      <w:spacing w:after="0" w:line="264" w:lineRule="auto"/>
    </w:pPr>
    <w:rPr>
      <w:rFonts w:asciiTheme="minorHAnsi" w:eastAsiaTheme="minorHAnsi" w:hAnsiTheme="minorHAnsi" w:cs="Times New Roman"/>
      <w:b/>
      <w:kern w:val="24"/>
      <w:sz w:val="24"/>
      <w:szCs w:val="24"/>
      <w:lang w:eastAsia="de-CH"/>
      <w14:ligatures w14:val="standardContextual"/>
    </w:rPr>
  </w:style>
  <w:style w:type="paragraph" w:customStyle="1" w:styleId="Firmenname">
    <w:name w:val="Firmenname"/>
    <w:basedOn w:val="Standard"/>
    <w:uiPriority w:val="49"/>
    <w:rsid w:val="00401A6B"/>
    <w:pPr>
      <w:spacing w:after="0" w:line="264" w:lineRule="auto"/>
    </w:pPr>
    <w:rPr>
      <w:rFonts w:asciiTheme="minorHAnsi" w:eastAsiaTheme="minorHAnsi" w:hAnsiTheme="minorHAnsi" w:cstheme="minorHAnsi"/>
      <w:kern w:val="24"/>
      <w:sz w:val="36"/>
      <w:szCs w:val="36"/>
      <w:lang w:eastAsia="de-CH"/>
      <w14:ligatures w14:val="standardContextual"/>
    </w:rPr>
  </w:style>
  <w:style w:type="paragraph" w:customStyle="1" w:styleId="Fuzeile-Gerade">
    <w:name w:val="Fußzeile - Gerade"/>
    <w:basedOn w:val="Standard"/>
    <w:unhideWhenUsed/>
    <w:qFormat/>
    <w:rsid w:val="00401A6B"/>
    <w:pPr>
      <w:pBdr>
        <w:top w:val="single" w:sz="4" w:space="1" w:color="F0A22E" w:themeColor="accent1"/>
      </w:pBdr>
      <w:spacing w:after="180" w:line="264" w:lineRule="auto"/>
    </w:pPr>
    <w:rPr>
      <w:rFonts w:asciiTheme="minorHAnsi" w:eastAsiaTheme="minorHAnsi" w:hAnsiTheme="minorHAnsi" w:cs="Times New Roman"/>
      <w:color w:val="4E3B30" w:themeColor="text2"/>
      <w:kern w:val="24"/>
      <w:sz w:val="20"/>
      <w:szCs w:val="20"/>
      <w:lang w:eastAsia="de-CH"/>
      <w14:ligatures w14:val="standardContextual"/>
    </w:rPr>
  </w:style>
  <w:style w:type="paragraph" w:customStyle="1" w:styleId="Fuzeile-Ungerade">
    <w:name w:val="Fußzeile - Ungerade"/>
    <w:basedOn w:val="Standard"/>
    <w:unhideWhenUsed/>
    <w:qFormat/>
    <w:rsid w:val="00401A6B"/>
    <w:pPr>
      <w:pBdr>
        <w:top w:val="single" w:sz="4" w:space="1" w:color="F0A22E" w:themeColor="accent1"/>
      </w:pBdr>
      <w:spacing w:after="180" w:line="264" w:lineRule="auto"/>
      <w:jc w:val="right"/>
    </w:pPr>
    <w:rPr>
      <w:rFonts w:asciiTheme="minorHAnsi" w:eastAsiaTheme="minorHAnsi" w:hAnsiTheme="minorHAnsi" w:cs="Times New Roman"/>
      <w:color w:val="4E3B30" w:themeColor="text2"/>
      <w:kern w:val="24"/>
      <w:sz w:val="20"/>
      <w:szCs w:val="20"/>
      <w:lang w:eastAsia="de-CH"/>
      <w14:ligatures w14:val="standardContextual"/>
    </w:rPr>
  </w:style>
  <w:style w:type="paragraph" w:customStyle="1" w:styleId="Kopfzeile-Gerade">
    <w:name w:val="Kopfzeile - Gerade"/>
    <w:basedOn w:val="Standard"/>
    <w:unhideWhenUsed/>
    <w:qFormat/>
    <w:rsid w:val="00401A6B"/>
    <w:pPr>
      <w:pBdr>
        <w:bottom w:val="single" w:sz="4" w:space="1" w:color="F0A22E" w:themeColor="accent1"/>
      </w:pBdr>
      <w:spacing w:after="0" w:line="240" w:lineRule="auto"/>
    </w:pPr>
    <w:rPr>
      <w:rFonts w:asciiTheme="minorHAnsi" w:eastAsia="Times New Roman" w:hAnsiTheme="minorHAnsi" w:cs="Times New Roman"/>
      <w:b/>
      <w:color w:val="4E3B30" w:themeColor="text2"/>
      <w:kern w:val="24"/>
      <w:sz w:val="20"/>
      <w:szCs w:val="24"/>
      <w:lang w:eastAsia="de-CH"/>
      <w14:ligatures w14:val="standardContextual"/>
    </w:rPr>
  </w:style>
  <w:style w:type="paragraph" w:customStyle="1" w:styleId="Kopfzeile-Ungerade">
    <w:name w:val="Kopfzeile - Ungerade"/>
    <w:basedOn w:val="Standard"/>
    <w:unhideWhenUsed/>
    <w:qFormat/>
    <w:rsid w:val="00401A6B"/>
    <w:pPr>
      <w:pBdr>
        <w:bottom w:val="single" w:sz="4" w:space="1" w:color="A6A6A6" w:themeColor="background1" w:themeShade="A6"/>
      </w:pBdr>
      <w:spacing w:after="0" w:line="240" w:lineRule="auto"/>
      <w:jc w:val="right"/>
    </w:pPr>
    <w:rPr>
      <w:rFonts w:asciiTheme="minorHAnsi" w:eastAsia="Times New Roman" w:hAnsiTheme="minorHAnsi" w:cs="Times New Roman"/>
      <w:b/>
      <w:color w:val="4E3B30" w:themeColor="text2"/>
      <w:kern w:val="24"/>
      <w:sz w:val="20"/>
      <w:szCs w:val="24"/>
      <w:lang w:eastAsia="de-CH"/>
      <w14:ligatures w14:val="standardContextual"/>
    </w:rPr>
  </w:style>
  <w:style w:type="paragraph" w:customStyle="1" w:styleId="KeinAbstand">
    <w:name w:val="KeinAbstand"/>
    <w:basedOn w:val="Standard"/>
    <w:qFormat/>
    <w:rsid w:val="00401A6B"/>
    <w:pPr>
      <w:framePr w:wrap="auto" w:hAnchor="page" w:xAlign="center" w:yAlign="top"/>
      <w:spacing w:after="0" w:line="240" w:lineRule="auto"/>
      <w:suppressOverlap/>
    </w:pPr>
    <w:rPr>
      <w:rFonts w:asciiTheme="minorHAnsi" w:eastAsiaTheme="minorHAnsi" w:hAnsiTheme="minorHAnsi" w:cs="Times New Roman"/>
      <w:kern w:val="24"/>
      <w:sz w:val="23"/>
      <w:szCs w:val="120"/>
      <w:lang w:eastAsia="de-CH"/>
      <w14:ligatures w14:val="standardContextual"/>
    </w:rPr>
  </w:style>
  <w:style w:type="character" w:styleId="Funotenzeichen">
    <w:name w:val="footnote reference"/>
    <w:basedOn w:val="Absatz-Standardschriftart"/>
    <w:uiPriority w:val="99"/>
    <w:unhideWhenUsed/>
    <w:rsid w:val="00401A6B"/>
    <w:rPr>
      <w:vertAlign w:val="superscript"/>
    </w:rPr>
  </w:style>
  <w:style w:type="paragraph" w:styleId="Funotentext">
    <w:name w:val="footnote text"/>
    <w:basedOn w:val="Standard"/>
    <w:link w:val="FunotentextZchn"/>
    <w:uiPriority w:val="99"/>
    <w:unhideWhenUsed/>
    <w:rsid w:val="00401A6B"/>
    <w:pPr>
      <w:spacing w:before="40" w:after="0" w:line="240" w:lineRule="auto"/>
      <w:jc w:val="both"/>
    </w:pPr>
    <w:rPr>
      <w:rFonts w:asciiTheme="minorHAnsi" w:eastAsiaTheme="minorHAnsi" w:hAnsiTheme="minorHAnsi"/>
      <w:color w:val="595959" w:themeColor="text1" w:themeTint="A6"/>
      <w:kern w:val="20"/>
      <w:sz w:val="20"/>
      <w:szCs w:val="20"/>
      <w:lang w:eastAsia="de-CH"/>
    </w:rPr>
  </w:style>
  <w:style w:type="character" w:customStyle="1" w:styleId="FunotentextZchn">
    <w:name w:val="Fußnotentext Zchn"/>
    <w:basedOn w:val="Absatz-Standardschriftart"/>
    <w:link w:val="Funotentext"/>
    <w:uiPriority w:val="99"/>
    <w:rsid w:val="00401A6B"/>
    <w:rPr>
      <w:rFonts w:eastAsiaTheme="minorHAnsi"/>
      <w:color w:val="595959" w:themeColor="text1" w:themeTint="A6"/>
      <w:kern w:val="20"/>
      <w:sz w:val="20"/>
      <w:szCs w:val="20"/>
      <w:lang w:eastAsia="de-CH"/>
    </w:rPr>
  </w:style>
  <w:style w:type="paragraph" w:styleId="Abbildungsverzeichnis">
    <w:name w:val="table of figures"/>
    <w:basedOn w:val="Standard"/>
    <w:next w:val="Standard"/>
    <w:uiPriority w:val="99"/>
    <w:unhideWhenUsed/>
    <w:rsid w:val="00401A6B"/>
    <w:pPr>
      <w:spacing w:after="0" w:line="264" w:lineRule="auto"/>
    </w:pPr>
    <w:rPr>
      <w:rFonts w:asciiTheme="minorHAnsi" w:eastAsiaTheme="minorHAnsi" w:hAnsiTheme="minorHAnsi" w:cs="Times New Roman"/>
      <w:kern w:val="24"/>
      <w:sz w:val="23"/>
      <w:szCs w:val="20"/>
      <w:lang w:eastAsia="de-CH"/>
      <w14:ligatures w14:val="standardContextual"/>
    </w:rPr>
  </w:style>
  <w:style w:type="paragraph" w:styleId="Index1">
    <w:name w:val="index 1"/>
    <w:basedOn w:val="Standard"/>
    <w:next w:val="Standard"/>
    <w:autoRedefine/>
    <w:uiPriority w:val="99"/>
    <w:semiHidden/>
    <w:unhideWhenUsed/>
    <w:rsid w:val="00401A6B"/>
    <w:pPr>
      <w:spacing w:after="0" w:line="240" w:lineRule="auto"/>
      <w:ind w:left="230" w:hanging="230"/>
    </w:pPr>
    <w:rPr>
      <w:rFonts w:asciiTheme="minorHAnsi" w:eastAsiaTheme="minorHAnsi" w:hAnsiTheme="minorHAnsi" w:cs="Times New Roman"/>
      <w:kern w:val="24"/>
      <w:sz w:val="23"/>
      <w:szCs w:val="20"/>
      <w:lang w:eastAsia="de-CH"/>
      <w14:ligatures w14:val="standardContextual"/>
    </w:rPr>
  </w:style>
  <w:style w:type="paragraph" w:customStyle="1" w:styleId="Angebot">
    <w:name w:val="Angebot"/>
    <w:basedOn w:val="Standard"/>
    <w:next w:val="Standard"/>
    <w:link w:val="ZitatZeichen"/>
    <w:uiPriority w:val="9"/>
    <w:unhideWhenUsed/>
    <w:qFormat/>
    <w:rsid w:val="00401A6B"/>
    <w:pPr>
      <w:spacing w:before="240" w:after="240" w:line="288" w:lineRule="auto"/>
      <w:ind w:left="720" w:right="720"/>
      <w:jc w:val="both"/>
    </w:pPr>
    <w:rPr>
      <w:rFonts w:asciiTheme="minorHAnsi" w:eastAsiaTheme="minorHAnsi" w:hAnsiTheme="minorHAnsi"/>
      <w:i/>
      <w:iCs/>
      <w:color w:val="F0A22E" w:themeColor="accent1"/>
      <w:kern w:val="20"/>
      <w:sz w:val="28"/>
      <w:szCs w:val="20"/>
      <w:lang w:eastAsia="de-CH"/>
    </w:rPr>
  </w:style>
  <w:style w:type="character" w:customStyle="1" w:styleId="ZitatZeichen">
    <w:name w:val="Zitat Zeichen"/>
    <w:basedOn w:val="Absatz-Standardschriftart"/>
    <w:link w:val="Angebot"/>
    <w:uiPriority w:val="9"/>
    <w:rsid w:val="00401A6B"/>
    <w:rPr>
      <w:rFonts w:eastAsiaTheme="minorHAnsi"/>
      <w:i/>
      <w:iCs/>
      <w:color w:val="F0A22E" w:themeColor="accent1"/>
      <w:kern w:val="20"/>
      <w:sz w:val="28"/>
      <w:szCs w:val="20"/>
      <w:lang w:eastAsia="de-CH"/>
    </w:rPr>
  </w:style>
  <w:style w:type="paragraph" w:customStyle="1" w:styleId="Literaturverweise">
    <w:name w:val="Literaturverweise"/>
    <w:basedOn w:val="Standard"/>
    <w:next w:val="Standard"/>
    <w:uiPriority w:val="37"/>
    <w:semiHidden/>
    <w:unhideWhenUsed/>
    <w:rsid w:val="00401A6B"/>
    <w:pPr>
      <w:spacing w:before="40" w:after="160" w:line="288" w:lineRule="auto"/>
      <w:jc w:val="both"/>
    </w:pPr>
    <w:rPr>
      <w:rFonts w:asciiTheme="minorHAnsi" w:eastAsiaTheme="minorHAnsi" w:hAnsiTheme="minorHAnsi"/>
      <w:color w:val="595959" w:themeColor="text1" w:themeTint="A6"/>
      <w:kern w:val="20"/>
      <w:sz w:val="20"/>
      <w:szCs w:val="20"/>
      <w:lang w:eastAsia="de-CH"/>
    </w:rPr>
  </w:style>
  <w:style w:type="paragraph" w:styleId="Blocktext">
    <w:name w:val="Block Text"/>
    <w:basedOn w:val="Standard"/>
    <w:uiPriority w:val="99"/>
    <w:semiHidden/>
    <w:unhideWhenUsed/>
    <w:rsid w:val="00401A6B"/>
    <w:pPr>
      <w:pBdr>
        <w:top w:val="single" w:sz="2" w:space="10" w:color="F0A22E" w:themeColor="accent1" w:frame="1"/>
        <w:left w:val="single" w:sz="2" w:space="10" w:color="F0A22E" w:themeColor="accent1" w:frame="1"/>
        <w:bottom w:val="single" w:sz="2" w:space="10" w:color="F0A22E" w:themeColor="accent1" w:frame="1"/>
        <w:right w:val="single" w:sz="2" w:space="10" w:color="F0A22E" w:themeColor="accent1" w:frame="1"/>
      </w:pBdr>
      <w:spacing w:before="40" w:after="160" w:line="288" w:lineRule="auto"/>
      <w:ind w:left="1152" w:right="1152"/>
      <w:jc w:val="both"/>
    </w:pPr>
    <w:rPr>
      <w:rFonts w:asciiTheme="minorHAnsi" w:eastAsiaTheme="minorHAnsi" w:hAnsiTheme="minorHAnsi"/>
      <w:i/>
      <w:iCs/>
      <w:color w:val="F0A22E" w:themeColor="accent1"/>
      <w:kern w:val="20"/>
      <w:sz w:val="20"/>
      <w:szCs w:val="20"/>
      <w:lang w:eastAsia="de-CH"/>
    </w:rPr>
  </w:style>
  <w:style w:type="paragraph" w:styleId="Textkrper">
    <w:name w:val="Body Text"/>
    <w:basedOn w:val="Standard"/>
    <w:link w:val="TextkrperZchn"/>
    <w:uiPriority w:val="99"/>
    <w:semiHidden/>
    <w:unhideWhenUsed/>
    <w:rsid w:val="00401A6B"/>
    <w:pPr>
      <w:spacing w:before="40" w:after="120" w:line="288" w:lineRule="auto"/>
      <w:jc w:val="both"/>
    </w:pPr>
    <w:rPr>
      <w:rFonts w:asciiTheme="minorHAnsi" w:eastAsiaTheme="minorHAnsi" w:hAnsiTheme="minorHAnsi"/>
      <w:color w:val="595959" w:themeColor="text1" w:themeTint="A6"/>
      <w:kern w:val="20"/>
      <w:sz w:val="20"/>
      <w:szCs w:val="20"/>
      <w:lang w:eastAsia="de-CH"/>
    </w:rPr>
  </w:style>
  <w:style w:type="character" w:customStyle="1" w:styleId="TextkrperZchn">
    <w:name w:val="Textkörper Zchn"/>
    <w:basedOn w:val="Absatz-Standardschriftart"/>
    <w:link w:val="Textkrper"/>
    <w:uiPriority w:val="99"/>
    <w:semiHidden/>
    <w:rsid w:val="00401A6B"/>
    <w:rPr>
      <w:rFonts w:eastAsiaTheme="minorHAnsi"/>
      <w:color w:val="595959" w:themeColor="text1" w:themeTint="A6"/>
      <w:kern w:val="20"/>
      <w:sz w:val="20"/>
      <w:szCs w:val="20"/>
      <w:lang w:eastAsia="de-CH"/>
    </w:rPr>
  </w:style>
  <w:style w:type="paragraph" w:styleId="Textkrper2">
    <w:name w:val="Body Text 2"/>
    <w:basedOn w:val="Standard"/>
    <w:link w:val="Textkrper2Zchn"/>
    <w:uiPriority w:val="99"/>
    <w:semiHidden/>
    <w:unhideWhenUsed/>
    <w:rsid w:val="00401A6B"/>
    <w:pPr>
      <w:spacing w:before="40" w:after="120" w:line="480" w:lineRule="auto"/>
      <w:jc w:val="both"/>
    </w:pPr>
    <w:rPr>
      <w:rFonts w:asciiTheme="minorHAnsi" w:eastAsiaTheme="minorHAnsi" w:hAnsiTheme="minorHAnsi"/>
      <w:color w:val="595959" w:themeColor="text1" w:themeTint="A6"/>
      <w:kern w:val="20"/>
      <w:sz w:val="20"/>
      <w:szCs w:val="20"/>
      <w:lang w:eastAsia="de-CH"/>
    </w:rPr>
  </w:style>
  <w:style w:type="character" w:customStyle="1" w:styleId="Textkrper2Zchn">
    <w:name w:val="Textkörper 2 Zchn"/>
    <w:basedOn w:val="Absatz-Standardschriftart"/>
    <w:link w:val="Textkrper2"/>
    <w:uiPriority w:val="99"/>
    <w:semiHidden/>
    <w:rsid w:val="00401A6B"/>
    <w:rPr>
      <w:rFonts w:eastAsiaTheme="minorHAnsi"/>
      <w:color w:val="595959" w:themeColor="text1" w:themeTint="A6"/>
      <w:kern w:val="20"/>
      <w:sz w:val="20"/>
      <w:szCs w:val="20"/>
      <w:lang w:eastAsia="de-CH"/>
    </w:rPr>
  </w:style>
  <w:style w:type="paragraph" w:styleId="Textkrper3">
    <w:name w:val="Body Text 3"/>
    <w:basedOn w:val="Standard"/>
    <w:link w:val="Textkrper3Zchn"/>
    <w:uiPriority w:val="99"/>
    <w:semiHidden/>
    <w:unhideWhenUsed/>
    <w:rsid w:val="00401A6B"/>
    <w:pPr>
      <w:spacing w:before="40" w:after="120" w:line="288" w:lineRule="auto"/>
      <w:jc w:val="both"/>
    </w:pPr>
    <w:rPr>
      <w:rFonts w:asciiTheme="minorHAnsi" w:eastAsiaTheme="minorHAnsi" w:hAnsiTheme="minorHAnsi"/>
      <w:color w:val="595959" w:themeColor="text1" w:themeTint="A6"/>
      <w:kern w:val="20"/>
      <w:sz w:val="16"/>
      <w:szCs w:val="20"/>
      <w:lang w:eastAsia="de-CH"/>
    </w:rPr>
  </w:style>
  <w:style w:type="character" w:customStyle="1" w:styleId="Textkrper3Zchn">
    <w:name w:val="Textkörper 3 Zchn"/>
    <w:basedOn w:val="Absatz-Standardschriftart"/>
    <w:link w:val="Textkrper3"/>
    <w:uiPriority w:val="99"/>
    <w:semiHidden/>
    <w:rsid w:val="00401A6B"/>
    <w:rPr>
      <w:rFonts w:eastAsiaTheme="minorHAnsi"/>
      <w:color w:val="595959" w:themeColor="text1" w:themeTint="A6"/>
      <w:kern w:val="20"/>
      <w:sz w:val="16"/>
      <w:szCs w:val="20"/>
      <w:lang w:eastAsia="de-CH"/>
    </w:rPr>
  </w:style>
  <w:style w:type="paragraph" w:styleId="Textkrper-Erstzeileneinzug">
    <w:name w:val="Body Text First Indent"/>
    <w:basedOn w:val="Textkrper"/>
    <w:link w:val="Textkrper-ErstzeileneinzugZchn"/>
    <w:uiPriority w:val="99"/>
    <w:semiHidden/>
    <w:unhideWhenUsed/>
    <w:rsid w:val="00401A6B"/>
    <w:pPr>
      <w:spacing w:after="200"/>
      <w:ind w:firstLine="360"/>
    </w:pPr>
  </w:style>
  <w:style w:type="character" w:customStyle="1" w:styleId="Textkrper-ErstzeileneinzugZchn">
    <w:name w:val="Textkörper-Erstzeileneinzug Zchn"/>
    <w:basedOn w:val="TextkrperZchn"/>
    <w:link w:val="Textkrper-Erstzeileneinzug"/>
    <w:uiPriority w:val="99"/>
    <w:semiHidden/>
    <w:rsid w:val="00401A6B"/>
    <w:rPr>
      <w:rFonts w:eastAsiaTheme="minorHAnsi"/>
      <w:color w:val="595959" w:themeColor="text1" w:themeTint="A6"/>
      <w:kern w:val="20"/>
      <w:sz w:val="20"/>
      <w:szCs w:val="20"/>
      <w:lang w:eastAsia="de-CH"/>
    </w:rPr>
  </w:style>
  <w:style w:type="paragraph" w:styleId="Textkrper-Zeileneinzug">
    <w:name w:val="Body Text Indent"/>
    <w:basedOn w:val="Standard"/>
    <w:link w:val="Textkrper-ZeileneinzugZchn"/>
    <w:uiPriority w:val="99"/>
    <w:semiHidden/>
    <w:unhideWhenUsed/>
    <w:rsid w:val="00401A6B"/>
    <w:pPr>
      <w:spacing w:before="40" w:after="120" w:line="288" w:lineRule="auto"/>
      <w:ind w:left="360"/>
      <w:jc w:val="both"/>
    </w:pPr>
    <w:rPr>
      <w:rFonts w:asciiTheme="minorHAnsi" w:eastAsiaTheme="minorHAnsi" w:hAnsiTheme="minorHAnsi"/>
      <w:color w:val="595959" w:themeColor="text1" w:themeTint="A6"/>
      <w:kern w:val="20"/>
      <w:sz w:val="20"/>
      <w:szCs w:val="20"/>
      <w:lang w:eastAsia="de-CH"/>
    </w:rPr>
  </w:style>
  <w:style w:type="character" w:customStyle="1" w:styleId="Textkrper-ZeileneinzugZchn">
    <w:name w:val="Textkörper-Zeileneinzug Zchn"/>
    <w:basedOn w:val="Absatz-Standardschriftart"/>
    <w:link w:val="Textkrper-Zeileneinzug"/>
    <w:uiPriority w:val="99"/>
    <w:semiHidden/>
    <w:rsid w:val="00401A6B"/>
    <w:rPr>
      <w:rFonts w:eastAsiaTheme="minorHAnsi"/>
      <w:color w:val="595959" w:themeColor="text1" w:themeTint="A6"/>
      <w:kern w:val="20"/>
      <w:sz w:val="20"/>
      <w:szCs w:val="20"/>
      <w:lang w:eastAsia="de-CH"/>
    </w:rPr>
  </w:style>
  <w:style w:type="paragraph" w:styleId="Textkrper-Erstzeileneinzug2">
    <w:name w:val="Body Text First Indent 2"/>
    <w:basedOn w:val="Textkrper-Zeileneinzug"/>
    <w:link w:val="Textkrper-Erstzeileneinzug2Zchn"/>
    <w:uiPriority w:val="99"/>
    <w:semiHidden/>
    <w:unhideWhenUsed/>
    <w:rsid w:val="00401A6B"/>
    <w:pPr>
      <w:spacing w:after="200"/>
      <w:ind w:firstLine="360"/>
    </w:pPr>
  </w:style>
  <w:style w:type="character" w:customStyle="1" w:styleId="Textkrper-Erstzeileneinzug2Zchn">
    <w:name w:val="Textkörper-Erstzeileneinzug 2 Zchn"/>
    <w:basedOn w:val="Textkrper-ZeileneinzugZchn"/>
    <w:link w:val="Textkrper-Erstzeileneinzug2"/>
    <w:uiPriority w:val="99"/>
    <w:semiHidden/>
    <w:rsid w:val="00401A6B"/>
    <w:rPr>
      <w:rFonts w:eastAsiaTheme="minorHAnsi"/>
      <w:color w:val="595959" w:themeColor="text1" w:themeTint="A6"/>
      <w:kern w:val="20"/>
      <w:sz w:val="20"/>
      <w:szCs w:val="20"/>
      <w:lang w:eastAsia="de-CH"/>
    </w:rPr>
  </w:style>
  <w:style w:type="paragraph" w:styleId="Textkrper-Einzug2">
    <w:name w:val="Body Text Indent 2"/>
    <w:basedOn w:val="Standard"/>
    <w:link w:val="Textkrper-Einzug2Zchn"/>
    <w:uiPriority w:val="99"/>
    <w:semiHidden/>
    <w:unhideWhenUsed/>
    <w:rsid w:val="00401A6B"/>
    <w:pPr>
      <w:spacing w:before="40" w:after="120" w:line="480" w:lineRule="auto"/>
      <w:ind w:left="360"/>
      <w:jc w:val="both"/>
    </w:pPr>
    <w:rPr>
      <w:rFonts w:asciiTheme="minorHAnsi" w:eastAsiaTheme="minorHAnsi" w:hAnsiTheme="minorHAnsi"/>
      <w:color w:val="595959" w:themeColor="text1" w:themeTint="A6"/>
      <w:kern w:val="20"/>
      <w:sz w:val="20"/>
      <w:szCs w:val="20"/>
      <w:lang w:eastAsia="de-CH"/>
    </w:rPr>
  </w:style>
  <w:style w:type="character" w:customStyle="1" w:styleId="Textkrper-Einzug2Zchn">
    <w:name w:val="Textkörper-Einzug 2 Zchn"/>
    <w:basedOn w:val="Absatz-Standardschriftart"/>
    <w:link w:val="Textkrper-Einzug2"/>
    <w:uiPriority w:val="99"/>
    <w:semiHidden/>
    <w:rsid w:val="00401A6B"/>
    <w:rPr>
      <w:rFonts w:eastAsiaTheme="minorHAnsi"/>
      <w:color w:val="595959" w:themeColor="text1" w:themeTint="A6"/>
      <w:kern w:val="20"/>
      <w:sz w:val="20"/>
      <w:szCs w:val="20"/>
      <w:lang w:eastAsia="de-CH"/>
    </w:rPr>
  </w:style>
  <w:style w:type="paragraph" w:styleId="Textkrper-Einzug3">
    <w:name w:val="Body Text Indent 3"/>
    <w:basedOn w:val="Standard"/>
    <w:link w:val="Textkrper-Einzug3Zchn"/>
    <w:uiPriority w:val="99"/>
    <w:semiHidden/>
    <w:unhideWhenUsed/>
    <w:rsid w:val="00401A6B"/>
    <w:pPr>
      <w:spacing w:before="40" w:after="120" w:line="288" w:lineRule="auto"/>
      <w:ind w:left="360"/>
      <w:jc w:val="both"/>
    </w:pPr>
    <w:rPr>
      <w:rFonts w:asciiTheme="minorHAnsi" w:eastAsiaTheme="minorHAnsi" w:hAnsiTheme="minorHAnsi"/>
      <w:color w:val="595959" w:themeColor="text1" w:themeTint="A6"/>
      <w:kern w:val="20"/>
      <w:sz w:val="16"/>
      <w:szCs w:val="20"/>
      <w:lang w:eastAsia="de-CH"/>
    </w:rPr>
  </w:style>
  <w:style w:type="character" w:customStyle="1" w:styleId="Textkrper-Einzug3Zchn">
    <w:name w:val="Textkörper-Einzug 3 Zchn"/>
    <w:basedOn w:val="Absatz-Standardschriftart"/>
    <w:link w:val="Textkrper-Einzug3"/>
    <w:uiPriority w:val="99"/>
    <w:semiHidden/>
    <w:rsid w:val="00401A6B"/>
    <w:rPr>
      <w:rFonts w:eastAsiaTheme="minorHAnsi"/>
      <w:color w:val="595959" w:themeColor="text1" w:themeTint="A6"/>
      <w:kern w:val="20"/>
      <w:sz w:val="16"/>
      <w:szCs w:val="20"/>
      <w:lang w:eastAsia="de-CH"/>
    </w:rPr>
  </w:style>
  <w:style w:type="paragraph" w:styleId="Gruformel">
    <w:name w:val="Closing"/>
    <w:basedOn w:val="Standard"/>
    <w:link w:val="GruformelZchn"/>
    <w:uiPriority w:val="99"/>
    <w:semiHidden/>
    <w:unhideWhenUsed/>
    <w:rsid w:val="00401A6B"/>
    <w:pPr>
      <w:spacing w:before="40" w:after="0" w:line="240" w:lineRule="auto"/>
      <w:ind w:left="4320"/>
      <w:jc w:val="both"/>
    </w:pPr>
    <w:rPr>
      <w:rFonts w:asciiTheme="minorHAnsi" w:eastAsiaTheme="minorHAnsi" w:hAnsiTheme="minorHAnsi"/>
      <w:color w:val="595959" w:themeColor="text1" w:themeTint="A6"/>
      <w:kern w:val="20"/>
      <w:sz w:val="20"/>
      <w:szCs w:val="20"/>
      <w:lang w:eastAsia="de-CH"/>
    </w:rPr>
  </w:style>
  <w:style w:type="character" w:customStyle="1" w:styleId="GruformelZchn">
    <w:name w:val="Grußformel Zchn"/>
    <w:basedOn w:val="Absatz-Standardschriftart"/>
    <w:link w:val="Gruformel"/>
    <w:uiPriority w:val="99"/>
    <w:semiHidden/>
    <w:rsid w:val="00401A6B"/>
    <w:rPr>
      <w:rFonts w:eastAsiaTheme="minorHAnsi"/>
      <w:color w:val="595959" w:themeColor="text1" w:themeTint="A6"/>
      <w:kern w:val="20"/>
      <w:sz w:val="20"/>
      <w:szCs w:val="20"/>
      <w:lang w:eastAsia="de-CH"/>
    </w:rPr>
  </w:style>
  <w:style w:type="table" w:styleId="FarbigesRaster">
    <w:name w:val="Colorful Grid"/>
    <w:basedOn w:val="NormaleTabelle"/>
    <w:uiPriority w:val="73"/>
    <w:rsid w:val="00401A6B"/>
    <w:pPr>
      <w:spacing w:before="40" w:after="0" w:line="240" w:lineRule="auto"/>
    </w:pPr>
    <w:rPr>
      <w:rFonts w:eastAsiaTheme="minorHAnsi"/>
      <w:color w:val="000000" w:themeColor="text1"/>
      <w:sz w:val="20"/>
      <w:szCs w:val="20"/>
      <w:lang w:val="de-DE" w:eastAsia="de-CH"/>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customStyle="1" w:styleId="FarbigesRasterAkzent1">
    <w:name w:val="Farbiges Raster;Akzent 1"/>
    <w:basedOn w:val="NormaleTabelle"/>
    <w:uiPriority w:val="73"/>
    <w:rsid w:val="00401A6B"/>
    <w:pPr>
      <w:spacing w:before="40" w:after="0" w:line="240" w:lineRule="auto"/>
    </w:pPr>
    <w:rPr>
      <w:rFonts w:eastAsiaTheme="minorHAnsi"/>
      <w:color w:val="000000" w:themeColor="text1"/>
      <w:sz w:val="20"/>
      <w:szCs w:val="20"/>
      <w:lang w:val="de-DE" w:eastAsia="de-CH"/>
    </w:rPr>
    <w:tblPr>
      <w:tblStyleRowBandSize w:val="1"/>
      <w:tblStyleColBandSize w:val="1"/>
      <w:tblBorders>
        <w:insideH w:val="single" w:sz="4" w:space="0" w:color="FFFFFF" w:themeColor="background1"/>
      </w:tblBorders>
    </w:tblPr>
    <w:tcPr>
      <w:shd w:val="clear" w:color="auto" w:fill="FCECD5" w:themeFill="accent1" w:themeFillTint="33"/>
    </w:tcPr>
    <w:tblStylePr w:type="firstRow">
      <w:rPr>
        <w:b/>
        <w:bCs/>
      </w:rPr>
      <w:tblPr/>
      <w:tcPr>
        <w:shd w:val="clear" w:color="auto" w:fill="F9D9AB" w:themeFill="accent1" w:themeFillTint="66"/>
      </w:tcPr>
    </w:tblStylePr>
    <w:tblStylePr w:type="lastRow">
      <w:rPr>
        <w:b/>
        <w:bCs/>
        <w:color w:val="000000" w:themeColor="text1"/>
      </w:rPr>
      <w:tblPr/>
      <w:tcPr>
        <w:shd w:val="clear" w:color="auto" w:fill="F9D9AB" w:themeFill="accent1" w:themeFillTint="66"/>
      </w:tcPr>
    </w:tblStylePr>
    <w:tblStylePr w:type="firstCol">
      <w:rPr>
        <w:color w:val="FFFFFF" w:themeColor="background1"/>
      </w:rPr>
      <w:tblPr/>
      <w:tcPr>
        <w:shd w:val="clear" w:color="auto" w:fill="C77C0E" w:themeFill="accent1" w:themeFillShade="BF"/>
      </w:tcPr>
    </w:tblStylePr>
    <w:tblStylePr w:type="lastCol">
      <w:rPr>
        <w:color w:val="FFFFFF" w:themeColor="background1"/>
      </w:rPr>
      <w:tblPr/>
      <w:tcPr>
        <w:shd w:val="clear" w:color="auto" w:fill="C77C0E" w:themeFill="accent1" w:themeFillShade="BF"/>
      </w:tcPr>
    </w:tblStylePr>
    <w:tblStylePr w:type="band1Vert">
      <w:tblPr/>
      <w:tcPr>
        <w:shd w:val="clear" w:color="auto" w:fill="F7D096" w:themeFill="accent1" w:themeFillTint="7F"/>
      </w:tcPr>
    </w:tblStylePr>
    <w:tblStylePr w:type="band1Horz">
      <w:tblPr/>
      <w:tcPr>
        <w:shd w:val="clear" w:color="auto" w:fill="F7D096" w:themeFill="accent1" w:themeFillTint="7F"/>
      </w:tcPr>
    </w:tblStylePr>
  </w:style>
  <w:style w:type="table" w:customStyle="1" w:styleId="FarbigesRasterAkzent2">
    <w:name w:val="Farbiges Raster;Akzent 2"/>
    <w:basedOn w:val="NormaleTabelle"/>
    <w:uiPriority w:val="73"/>
    <w:rsid w:val="00401A6B"/>
    <w:pPr>
      <w:spacing w:before="40" w:after="0" w:line="240" w:lineRule="auto"/>
    </w:pPr>
    <w:rPr>
      <w:rFonts w:eastAsiaTheme="minorHAnsi"/>
      <w:color w:val="000000" w:themeColor="text1"/>
      <w:sz w:val="20"/>
      <w:szCs w:val="20"/>
      <w:lang w:val="de-DE" w:eastAsia="de-CH"/>
    </w:rPr>
    <w:tblPr>
      <w:tblStyleRowBandSize w:val="1"/>
      <w:tblStyleColBandSize w:val="1"/>
      <w:tblBorders>
        <w:insideH w:val="single" w:sz="4" w:space="0" w:color="FFFFFF" w:themeColor="background1"/>
      </w:tblBorders>
    </w:tblPr>
    <w:tcPr>
      <w:shd w:val="clear" w:color="auto" w:fill="EDDFDA" w:themeFill="accent2" w:themeFillTint="33"/>
    </w:tcPr>
    <w:tblStylePr w:type="firstRow">
      <w:rPr>
        <w:b/>
        <w:bCs/>
      </w:rPr>
      <w:tblPr/>
      <w:tcPr>
        <w:shd w:val="clear" w:color="auto" w:fill="DCBFB6" w:themeFill="accent2" w:themeFillTint="66"/>
      </w:tcPr>
    </w:tblStylePr>
    <w:tblStylePr w:type="lastRow">
      <w:rPr>
        <w:b/>
        <w:bCs/>
        <w:color w:val="000000" w:themeColor="text1"/>
      </w:rPr>
      <w:tblPr/>
      <w:tcPr>
        <w:shd w:val="clear" w:color="auto" w:fill="DCBFB6" w:themeFill="accent2" w:themeFillTint="66"/>
      </w:tcPr>
    </w:tblStylePr>
    <w:tblStylePr w:type="firstCol">
      <w:rPr>
        <w:color w:val="FFFFFF" w:themeColor="background1"/>
      </w:rPr>
      <w:tblPr/>
      <w:tcPr>
        <w:shd w:val="clear" w:color="auto" w:fill="7B4A3A" w:themeFill="accent2" w:themeFillShade="BF"/>
      </w:tcPr>
    </w:tblStylePr>
    <w:tblStylePr w:type="lastCol">
      <w:rPr>
        <w:color w:val="FFFFFF" w:themeColor="background1"/>
      </w:rPr>
      <w:tblPr/>
      <w:tcPr>
        <w:shd w:val="clear" w:color="auto" w:fill="7B4A3A" w:themeFill="accent2" w:themeFillShade="BF"/>
      </w:tcPr>
    </w:tblStylePr>
    <w:tblStylePr w:type="band1Vert">
      <w:tblPr/>
      <w:tcPr>
        <w:shd w:val="clear" w:color="auto" w:fill="D4B0A4" w:themeFill="accent2" w:themeFillTint="7F"/>
      </w:tcPr>
    </w:tblStylePr>
    <w:tblStylePr w:type="band1Horz">
      <w:tblPr/>
      <w:tcPr>
        <w:shd w:val="clear" w:color="auto" w:fill="D4B0A4" w:themeFill="accent2" w:themeFillTint="7F"/>
      </w:tcPr>
    </w:tblStylePr>
  </w:style>
  <w:style w:type="table" w:customStyle="1" w:styleId="FarbigesRasterAkzent3">
    <w:name w:val="Farbiges Raster;Akzent 3"/>
    <w:basedOn w:val="NormaleTabelle"/>
    <w:uiPriority w:val="73"/>
    <w:rsid w:val="00401A6B"/>
    <w:pPr>
      <w:spacing w:before="40" w:after="0" w:line="240" w:lineRule="auto"/>
    </w:pPr>
    <w:rPr>
      <w:rFonts w:eastAsiaTheme="minorHAnsi"/>
      <w:color w:val="000000" w:themeColor="text1"/>
      <w:sz w:val="20"/>
      <w:szCs w:val="20"/>
      <w:lang w:val="de-DE" w:eastAsia="de-CH"/>
    </w:rPr>
    <w:tblPr>
      <w:tblStyleRowBandSize w:val="1"/>
      <w:tblStyleColBandSize w:val="1"/>
      <w:tblBorders>
        <w:insideH w:val="single" w:sz="4" w:space="0" w:color="FFFFFF" w:themeColor="background1"/>
      </w:tblBorders>
    </w:tblPr>
    <w:tcPr>
      <w:shd w:val="clear" w:color="auto" w:fill="F0E7E5" w:themeFill="accent3" w:themeFillTint="33"/>
    </w:tcPr>
    <w:tblStylePr w:type="firstRow">
      <w:rPr>
        <w:b/>
        <w:bCs/>
      </w:rPr>
      <w:tblPr/>
      <w:tcPr>
        <w:shd w:val="clear" w:color="auto" w:fill="E1D0CC" w:themeFill="accent3" w:themeFillTint="66"/>
      </w:tcPr>
    </w:tblStylePr>
    <w:tblStylePr w:type="lastRow">
      <w:rPr>
        <w:b/>
        <w:bCs/>
        <w:color w:val="000000" w:themeColor="text1"/>
      </w:rPr>
      <w:tblPr/>
      <w:tcPr>
        <w:shd w:val="clear" w:color="auto" w:fill="E1D0CC" w:themeFill="accent3" w:themeFillTint="66"/>
      </w:tcPr>
    </w:tblStylePr>
    <w:tblStylePr w:type="firstCol">
      <w:rPr>
        <w:color w:val="FFFFFF" w:themeColor="background1"/>
      </w:rPr>
      <w:tblPr/>
      <w:tcPr>
        <w:shd w:val="clear" w:color="auto" w:fill="926155" w:themeFill="accent3" w:themeFillShade="BF"/>
      </w:tcPr>
    </w:tblStylePr>
    <w:tblStylePr w:type="lastCol">
      <w:rPr>
        <w:color w:val="FFFFFF" w:themeColor="background1"/>
      </w:rPr>
      <w:tblPr/>
      <w:tcPr>
        <w:shd w:val="clear" w:color="auto" w:fill="926155" w:themeFill="accent3" w:themeFillShade="BF"/>
      </w:tcPr>
    </w:tblStylePr>
    <w:tblStylePr w:type="band1Vert">
      <w:tblPr/>
      <w:tcPr>
        <w:shd w:val="clear" w:color="auto" w:fill="DAC4BF" w:themeFill="accent3" w:themeFillTint="7F"/>
      </w:tcPr>
    </w:tblStylePr>
    <w:tblStylePr w:type="band1Horz">
      <w:tblPr/>
      <w:tcPr>
        <w:shd w:val="clear" w:color="auto" w:fill="DAC4BF" w:themeFill="accent3" w:themeFillTint="7F"/>
      </w:tcPr>
    </w:tblStylePr>
  </w:style>
  <w:style w:type="table" w:customStyle="1" w:styleId="FarbigesRasterAkzent4">
    <w:name w:val="Farbiges Raster;Akzent 4"/>
    <w:basedOn w:val="NormaleTabelle"/>
    <w:uiPriority w:val="73"/>
    <w:rsid w:val="00401A6B"/>
    <w:pPr>
      <w:spacing w:before="40" w:after="0" w:line="240" w:lineRule="auto"/>
    </w:pPr>
    <w:rPr>
      <w:rFonts w:eastAsiaTheme="minorHAnsi"/>
      <w:color w:val="000000" w:themeColor="text1"/>
      <w:sz w:val="20"/>
      <w:szCs w:val="20"/>
      <w:lang w:val="de-DE" w:eastAsia="de-CH"/>
    </w:rPr>
    <w:tblPr>
      <w:tblStyleRowBandSize w:val="1"/>
      <w:tblStyleColBandSize w:val="1"/>
      <w:tblBorders>
        <w:insideH w:val="single" w:sz="4" w:space="0" w:color="FFFFFF" w:themeColor="background1"/>
      </w:tblBorders>
    </w:tblPr>
    <w:tcPr>
      <w:shd w:val="clear" w:color="auto" w:fill="F3EAE1" w:themeFill="accent4" w:themeFillTint="33"/>
    </w:tcPr>
    <w:tblStylePr w:type="firstRow">
      <w:rPr>
        <w:b/>
        <w:bCs/>
      </w:rPr>
      <w:tblPr/>
      <w:tcPr>
        <w:shd w:val="clear" w:color="auto" w:fill="E7D5C4" w:themeFill="accent4" w:themeFillTint="66"/>
      </w:tcPr>
    </w:tblStylePr>
    <w:tblStylePr w:type="lastRow">
      <w:rPr>
        <w:b/>
        <w:bCs/>
        <w:color w:val="000000" w:themeColor="text1"/>
      </w:rPr>
      <w:tblPr/>
      <w:tcPr>
        <w:shd w:val="clear" w:color="auto" w:fill="E7D5C4" w:themeFill="accent4" w:themeFillTint="66"/>
      </w:tcPr>
    </w:tblStylePr>
    <w:tblStylePr w:type="firstCol">
      <w:rPr>
        <w:color w:val="FFFFFF" w:themeColor="background1"/>
      </w:rPr>
      <w:tblPr/>
      <w:tcPr>
        <w:shd w:val="clear" w:color="auto" w:fill="A17142" w:themeFill="accent4" w:themeFillShade="BF"/>
      </w:tcPr>
    </w:tblStylePr>
    <w:tblStylePr w:type="lastCol">
      <w:rPr>
        <w:color w:val="FFFFFF" w:themeColor="background1"/>
      </w:rPr>
      <w:tblPr/>
      <w:tcPr>
        <w:shd w:val="clear" w:color="auto" w:fill="A17142" w:themeFill="accent4" w:themeFillShade="BF"/>
      </w:tcPr>
    </w:tblStylePr>
    <w:tblStylePr w:type="band1Vert">
      <w:tblPr/>
      <w:tcPr>
        <w:shd w:val="clear" w:color="auto" w:fill="E1CBB6" w:themeFill="accent4" w:themeFillTint="7F"/>
      </w:tcPr>
    </w:tblStylePr>
    <w:tblStylePr w:type="band1Horz">
      <w:tblPr/>
      <w:tcPr>
        <w:shd w:val="clear" w:color="auto" w:fill="E1CBB6" w:themeFill="accent4" w:themeFillTint="7F"/>
      </w:tcPr>
    </w:tblStylePr>
  </w:style>
  <w:style w:type="table" w:customStyle="1" w:styleId="FarbigesRasterAkzent5">
    <w:name w:val="Farbiges Raster;Akzent 5"/>
    <w:basedOn w:val="NormaleTabelle"/>
    <w:uiPriority w:val="73"/>
    <w:rsid w:val="00401A6B"/>
    <w:pPr>
      <w:spacing w:before="40" w:after="0" w:line="240" w:lineRule="auto"/>
    </w:pPr>
    <w:rPr>
      <w:rFonts w:eastAsiaTheme="minorHAnsi"/>
      <w:color w:val="000000" w:themeColor="text1"/>
      <w:sz w:val="20"/>
      <w:szCs w:val="20"/>
      <w:lang w:val="de-DE" w:eastAsia="de-CH"/>
    </w:rPr>
    <w:tblPr>
      <w:tblStyleRowBandSize w:val="1"/>
      <w:tblStyleColBandSize w:val="1"/>
      <w:tblBorders>
        <w:insideH w:val="single" w:sz="4" w:space="0" w:color="FFFFFF" w:themeColor="background1"/>
      </w:tblBorders>
    </w:tblPr>
    <w:tcPr>
      <w:shd w:val="clear" w:color="auto" w:fill="ECE9E3" w:themeFill="accent5" w:themeFillTint="33"/>
    </w:tcPr>
    <w:tblStylePr w:type="firstRow">
      <w:rPr>
        <w:b/>
        <w:bCs/>
      </w:rPr>
      <w:tblPr/>
      <w:tcPr>
        <w:shd w:val="clear" w:color="auto" w:fill="D9D4C7" w:themeFill="accent5" w:themeFillTint="66"/>
      </w:tcPr>
    </w:tblStylePr>
    <w:tblStylePr w:type="lastRow">
      <w:rPr>
        <w:b/>
        <w:bCs/>
        <w:color w:val="000000" w:themeColor="text1"/>
      </w:rPr>
      <w:tblPr/>
      <w:tcPr>
        <w:shd w:val="clear" w:color="auto" w:fill="D9D4C7" w:themeFill="accent5" w:themeFillTint="66"/>
      </w:tcPr>
    </w:tblStylePr>
    <w:tblStylePr w:type="firstCol">
      <w:rPr>
        <w:color w:val="FFFFFF" w:themeColor="background1"/>
      </w:rPr>
      <w:tblPr/>
      <w:tcPr>
        <w:shd w:val="clear" w:color="auto" w:fill="7B7053" w:themeFill="accent5" w:themeFillShade="BF"/>
      </w:tcPr>
    </w:tblStylePr>
    <w:tblStylePr w:type="lastCol">
      <w:rPr>
        <w:color w:val="FFFFFF" w:themeColor="background1"/>
      </w:rPr>
      <w:tblPr/>
      <w:tcPr>
        <w:shd w:val="clear" w:color="auto" w:fill="7B7053" w:themeFill="accent5" w:themeFillShade="BF"/>
      </w:tcPr>
    </w:tblStylePr>
    <w:tblStylePr w:type="band1Vert">
      <w:tblPr/>
      <w:tcPr>
        <w:shd w:val="clear" w:color="auto" w:fill="D0CAB9" w:themeFill="accent5" w:themeFillTint="7F"/>
      </w:tcPr>
    </w:tblStylePr>
    <w:tblStylePr w:type="band1Horz">
      <w:tblPr/>
      <w:tcPr>
        <w:shd w:val="clear" w:color="auto" w:fill="D0CAB9" w:themeFill="accent5" w:themeFillTint="7F"/>
      </w:tcPr>
    </w:tblStylePr>
  </w:style>
  <w:style w:type="table" w:customStyle="1" w:styleId="FarbigesRasterAkzent6">
    <w:name w:val="Farbiges Raster;Akzent 6"/>
    <w:basedOn w:val="NormaleTabelle"/>
    <w:uiPriority w:val="73"/>
    <w:rsid w:val="00401A6B"/>
    <w:pPr>
      <w:spacing w:before="40" w:after="0" w:line="240" w:lineRule="auto"/>
    </w:pPr>
    <w:rPr>
      <w:rFonts w:eastAsiaTheme="minorHAnsi"/>
      <w:color w:val="000000" w:themeColor="text1"/>
      <w:sz w:val="20"/>
      <w:szCs w:val="20"/>
      <w:lang w:val="de-DE" w:eastAsia="de-CH"/>
    </w:rPr>
    <w:tblPr>
      <w:tblStyleRowBandSize w:val="1"/>
      <w:tblStyleColBandSize w:val="1"/>
      <w:tblBorders>
        <w:insideH w:val="single" w:sz="4" w:space="0" w:color="FFFFFF" w:themeColor="background1"/>
      </w:tblBorders>
    </w:tblPr>
    <w:tcPr>
      <w:shd w:val="clear" w:color="auto" w:fill="F5E3D1" w:themeFill="accent6" w:themeFillTint="33"/>
    </w:tcPr>
    <w:tblStylePr w:type="firstRow">
      <w:rPr>
        <w:b/>
        <w:bCs/>
      </w:rPr>
      <w:tblPr/>
      <w:tcPr>
        <w:shd w:val="clear" w:color="auto" w:fill="EBC7A3" w:themeFill="accent6" w:themeFillTint="66"/>
      </w:tcPr>
    </w:tblStylePr>
    <w:tblStylePr w:type="lastRow">
      <w:rPr>
        <w:b/>
        <w:bCs/>
        <w:color w:val="000000" w:themeColor="text1"/>
      </w:rPr>
      <w:tblPr/>
      <w:tcPr>
        <w:shd w:val="clear" w:color="auto" w:fill="EBC7A3" w:themeFill="accent6" w:themeFillTint="66"/>
      </w:tcPr>
    </w:tblStylePr>
    <w:tblStylePr w:type="firstCol">
      <w:rPr>
        <w:color w:val="FFFFFF" w:themeColor="background1"/>
      </w:rPr>
      <w:tblPr/>
      <w:tcPr>
        <w:shd w:val="clear" w:color="auto" w:fill="90571E" w:themeFill="accent6" w:themeFillShade="BF"/>
      </w:tcPr>
    </w:tblStylePr>
    <w:tblStylePr w:type="lastCol">
      <w:rPr>
        <w:color w:val="FFFFFF" w:themeColor="background1"/>
      </w:rPr>
      <w:tblPr/>
      <w:tcPr>
        <w:shd w:val="clear" w:color="auto" w:fill="90571E" w:themeFill="accent6" w:themeFillShade="BF"/>
      </w:tcPr>
    </w:tblStylePr>
    <w:tblStylePr w:type="band1Vert">
      <w:tblPr/>
      <w:tcPr>
        <w:shd w:val="clear" w:color="auto" w:fill="E7B98D" w:themeFill="accent6" w:themeFillTint="7F"/>
      </w:tcPr>
    </w:tblStylePr>
    <w:tblStylePr w:type="band1Horz">
      <w:tblPr/>
      <w:tcPr>
        <w:shd w:val="clear" w:color="auto" w:fill="E7B98D" w:themeFill="accent6" w:themeFillTint="7F"/>
      </w:tcPr>
    </w:tblStylePr>
  </w:style>
  <w:style w:type="table" w:styleId="FarbigeListe">
    <w:name w:val="Colorful List"/>
    <w:basedOn w:val="NormaleTabelle"/>
    <w:uiPriority w:val="72"/>
    <w:rsid w:val="00401A6B"/>
    <w:pPr>
      <w:spacing w:before="40" w:after="0" w:line="240" w:lineRule="auto"/>
    </w:pPr>
    <w:rPr>
      <w:rFonts w:eastAsiaTheme="minorHAnsi"/>
      <w:color w:val="000000" w:themeColor="text1"/>
      <w:sz w:val="20"/>
      <w:szCs w:val="20"/>
      <w:lang w:val="de-DE" w:eastAsia="de-CH"/>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834F3E" w:themeFill="accent2" w:themeFillShade="CC"/>
      </w:tcPr>
    </w:tblStylePr>
    <w:tblStylePr w:type="lastRow">
      <w:rPr>
        <w:b/>
        <w:bCs/>
        <w:color w:val="834F3E"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customStyle="1" w:styleId="FarbigeListeAkzent1">
    <w:name w:val="Farbige Liste;Akzent 1"/>
    <w:basedOn w:val="NormaleTabelle"/>
    <w:uiPriority w:val="72"/>
    <w:rsid w:val="00401A6B"/>
    <w:pPr>
      <w:spacing w:before="40" w:after="0" w:line="240" w:lineRule="auto"/>
    </w:pPr>
    <w:rPr>
      <w:rFonts w:eastAsiaTheme="minorHAnsi"/>
      <w:color w:val="000000" w:themeColor="text1"/>
      <w:sz w:val="20"/>
      <w:szCs w:val="20"/>
      <w:lang w:val="de-DE" w:eastAsia="de-CH"/>
    </w:rPr>
    <w:tblPr>
      <w:tblStyleRowBandSize w:val="1"/>
      <w:tblStyleColBandSize w:val="1"/>
    </w:tblPr>
    <w:tcPr>
      <w:shd w:val="clear" w:color="auto" w:fill="FDF5EA" w:themeFill="accent1" w:themeFillTint="19"/>
    </w:tcPr>
    <w:tblStylePr w:type="firstRow">
      <w:rPr>
        <w:b/>
        <w:bCs/>
        <w:color w:val="FFFFFF" w:themeColor="background1"/>
      </w:rPr>
      <w:tblPr/>
      <w:tcPr>
        <w:tcBorders>
          <w:bottom w:val="single" w:sz="12" w:space="0" w:color="FFFFFF" w:themeColor="background1"/>
        </w:tcBorders>
        <w:shd w:val="clear" w:color="auto" w:fill="834F3E" w:themeFill="accent2" w:themeFillShade="CC"/>
      </w:tcPr>
    </w:tblStylePr>
    <w:tblStylePr w:type="lastRow">
      <w:rPr>
        <w:b/>
        <w:bCs/>
        <w:color w:val="834F3E"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BE7CB" w:themeFill="accent1" w:themeFillTint="3F"/>
      </w:tcPr>
    </w:tblStylePr>
    <w:tblStylePr w:type="band1Horz">
      <w:tblPr/>
      <w:tcPr>
        <w:shd w:val="clear" w:color="auto" w:fill="FCECD5" w:themeFill="accent1" w:themeFillTint="33"/>
      </w:tcPr>
    </w:tblStylePr>
  </w:style>
  <w:style w:type="table" w:customStyle="1" w:styleId="FarbigeListeAkzent2">
    <w:name w:val="Farbige Liste;Akzent 2"/>
    <w:basedOn w:val="NormaleTabelle"/>
    <w:uiPriority w:val="72"/>
    <w:rsid w:val="00401A6B"/>
    <w:pPr>
      <w:spacing w:before="40" w:after="0" w:line="240" w:lineRule="auto"/>
    </w:pPr>
    <w:rPr>
      <w:rFonts w:eastAsiaTheme="minorHAnsi"/>
      <w:color w:val="000000" w:themeColor="text1"/>
      <w:sz w:val="20"/>
      <w:szCs w:val="20"/>
      <w:lang w:val="de-DE" w:eastAsia="de-CH"/>
    </w:rPr>
    <w:tblPr>
      <w:tblStyleRowBandSize w:val="1"/>
      <w:tblStyleColBandSize w:val="1"/>
    </w:tblPr>
    <w:tcPr>
      <w:shd w:val="clear" w:color="auto" w:fill="F6EFED" w:themeFill="accent2" w:themeFillTint="19"/>
    </w:tcPr>
    <w:tblStylePr w:type="firstRow">
      <w:rPr>
        <w:b/>
        <w:bCs/>
        <w:color w:val="FFFFFF" w:themeColor="background1"/>
      </w:rPr>
      <w:tblPr/>
      <w:tcPr>
        <w:tcBorders>
          <w:bottom w:val="single" w:sz="12" w:space="0" w:color="FFFFFF" w:themeColor="background1"/>
        </w:tcBorders>
        <w:shd w:val="clear" w:color="auto" w:fill="834F3E" w:themeFill="accent2" w:themeFillShade="CC"/>
      </w:tcPr>
    </w:tblStylePr>
    <w:tblStylePr w:type="lastRow">
      <w:rPr>
        <w:b/>
        <w:bCs/>
        <w:color w:val="834F3E"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9D8D2" w:themeFill="accent2" w:themeFillTint="3F"/>
      </w:tcPr>
    </w:tblStylePr>
    <w:tblStylePr w:type="band1Horz">
      <w:tblPr/>
      <w:tcPr>
        <w:shd w:val="clear" w:color="auto" w:fill="EDDFDA" w:themeFill="accent2" w:themeFillTint="33"/>
      </w:tcPr>
    </w:tblStylePr>
  </w:style>
  <w:style w:type="table" w:customStyle="1" w:styleId="FarbigeListeAkzent3">
    <w:name w:val="Farbige Liste;Akzent 3"/>
    <w:basedOn w:val="NormaleTabelle"/>
    <w:uiPriority w:val="72"/>
    <w:rsid w:val="00401A6B"/>
    <w:pPr>
      <w:spacing w:before="40" w:after="0" w:line="240" w:lineRule="auto"/>
    </w:pPr>
    <w:rPr>
      <w:rFonts w:eastAsiaTheme="minorHAnsi"/>
      <w:color w:val="000000" w:themeColor="text1"/>
      <w:sz w:val="20"/>
      <w:szCs w:val="20"/>
      <w:lang w:val="de-DE" w:eastAsia="de-CH"/>
    </w:rPr>
    <w:tblPr>
      <w:tblStyleRowBandSize w:val="1"/>
      <w:tblStyleColBandSize w:val="1"/>
    </w:tblPr>
    <w:tcPr>
      <w:shd w:val="clear" w:color="auto" w:fill="F7F3F2" w:themeFill="accent3" w:themeFillTint="19"/>
    </w:tcPr>
    <w:tblStylePr w:type="firstRow">
      <w:rPr>
        <w:b/>
        <w:bCs/>
        <w:color w:val="FFFFFF" w:themeColor="background1"/>
      </w:rPr>
      <w:tblPr/>
      <w:tcPr>
        <w:tcBorders>
          <w:bottom w:val="single" w:sz="12" w:space="0" w:color="FFFFFF" w:themeColor="background1"/>
        </w:tcBorders>
        <w:shd w:val="clear" w:color="auto" w:fill="AC7947" w:themeFill="accent4" w:themeFillShade="CC"/>
      </w:tcPr>
    </w:tblStylePr>
    <w:tblStylePr w:type="lastRow">
      <w:rPr>
        <w:b/>
        <w:bCs/>
        <w:color w:val="AC7947"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CE2DF" w:themeFill="accent3" w:themeFillTint="3F"/>
      </w:tcPr>
    </w:tblStylePr>
    <w:tblStylePr w:type="band1Horz">
      <w:tblPr/>
      <w:tcPr>
        <w:shd w:val="clear" w:color="auto" w:fill="F0E7E5" w:themeFill="accent3" w:themeFillTint="33"/>
      </w:tcPr>
    </w:tblStylePr>
  </w:style>
  <w:style w:type="table" w:customStyle="1" w:styleId="FarbigeListeAkzent4">
    <w:name w:val="Farbige Liste;Akzent 4"/>
    <w:basedOn w:val="NormaleTabelle"/>
    <w:uiPriority w:val="72"/>
    <w:rsid w:val="00401A6B"/>
    <w:pPr>
      <w:spacing w:before="40" w:after="0" w:line="240" w:lineRule="auto"/>
    </w:pPr>
    <w:rPr>
      <w:rFonts w:eastAsiaTheme="minorHAnsi"/>
      <w:color w:val="000000" w:themeColor="text1"/>
      <w:sz w:val="20"/>
      <w:szCs w:val="20"/>
      <w:lang w:val="de-DE" w:eastAsia="de-CH"/>
    </w:rPr>
    <w:tblPr>
      <w:tblStyleRowBandSize w:val="1"/>
      <w:tblStyleColBandSize w:val="1"/>
    </w:tblPr>
    <w:tcPr>
      <w:shd w:val="clear" w:color="auto" w:fill="F9F4F0" w:themeFill="accent4" w:themeFillTint="19"/>
    </w:tcPr>
    <w:tblStylePr w:type="firstRow">
      <w:rPr>
        <w:b/>
        <w:bCs/>
        <w:color w:val="FFFFFF" w:themeColor="background1"/>
      </w:rPr>
      <w:tblPr/>
      <w:tcPr>
        <w:tcBorders>
          <w:bottom w:val="single" w:sz="12" w:space="0" w:color="FFFFFF" w:themeColor="background1"/>
        </w:tcBorders>
        <w:shd w:val="clear" w:color="auto" w:fill="9C685B" w:themeFill="accent3" w:themeFillShade="CC"/>
      </w:tcPr>
    </w:tblStylePr>
    <w:tblStylePr w:type="lastRow">
      <w:rPr>
        <w:b/>
        <w:bCs/>
        <w:color w:val="9C685B"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0E5DA" w:themeFill="accent4" w:themeFillTint="3F"/>
      </w:tcPr>
    </w:tblStylePr>
    <w:tblStylePr w:type="band1Horz">
      <w:tblPr/>
      <w:tcPr>
        <w:shd w:val="clear" w:color="auto" w:fill="F3EAE1" w:themeFill="accent4" w:themeFillTint="33"/>
      </w:tcPr>
    </w:tblStylePr>
  </w:style>
  <w:style w:type="table" w:customStyle="1" w:styleId="FarbigeListeAkzent5">
    <w:name w:val="Farbige Liste;Akzent 5"/>
    <w:basedOn w:val="NormaleTabelle"/>
    <w:uiPriority w:val="72"/>
    <w:rsid w:val="00401A6B"/>
    <w:pPr>
      <w:spacing w:before="40" w:after="0" w:line="240" w:lineRule="auto"/>
    </w:pPr>
    <w:rPr>
      <w:rFonts w:eastAsiaTheme="minorHAnsi"/>
      <w:color w:val="000000" w:themeColor="text1"/>
      <w:sz w:val="20"/>
      <w:szCs w:val="20"/>
      <w:lang w:val="de-DE" w:eastAsia="de-CH"/>
    </w:rPr>
    <w:tblPr>
      <w:tblStyleRowBandSize w:val="1"/>
      <w:tblStyleColBandSize w:val="1"/>
    </w:tblPr>
    <w:tcPr>
      <w:shd w:val="clear" w:color="auto" w:fill="F5F4F1" w:themeFill="accent5" w:themeFillTint="19"/>
    </w:tcPr>
    <w:tblStylePr w:type="firstRow">
      <w:rPr>
        <w:b/>
        <w:bCs/>
        <w:color w:val="FFFFFF" w:themeColor="background1"/>
      </w:rPr>
      <w:tblPr/>
      <w:tcPr>
        <w:tcBorders>
          <w:bottom w:val="single" w:sz="12" w:space="0" w:color="FFFFFF" w:themeColor="background1"/>
        </w:tcBorders>
        <w:shd w:val="clear" w:color="auto" w:fill="9A5D20" w:themeFill="accent6" w:themeFillShade="CC"/>
      </w:tcPr>
    </w:tblStylePr>
    <w:tblStylePr w:type="lastRow">
      <w:rPr>
        <w:b/>
        <w:bCs/>
        <w:color w:val="9A5D20"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7E4DC" w:themeFill="accent5" w:themeFillTint="3F"/>
      </w:tcPr>
    </w:tblStylePr>
    <w:tblStylePr w:type="band1Horz">
      <w:tblPr/>
      <w:tcPr>
        <w:shd w:val="clear" w:color="auto" w:fill="ECE9E3" w:themeFill="accent5" w:themeFillTint="33"/>
      </w:tcPr>
    </w:tblStylePr>
  </w:style>
  <w:style w:type="table" w:customStyle="1" w:styleId="FarbigeListeAkzent6">
    <w:name w:val="Farbige Liste;Akzent 6"/>
    <w:basedOn w:val="NormaleTabelle"/>
    <w:uiPriority w:val="72"/>
    <w:rsid w:val="00401A6B"/>
    <w:pPr>
      <w:spacing w:before="40" w:after="0" w:line="240" w:lineRule="auto"/>
    </w:pPr>
    <w:rPr>
      <w:rFonts w:eastAsiaTheme="minorHAnsi"/>
      <w:color w:val="000000" w:themeColor="text1"/>
      <w:sz w:val="20"/>
      <w:szCs w:val="20"/>
      <w:lang w:val="de-DE" w:eastAsia="de-CH"/>
    </w:rPr>
    <w:tblPr>
      <w:tblStyleRowBandSize w:val="1"/>
      <w:tblStyleColBandSize w:val="1"/>
    </w:tblPr>
    <w:tcPr>
      <w:shd w:val="clear" w:color="auto" w:fill="FAF1E8" w:themeFill="accent6" w:themeFillTint="19"/>
    </w:tcPr>
    <w:tblStylePr w:type="firstRow">
      <w:rPr>
        <w:b/>
        <w:bCs/>
        <w:color w:val="FFFFFF" w:themeColor="background1"/>
      </w:rPr>
      <w:tblPr/>
      <w:tcPr>
        <w:tcBorders>
          <w:bottom w:val="single" w:sz="12" w:space="0" w:color="FFFFFF" w:themeColor="background1"/>
        </w:tcBorders>
        <w:shd w:val="clear" w:color="auto" w:fill="847859" w:themeFill="accent5" w:themeFillShade="CC"/>
      </w:tcPr>
    </w:tblStylePr>
    <w:tblStylePr w:type="lastRow">
      <w:rPr>
        <w:b/>
        <w:bCs/>
        <w:color w:val="847859"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3DCC6" w:themeFill="accent6" w:themeFillTint="3F"/>
      </w:tcPr>
    </w:tblStylePr>
    <w:tblStylePr w:type="band1Horz">
      <w:tblPr/>
      <w:tcPr>
        <w:shd w:val="clear" w:color="auto" w:fill="F5E3D1" w:themeFill="accent6" w:themeFillTint="33"/>
      </w:tcPr>
    </w:tblStylePr>
  </w:style>
  <w:style w:type="table" w:styleId="FarbigeSchattierung">
    <w:name w:val="Colorful Shading"/>
    <w:basedOn w:val="NormaleTabelle"/>
    <w:uiPriority w:val="71"/>
    <w:rsid w:val="00401A6B"/>
    <w:pPr>
      <w:spacing w:before="40" w:after="0" w:line="240" w:lineRule="auto"/>
    </w:pPr>
    <w:rPr>
      <w:rFonts w:eastAsiaTheme="minorHAnsi"/>
      <w:color w:val="000000" w:themeColor="text1"/>
      <w:sz w:val="20"/>
      <w:szCs w:val="20"/>
      <w:lang w:val="de-DE" w:eastAsia="de-CH"/>
    </w:rPr>
    <w:tblPr>
      <w:tblStyleRowBandSize w:val="1"/>
      <w:tblStyleColBandSize w:val="1"/>
      <w:tblBorders>
        <w:top w:val="single" w:sz="24" w:space="0" w:color="A5644E"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A5644E"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customStyle="1" w:styleId="FarbigeSchattierungAkzent1">
    <w:name w:val="Farbige Schattierung;Akzent 1"/>
    <w:basedOn w:val="NormaleTabelle"/>
    <w:uiPriority w:val="71"/>
    <w:rsid w:val="00401A6B"/>
    <w:pPr>
      <w:spacing w:before="40" w:after="0" w:line="240" w:lineRule="auto"/>
    </w:pPr>
    <w:rPr>
      <w:rFonts w:eastAsiaTheme="minorHAnsi"/>
      <w:color w:val="000000" w:themeColor="text1"/>
      <w:sz w:val="20"/>
      <w:szCs w:val="20"/>
      <w:lang w:val="de-DE" w:eastAsia="de-CH"/>
    </w:rPr>
    <w:tblPr>
      <w:tblStyleRowBandSize w:val="1"/>
      <w:tblStyleColBandSize w:val="1"/>
      <w:tblBorders>
        <w:top w:val="single" w:sz="24" w:space="0" w:color="A5644E" w:themeColor="accent2"/>
        <w:left w:val="single" w:sz="4" w:space="0" w:color="F0A22E" w:themeColor="accent1"/>
        <w:bottom w:val="single" w:sz="4" w:space="0" w:color="F0A22E" w:themeColor="accent1"/>
        <w:right w:val="single" w:sz="4" w:space="0" w:color="F0A22E" w:themeColor="accent1"/>
        <w:insideH w:val="single" w:sz="4" w:space="0" w:color="FFFFFF" w:themeColor="background1"/>
        <w:insideV w:val="single" w:sz="4" w:space="0" w:color="FFFFFF" w:themeColor="background1"/>
      </w:tblBorders>
    </w:tblPr>
    <w:tcPr>
      <w:shd w:val="clear" w:color="auto" w:fill="FDF5EA" w:themeFill="accent1" w:themeFillTint="19"/>
    </w:tcPr>
    <w:tblStylePr w:type="firstRow">
      <w:rPr>
        <w:b/>
        <w:bCs/>
      </w:rPr>
      <w:tblPr/>
      <w:tcPr>
        <w:tcBorders>
          <w:top w:val="nil"/>
          <w:left w:val="nil"/>
          <w:bottom w:val="single" w:sz="24" w:space="0" w:color="A5644E"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9F630B" w:themeFill="accent1" w:themeFillShade="99"/>
      </w:tcPr>
    </w:tblStylePr>
    <w:tblStylePr w:type="firstCol">
      <w:rPr>
        <w:color w:val="FFFFFF" w:themeColor="background1"/>
      </w:rPr>
      <w:tblPr/>
      <w:tcPr>
        <w:tcBorders>
          <w:top w:val="nil"/>
          <w:left w:val="nil"/>
          <w:bottom w:val="nil"/>
          <w:right w:val="nil"/>
          <w:insideH w:val="single" w:sz="4" w:space="0" w:color="9F630B" w:themeColor="accent1" w:themeShade="99"/>
          <w:insideV w:val="nil"/>
        </w:tcBorders>
        <w:shd w:val="clear" w:color="auto" w:fill="9F630B"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9F630B" w:themeFill="accent1" w:themeFillShade="99"/>
      </w:tcPr>
    </w:tblStylePr>
    <w:tblStylePr w:type="band1Vert">
      <w:tblPr/>
      <w:tcPr>
        <w:shd w:val="clear" w:color="auto" w:fill="F9D9AB" w:themeFill="accent1" w:themeFillTint="66"/>
      </w:tcPr>
    </w:tblStylePr>
    <w:tblStylePr w:type="band1Horz">
      <w:tblPr/>
      <w:tcPr>
        <w:shd w:val="clear" w:color="auto" w:fill="F7D096" w:themeFill="accent1" w:themeFillTint="7F"/>
      </w:tcPr>
    </w:tblStylePr>
    <w:tblStylePr w:type="neCell">
      <w:rPr>
        <w:color w:val="000000" w:themeColor="text1"/>
      </w:rPr>
    </w:tblStylePr>
    <w:tblStylePr w:type="nwCell">
      <w:rPr>
        <w:color w:val="000000" w:themeColor="text1"/>
      </w:rPr>
    </w:tblStylePr>
  </w:style>
  <w:style w:type="table" w:customStyle="1" w:styleId="FarbigeSchattierungAkzent2">
    <w:name w:val="Farbige Schattierung;Akzent 2"/>
    <w:basedOn w:val="NormaleTabelle"/>
    <w:uiPriority w:val="71"/>
    <w:rsid w:val="00401A6B"/>
    <w:pPr>
      <w:spacing w:before="40" w:after="0" w:line="240" w:lineRule="auto"/>
    </w:pPr>
    <w:rPr>
      <w:rFonts w:eastAsiaTheme="minorHAnsi"/>
      <w:color w:val="000000" w:themeColor="text1"/>
      <w:sz w:val="20"/>
      <w:szCs w:val="20"/>
      <w:lang w:val="de-DE" w:eastAsia="de-CH"/>
    </w:rPr>
    <w:tblPr>
      <w:tblStyleRowBandSize w:val="1"/>
      <w:tblStyleColBandSize w:val="1"/>
      <w:tblBorders>
        <w:top w:val="single" w:sz="24" w:space="0" w:color="A5644E" w:themeColor="accent2"/>
        <w:left w:val="single" w:sz="4" w:space="0" w:color="A5644E" w:themeColor="accent2"/>
        <w:bottom w:val="single" w:sz="4" w:space="0" w:color="A5644E" w:themeColor="accent2"/>
        <w:right w:val="single" w:sz="4" w:space="0" w:color="A5644E" w:themeColor="accent2"/>
        <w:insideH w:val="single" w:sz="4" w:space="0" w:color="FFFFFF" w:themeColor="background1"/>
        <w:insideV w:val="single" w:sz="4" w:space="0" w:color="FFFFFF" w:themeColor="background1"/>
      </w:tblBorders>
    </w:tblPr>
    <w:tcPr>
      <w:shd w:val="clear" w:color="auto" w:fill="F6EFED" w:themeFill="accent2" w:themeFillTint="19"/>
    </w:tcPr>
    <w:tblStylePr w:type="firstRow">
      <w:rPr>
        <w:b/>
        <w:bCs/>
      </w:rPr>
      <w:tblPr/>
      <w:tcPr>
        <w:tcBorders>
          <w:top w:val="nil"/>
          <w:left w:val="nil"/>
          <w:bottom w:val="single" w:sz="24" w:space="0" w:color="A5644E"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623B2E" w:themeFill="accent2" w:themeFillShade="99"/>
      </w:tcPr>
    </w:tblStylePr>
    <w:tblStylePr w:type="firstCol">
      <w:rPr>
        <w:color w:val="FFFFFF" w:themeColor="background1"/>
      </w:rPr>
      <w:tblPr/>
      <w:tcPr>
        <w:tcBorders>
          <w:top w:val="nil"/>
          <w:left w:val="nil"/>
          <w:bottom w:val="nil"/>
          <w:right w:val="nil"/>
          <w:insideH w:val="single" w:sz="4" w:space="0" w:color="623B2E" w:themeColor="accent2" w:themeShade="99"/>
          <w:insideV w:val="nil"/>
        </w:tcBorders>
        <w:shd w:val="clear" w:color="auto" w:fill="623B2E"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623B2E" w:themeFill="accent2" w:themeFillShade="99"/>
      </w:tcPr>
    </w:tblStylePr>
    <w:tblStylePr w:type="band1Vert">
      <w:tblPr/>
      <w:tcPr>
        <w:shd w:val="clear" w:color="auto" w:fill="DCBFB6" w:themeFill="accent2" w:themeFillTint="66"/>
      </w:tcPr>
    </w:tblStylePr>
    <w:tblStylePr w:type="band1Horz">
      <w:tblPr/>
      <w:tcPr>
        <w:shd w:val="clear" w:color="auto" w:fill="D4B0A4" w:themeFill="accent2" w:themeFillTint="7F"/>
      </w:tcPr>
    </w:tblStylePr>
    <w:tblStylePr w:type="neCell">
      <w:rPr>
        <w:color w:val="000000" w:themeColor="text1"/>
      </w:rPr>
    </w:tblStylePr>
    <w:tblStylePr w:type="nwCell">
      <w:rPr>
        <w:color w:val="000000" w:themeColor="text1"/>
      </w:rPr>
    </w:tblStylePr>
  </w:style>
  <w:style w:type="table" w:customStyle="1" w:styleId="FarbigeSchattierungAkzent3">
    <w:name w:val="Farbige Schattierung;Akzent 3"/>
    <w:basedOn w:val="NormaleTabelle"/>
    <w:uiPriority w:val="71"/>
    <w:rsid w:val="00401A6B"/>
    <w:pPr>
      <w:spacing w:before="40" w:after="0" w:line="240" w:lineRule="auto"/>
    </w:pPr>
    <w:rPr>
      <w:rFonts w:eastAsiaTheme="minorHAnsi"/>
      <w:color w:val="000000" w:themeColor="text1"/>
      <w:sz w:val="20"/>
      <w:szCs w:val="20"/>
      <w:lang w:val="de-DE" w:eastAsia="de-CH"/>
    </w:rPr>
    <w:tblPr>
      <w:tblStyleRowBandSize w:val="1"/>
      <w:tblStyleColBandSize w:val="1"/>
      <w:tblBorders>
        <w:top w:val="single" w:sz="24" w:space="0" w:color="C3986D" w:themeColor="accent4"/>
        <w:left w:val="single" w:sz="4" w:space="0" w:color="B58B80" w:themeColor="accent3"/>
        <w:bottom w:val="single" w:sz="4" w:space="0" w:color="B58B80" w:themeColor="accent3"/>
        <w:right w:val="single" w:sz="4" w:space="0" w:color="B58B80" w:themeColor="accent3"/>
        <w:insideH w:val="single" w:sz="4" w:space="0" w:color="FFFFFF" w:themeColor="background1"/>
        <w:insideV w:val="single" w:sz="4" w:space="0" w:color="FFFFFF" w:themeColor="background1"/>
      </w:tblBorders>
    </w:tblPr>
    <w:tcPr>
      <w:shd w:val="clear" w:color="auto" w:fill="F7F3F2" w:themeFill="accent3" w:themeFillTint="19"/>
    </w:tcPr>
    <w:tblStylePr w:type="firstRow">
      <w:rPr>
        <w:b/>
        <w:bCs/>
      </w:rPr>
      <w:tblPr/>
      <w:tcPr>
        <w:tcBorders>
          <w:top w:val="nil"/>
          <w:left w:val="nil"/>
          <w:bottom w:val="single" w:sz="24" w:space="0" w:color="C3986D"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54E44" w:themeFill="accent3" w:themeFillShade="99"/>
      </w:tcPr>
    </w:tblStylePr>
    <w:tblStylePr w:type="firstCol">
      <w:rPr>
        <w:color w:val="FFFFFF" w:themeColor="background1"/>
      </w:rPr>
      <w:tblPr/>
      <w:tcPr>
        <w:tcBorders>
          <w:top w:val="nil"/>
          <w:left w:val="nil"/>
          <w:bottom w:val="nil"/>
          <w:right w:val="nil"/>
          <w:insideH w:val="single" w:sz="4" w:space="0" w:color="754E44" w:themeColor="accent3" w:themeShade="99"/>
          <w:insideV w:val="nil"/>
        </w:tcBorders>
        <w:shd w:val="clear" w:color="auto" w:fill="754E44"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754E44" w:themeFill="accent3" w:themeFillShade="99"/>
      </w:tcPr>
    </w:tblStylePr>
    <w:tblStylePr w:type="band1Vert">
      <w:tblPr/>
      <w:tcPr>
        <w:shd w:val="clear" w:color="auto" w:fill="E1D0CC" w:themeFill="accent3" w:themeFillTint="66"/>
      </w:tcPr>
    </w:tblStylePr>
    <w:tblStylePr w:type="band1Horz">
      <w:tblPr/>
      <w:tcPr>
        <w:shd w:val="clear" w:color="auto" w:fill="DAC4BF" w:themeFill="accent3" w:themeFillTint="7F"/>
      </w:tcPr>
    </w:tblStylePr>
  </w:style>
  <w:style w:type="table" w:customStyle="1" w:styleId="FarbigeSchattierungAkzent4">
    <w:name w:val="Farbige Schattierung;Akzent 4"/>
    <w:basedOn w:val="NormaleTabelle"/>
    <w:uiPriority w:val="71"/>
    <w:rsid w:val="00401A6B"/>
    <w:pPr>
      <w:spacing w:before="40" w:after="0" w:line="240" w:lineRule="auto"/>
    </w:pPr>
    <w:rPr>
      <w:rFonts w:eastAsiaTheme="minorHAnsi"/>
      <w:color w:val="000000" w:themeColor="text1"/>
      <w:sz w:val="20"/>
      <w:szCs w:val="20"/>
      <w:lang w:val="de-DE" w:eastAsia="de-CH"/>
    </w:rPr>
    <w:tblPr>
      <w:tblStyleRowBandSize w:val="1"/>
      <w:tblStyleColBandSize w:val="1"/>
      <w:tblBorders>
        <w:top w:val="single" w:sz="24" w:space="0" w:color="B58B80" w:themeColor="accent3"/>
        <w:left w:val="single" w:sz="4" w:space="0" w:color="C3986D" w:themeColor="accent4"/>
        <w:bottom w:val="single" w:sz="4" w:space="0" w:color="C3986D" w:themeColor="accent4"/>
        <w:right w:val="single" w:sz="4" w:space="0" w:color="C3986D" w:themeColor="accent4"/>
        <w:insideH w:val="single" w:sz="4" w:space="0" w:color="FFFFFF" w:themeColor="background1"/>
        <w:insideV w:val="single" w:sz="4" w:space="0" w:color="FFFFFF" w:themeColor="background1"/>
      </w:tblBorders>
    </w:tblPr>
    <w:tcPr>
      <w:shd w:val="clear" w:color="auto" w:fill="F9F4F0" w:themeFill="accent4" w:themeFillTint="19"/>
    </w:tcPr>
    <w:tblStylePr w:type="firstRow">
      <w:rPr>
        <w:b/>
        <w:bCs/>
      </w:rPr>
      <w:tblPr/>
      <w:tcPr>
        <w:tcBorders>
          <w:top w:val="nil"/>
          <w:left w:val="nil"/>
          <w:bottom w:val="single" w:sz="24" w:space="0" w:color="B58B80"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815B35" w:themeFill="accent4" w:themeFillShade="99"/>
      </w:tcPr>
    </w:tblStylePr>
    <w:tblStylePr w:type="firstCol">
      <w:rPr>
        <w:color w:val="FFFFFF" w:themeColor="background1"/>
      </w:rPr>
      <w:tblPr/>
      <w:tcPr>
        <w:tcBorders>
          <w:top w:val="nil"/>
          <w:left w:val="nil"/>
          <w:bottom w:val="nil"/>
          <w:right w:val="nil"/>
          <w:insideH w:val="single" w:sz="4" w:space="0" w:color="815B35" w:themeColor="accent4" w:themeShade="99"/>
          <w:insideV w:val="nil"/>
        </w:tcBorders>
        <w:shd w:val="clear" w:color="auto" w:fill="815B35"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815B35" w:themeFill="accent4" w:themeFillShade="99"/>
      </w:tcPr>
    </w:tblStylePr>
    <w:tblStylePr w:type="band1Vert">
      <w:tblPr/>
      <w:tcPr>
        <w:shd w:val="clear" w:color="auto" w:fill="E7D5C4" w:themeFill="accent4" w:themeFillTint="66"/>
      </w:tcPr>
    </w:tblStylePr>
    <w:tblStylePr w:type="band1Horz">
      <w:tblPr/>
      <w:tcPr>
        <w:shd w:val="clear" w:color="auto" w:fill="E1CBB6" w:themeFill="accent4" w:themeFillTint="7F"/>
      </w:tcPr>
    </w:tblStylePr>
    <w:tblStylePr w:type="neCell">
      <w:rPr>
        <w:color w:val="000000" w:themeColor="text1"/>
      </w:rPr>
    </w:tblStylePr>
    <w:tblStylePr w:type="nwCell">
      <w:rPr>
        <w:color w:val="000000" w:themeColor="text1"/>
      </w:rPr>
    </w:tblStylePr>
  </w:style>
  <w:style w:type="table" w:customStyle="1" w:styleId="FarbigeSchattierungAkzent5">
    <w:name w:val="Farbige Schattierung;Akzent 5"/>
    <w:basedOn w:val="NormaleTabelle"/>
    <w:uiPriority w:val="71"/>
    <w:rsid w:val="00401A6B"/>
    <w:pPr>
      <w:spacing w:before="40" w:after="0" w:line="240" w:lineRule="auto"/>
    </w:pPr>
    <w:rPr>
      <w:rFonts w:eastAsiaTheme="minorHAnsi"/>
      <w:color w:val="000000" w:themeColor="text1"/>
      <w:sz w:val="20"/>
      <w:szCs w:val="20"/>
      <w:lang w:val="de-DE" w:eastAsia="de-CH"/>
    </w:rPr>
    <w:tblPr>
      <w:tblStyleRowBandSize w:val="1"/>
      <w:tblStyleColBandSize w:val="1"/>
      <w:tblBorders>
        <w:top w:val="single" w:sz="24" w:space="0" w:color="C17529" w:themeColor="accent6"/>
        <w:left w:val="single" w:sz="4" w:space="0" w:color="A19574" w:themeColor="accent5"/>
        <w:bottom w:val="single" w:sz="4" w:space="0" w:color="A19574" w:themeColor="accent5"/>
        <w:right w:val="single" w:sz="4" w:space="0" w:color="A19574" w:themeColor="accent5"/>
        <w:insideH w:val="single" w:sz="4" w:space="0" w:color="FFFFFF" w:themeColor="background1"/>
        <w:insideV w:val="single" w:sz="4" w:space="0" w:color="FFFFFF" w:themeColor="background1"/>
      </w:tblBorders>
    </w:tblPr>
    <w:tcPr>
      <w:shd w:val="clear" w:color="auto" w:fill="F5F4F1" w:themeFill="accent5" w:themeFillTint="19"/>
    </w:tcPr>
    <w:tblStylePr w:type="firstRow">
      <w:rPr>
        <w:b/>
        <w:bCs/>
      </w:rPr>
      <w:tblPr/>
      <w:tcPr>
        <w:tcBorders>
          <w:top w:val="nil"/>
          <w:left w:val="nil"/>
          <w:bottom w:val="single" w:sz="24" w:space="0" w:color="C17529"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635A43" w:themeFill="accent5" w:themeFillShade="99"/>
      </w:tcPr>
    </w:tblStylePr>
    <w:tblStylePr w:type="firstCol">
      <w:rPr>
        <w:color w:val="FFFFFF" w:themeColor="background1"/>
      </w:rPr>
      <w:tblPr/>
      <w:tcPr>
        <w:tcBorders>
          <w:top w:val="nil"/>
          <w:left w:val="nil"/>
          <w:bottom w:val="nil"/>
          <w:right w:val="nil"/>
          <w:insideH w:val="single" w:sz="4" w:space="0" w:color="635A43" w:themeColor="accent5" w:themeShade="99"/>
          <w:insideV w:val="nil"/>
        </w:tcBorders>
        <w:shd w:val="clear" w:color="auto" w:fill="635A43"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635A43" w:themeFill="accent5" w:themeFillShade="99"/>
      </w:tcPr>
    </w:tblStylePr>
    <w:tblStylePr w:type="band1Vert">
      <w:tblPr/>
      <w:tcPr>
        <w:shd w:val="clear" w:color="auto" w:fill="D9D4C7" w:themeFill="accent5" w:themeFillTint="66"/>
      </w:tcPr>
    </w:tblStylePr>
    <w:tblStylePr w:type="band1Horz">
      <w:tblPr/>
      <w:tcPr>
        <w:shd w:val="clear" w:color="auto" w:fill="D0CAB9" w:themeFill="accent5" w:themeFillTint="7F"/>
      </w:tcPr>
    </w:tblStylePr>
    <w:tblStylePr w:type="neCell">
      <w:rPr>
        <w:color w:val="000000" w:themeColor="text1"/>
      </w:rPr>
    </w:tblStylePr>
    <w:tblStylePr w:type="nwCell">
      <w:rPr>
        <w:color w:val="000000" w:themeColor="text1"/>
      </w:rPr>
    </w:tblStylePr>
  </w:style>
  <w:style w:type="table" w:customStyle="1" w:styleId="FarbigeSchattierungAkzent6">
    <w:name w:val="Farbige Schattierung;Akzent 6"/>
    <w:basedOn w:val="NormaleTabelle"/>
    <w:uiPriority w:val="71"/>
    <w:rsid w:val="00401A6B"/>
    <w:pPr>
      <w:spacing w:before="40" w:after="0" w:line="240" w:lineRule="auto"/>
    </w:pPr>
    <w:rPr>
      <w:rFonts w:eastAsiaTheme="minorHAnsi"/>
      <w:color w:val="000000" w:themeColor="text1"/>
      <w:sz w:val="20"/>
      <w:szCs w:val="20"/>
      <w:lang w:val="de-DE" w:eastAsia="de-CH"/>
    </w:rPr>
    <w:tblPr>
      <w:tblStyleRowBandSize w:val="1"/>
      <w:tblStyleColBandSize w:val="1"/>
      <w:tblBorders>
        <w:top w:val="single" w:sz="24" w:space="0" w:color="A19574" w:themeColor="accent5"/>
        <w:left w:val="single" w:sz="4" w:space="0" w:color="C17529" w:themeColor="accent6"/>
        <w:bottom w:val="single" w:sz="4" w:space="0" w:color="C17529" w:themeColor="accent6"/>
        <w:right w:val="single" w:sz="4" w:space="0" w:color="C17529" w:themeColor="accent6"/>
        <w:insideH w:val="single" w:sz="4" w:space="0" w:color="FFFFFF" w:themeColor="background1"/>
        <w:insideV w:val="single" w:sz="4" w:space="0" w:color="FFFFFF" w:themeColor="background1"/>
      </w:tblBorders>
    </w:tblPr>
    <w:tcPr>
      <w:shd w:val="clear" w:color="auto" w:fill="FAF1E8" w:themeFill="accent6" w:themeFillTint="19"/>
    </w:tcPr>
    <w:tblStylePr w:type="firstRow">
      <w:rPr>
        <w:b/>
        <w:bCs/>
      </w:rPr>
      <w:tblPr/>
      <w:tcPr>
        <w:tcBorders>
          <w:top w:val="nil"/>
          <w:left w:val="nil"/>
          <w:bottom w:val="single" w:sz="24" w:space="0" w:color="A19574"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34518" w:themeFill="accent6" w:themeFillShade="99"/>
      </w:tcPr>
    </w:tblStylePr>
    <w:tblStylePr w:type="firstCol">
      <w:rPr>
        <w:color w:val="FFFFFF" w:themeColor="background1"/>
      </w:rPr>
      <w:tblPr/>
      <w:tcPr>
        <w:tcBorders>
          <w:top w:val="nil"/>
          <w:left w:val="nil"/>
          <w:bottom w:val="nil"/>
          <w:right w:val="nil"/>
          <w:insideH w:val="single" w:sz="4" w:space="0" w:color="734518" w:themeColor="accent6" w:themeShade="99"/>
          <w:insideV w:val="nil"/>
        </w:tcBorders>
        <w:shd w:val="clear" w:color="auto" w:fill="73451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734518" w:themeFill="accent6" w:themeFillShade="99"/>
      </w:tcPr>
    </w:tblStylePr>
    <w:tblStylePr w:type="band1Vert">
      <w:tblPr/>
      <w:tcPr>
        <w:shd w:val="clear" w:color="auto" w:fill="EBC7A3" w:themeFill="accent6" w:themeFillTint="66"/>
      </w:tcPr>
    </w:tblStylePr>
    <w:tblStylePr w:type="band1Horz">
      <w:tblPr/>
      <w:tcPr>
        <w:shd w:val="clear" w:color="auto" w:fill="E7B98D" w:themeFill="accent6" w:themeFillTint="7F"/>
      </w:tcPr>
    </w:tblStylePr>
    <w:tblStylePr w:type="neCell">
      <w:rPr>
        <w:color w:val="000000" w:themeColor="text1"/>
      </w:rPr>
    </w:tblStylePr>
    <w:tblStylePr w:type="nwCell">
      <w:rPr>
        <w:color w:val="000000" w:themeColor="text1"/>
      </w:rPr>
    </w:tblStylePr>
  </w:style>
  <w:style w:type="character" w:customStyle="1" w:styleId="Anmerkungsreferenz">
    <w:name w:val="Anmerkungsreferenz"/>
    <w:basedOn w:val="Absatz-Standardschriftart"/>
    <w:uiPriority w:val="99"/>
    <w:semiHidden/>
    <w:unhideWhenUsed/>
    <w:rsid w:val="00401A6B"/>
    <w:rPr>
      <w:sz w:val="16"/>
    </w:rPr>
  </w:style>
  <w:style w:type="paragraph" w:customStyle="1" w:styleId="Anmerkungstext">
    <w:name w:val="Anmerkungstext"/>
    <w:basedOn w:val="Standard"/>
    <w:link w:val="Kommentartextzeichen"/>
    <w:uiPriority w:val="99"/>
    <w:semiHidden/>
    <w:unhideWhenUsed/>
    <w:rsid w:val="00401A6B"/>
    <w:pPr>
      <w:spacing w:before="40" w:after="160" w:line="240" w:lineRule="auto"/>
      <w:jc w:val="both"/>
    </w:pPr>
    <w:rPr>
      <w:rFonts w:asciiTheme="minorHAnsi" w:eastAsiaTheme="minorHAnsi" w:hAnsiTheme="minorHAnsi"/>
      <w:color w:val="595959" w:themeColor="text1" w:themeTint="A6"/>
      <w:kern w:val="20"/>
      <w:sz w:val="20"/>
      <w:szCs w:val="20"/>
      <w:lang w:eastAsia="de-CH"/>
    </w:rPr>
  </w:style>
  <w:style w:type="character" w:customStyle="1" w:styleId="Kommentartextzeichen">
    <w:name w:val="Kommentartextzeichen"/>
    <w:basedOn w:val="Absatz-Standardschriftart"/>
    <w:link w:val="Anmerkungstext"/>
    <w:uiPriority w:val="99"/>
    <w:semiHidden/>
    <w:rsid w:val="00401A6B"/>
    <w:rPr>
      <w:rFonts w:eastAsiaTheme="minorHAnsi"/>
      <w:color w:val="595959" w:themeColor="text1" w:themeTint="A6"/>
      <w:kern w:val="20"/>
      <w:sz w:val="20"/>
      <w:szCs w:val="20"/>
      <w:lang w:eastAsia="de-CH"/>
    </w:rPr>
  </w:style>
  <w:style w:type="paragraph" w:customStyle="1" w:styleId="Anmerkungsthema">
    <w:name w:val="Anmerkungsthema"/>
    <w:basedOn w:val="Anmerkungstext"/>
    <w:next w:val="Anmerkungstext"/>
    <w:link w:val="KommentarthemaZeichen"/>
    <w:uiPriority w:val="99"/>
    <w:semiHidden/>
    <w:unhideWhenUsed/>
    <w:rsid w:val="00401A6B"/>
    <w:rPr>
      <w:b/>
      <w:bCs/>
    </w:rPr>
  </w:style>
  <w:style w:type="character" w:customStyle="1" w:styleId="KommentarthemaZeichen">
    <w:name w:val="Kommentarthema;Zeichen"/>
    <w:basedOn w:val="Kommentartextzeichen"/>
    <w:link w:val="Anmerkungsthema"/>
    <w:uiPriority w:val="99"/>
    <w:semiHidden/>
    <w:rsid w:val="00401A6B"/>
    <w:rPr>
      <w:rFonts w:eastAsiaTheme="minorHAnsi"/>
      <w:b/>
      <w:bCs/>
      <w:color w:val="595959" w:themeColor="text1" w:themeTint="A6"/>
      <w:kern w:val="20"/>
      <w:sz w:val="20"/>
      <w:szCs w:val="20"/>
      <w:lang w:eastAsia="de-CH"/>
    </w:rPr>
  </w:style>
  <w:style w:type="table" w:styleId="DunkleListe">
    <w:name w:val="Dark List"/>
    <w:basedOn w:val="NormaleTabelle"/>
    <w:uiPriority w:val="70"/>
    <w:rsid w:val="00401A6B"/>
    <w:pPr>
      <w:spacing w:before="40" w:after="0" w:line="240" w:lineRule="auto"/>
    </w:pPr>
    <w:rPr>
      <w:rFonts w:eastAsiaTheme="minorHAnsi"/>
      <w:color w:val="FFFFFF" w:themeColor="background1"/>
      <w:sz w:val="20"/>
      <w:szCs w:val="20"/>
      <w:lang w:val="de-DE" w:eastAsia="de-CH"/>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customStyle="1" w:styleId="DunkleListeAkzent1">
    <w:name w:val="Dunkle Liste;Akzent 1"/>
    <w:basedOn w:val="NormaleTabelle"/>
    <w:uiPriority w:val="70"/>
    <w:rsid w:val="00401A6B"/>
    <w:pPr>
      <w:spacing w:before="40" w:after="0" w:line="240" w:lineRule="auto"/>
    </w:pPr>
    <w:rPr>
      <w:rFonts w:eastAsiaTheme="minorHAnsi"/>
      <w:color w:val="FFFFFF" w:themeColor="background1"/>
      <w:sz w:val="20"/>
      <w:szCs w:val="20"/>
      <w:lang w:val="de-DE" w:eastAsia="de-CH"/>
    </w:rPr>
    <w:tblPr>
      <w:tblStyleRowBandSize w:val="1"/>
      <w:tblStyleColBandSize w:val="1"/>
    </w:tblPr>
    <w:tcPr>
      <w:shd w:val="clear" w:color="auto" w:fill="F0A22E"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845209"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C77C0E"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C77C0E" w:themeFill="accent1" w:themeFillShade="BF"/>
      </w:tcPr>
    </w:tblStylePr>
    <w:tblStylePr w:type="band1Vert">
      <w:tblPr/>
      <w:tcPr>
        <w:tcBorders>
          <w:top w:val="nil"/>
          <w:left w:val="nil"/>
          <w:bottom w:val="nil"/>
          <w:right w:val="nil"/>
          <w:insideH w:val="nil"/>
          <w:insideV w:val="nil"/>
        </w:tcBorders>
        <w:shd w:val="clear" w:color="auto" w:fill="C77C0E" w:themeFill="accent1" w:themeFillShade="BF"/>
      </w:tcPr>
    </w:tblStylePr>
    <w:tblStylePr w:type="band1Horz">
      <w:tblPr/>
      <w:tcPr>
        <w:tcBorders>
          <w:top w:val="nil"/>
          <w:left w:val="nil"/>
          <w:bottom w:val="nil"/>
          <w:right w:val="nil"/>
          <w:insideH w:val="nil"/>
          <w:insideV w:val="nil"/>
        </w:tcBorders>
        <w:shd w:val="clear" w:color="auto" w:fill="C77C0E" w:themeFill="accent1" w:themeFillShade="BF"/>
      </w:tcPr>
    </w:tblStylePr>
  </w:style>
  <w:style w:type="table" w:customStyle="1" w:styleId="DunkleListeAkzent2">
    <w:name w:val="Dunkle Liste;Akzent 2"/>
    <w:basedOn w:val="NormaleTabelle"/>
    <w:uiPriority w:val="70"/>
    <w:rsid w:val="00401A6B"/>
    <w:pPr>
      <w:spacing w:before="40" w:after="0" w:line="240" w:lineRule="auto"/>
    </w:pPr>
    <w:rPr>
      <w:rFonts w:eastAsiaTheme="minorHAnsi"/>
      <w:color w:val="FFFFFF" w:themeColor="background1"/>
      <w:sz w:val="20"/>
      <w:szCs w:val="20"/>
      <w:lang w:val="de-DE" w:eastAsia="de-CH"/>
    </w:rPr>
    <w:tblPr>
      <w:tblStyleRowBandSize w:val="1"/>
      <w:tblStyleColBandSize w:val="1"/>
    </w:tblPr>
    <w:tcPr>
      <w:shd w:val="clear" w:color="auto" w:fill="A5644E"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523127"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7B4A3A"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7B4A3A" w:themeFill="accent2" w:themeFillShade="BF"/>
      </w:tcPr>
    </w:tblStylePr>
    <w:tblStylePr w:type="band1Vert">
      <w:tblPr/>
      <w:tcPr>
        <w:tcBorders>
          <w:top w:val="nil"/>
          <w:left w:val="nil"/>
          <w:bottom w:val="nil"/>
          <w:right w:val="nil"/>
          <w:insideH w:val="nil"/>
          <w:insideV w:val="nil"/>
        </w:tcBorders>
        <w:shd w:val="clear" w:color="auto" w:fill="7B4A3A" w:themeFill="accent2" w:themeFillShade="BF"/>
      </w:tcPr>
    </w:tblStylePr>
    <w:tblStylePr w:type="band1Horz">
      <w:tblPr/>
      <w:tcPr>
        <w:tcBorders>
          <w:top w:val="nil"/>
          <w:left w:val="nil"/>
          <w:bottom w:val="nil"/>
          <w:right w:val="nil"/>
          <w:insideH w:val="nil"/>
          <w:insideV w:val="nil"/>
        </w:tcBorders>
        <w:shd w:val="clear" w:color="auto" w:fill="7B4A3A" w:themeFill="accent2" w:themeFillShade="BF"/>
      </w:tcPr>
    </w:tblStylePr>
  </w:style>
  <w:style w:type="table" w:customStyle="1" w:styleId="DunkleListeAkzent3">
    <w:name w:val="Dunkle Liste;Akzent 3"/>
    <w:basedOn w:val="NormaleTabelle"/>
    <w:uiPriority w:val="70"/>
    <w:rsid w:val="00401A6B"/>
    <w:pPr>
      <w:spacing w:before="40" w:after="0" w:line="240" w:lineRule="auto"/>
    </w:pPr>
    <w:rPr>
      <w:rFonts w:eastAsiaTheme="minorHAnsi"/>
      <w:color w:val="FFFFFF" w:themeColor="background1"/>
      <w:sz w:val="20"/>
      <w:szCs w:val="20"/>
      <w:lang w:val="de-DE" w:eastAsia="de-CH"/>
    </w:rPr>
    <w:tblPr>
      <w:tblStyleRowBandSize w:val="1"/>
      <w:tblStyleColBandSize w:val="1"/>
    </w:tblPr>
    <w:tcPr>
      <w:shd w:val="clear" w:color="auto" w:fill="B58B80"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1403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926155"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926155" w:themeFill="accent3" w:themeFillShade="BF"/>
      </w:tcPr>
    </w:tblStylePr>
    <w:tblStylePr w:type="band1Vert">
      <w:tblPr/>
      <w:tcPr>
        <w:tcBorders>
          <w:top w:val="nil"/>
          <w:left w:val="nil"/>
          <w:bottom w:val="nil"/>
          <w:right w:val="nil"/>
          <w:insideH w:val="nil"/>
          <w:insideV w:val="nil"/>
        </w:tcBorders>
        <w:shd w:val="clear" w:color="auto" w:fill="926155" w:themeFill="accent3" w:themeFillShade="BF"/>
      </w:tcPr>
    </w:tblStylePr>
    <w:tblStylePr w:type="band1Horz">
      <w:tblPr/>
      <w:tcPr>
        <w:tcBorders>
          <w:top w:val="nil"/>
          <w:left w:val="nil"/>
          <w:bottom w:val="nil"/>
          <w:right w:val="nil"/>
          <w:insideH w:val="nil"/>
          <w:insideV w:val="nil"/>
        </w:tcBorders>
        <w:shd w:val="clear" w:color="auto" w:fill="926155" w:themeFill="accent3" w:themeFillShade="BF"/>
      </w:tcPr>
    </w:tblStylePr>
  </w:style>
  <w:style w:type="table" w:customStyle="1" w:styleId="DunkleListeAkzent4">
    <w:name w:val="Dunkle Liste;Akzent 4"/>
    <w:basedOn w:val="NormaleTabelle"/>
    <w:uiPriority w:val="70"/>
    <w:rsid w:val="00401A6B"/>
    <w:pPr>
      <w:spacing w:before="40" w:after="0" w:line="240" w:lineRule="auto"/>
    </w:pPr>
    <w:rPr>
      <w:rFonts w:eastAsiaTheme="minorHAnsi"/>
      <w:color w:val="FFFFFF" w:themeColor="background1"/>
      <w:sz w:val="20"/>
      <w:szCs w:val="20"/>
      <w:lang w:val="de-DE" w:eastAsia="de-CH"/>
    </w:rPr>
    <w:tblPr>
      <w:tblStyleRowBandSize w:val="1"/>
      <w:tblStyleColBandSize w:val="1"/>
    </w:tblPr>
    <w:tcPr>
      <w:shd w:val="clear" w:color="auto" w:fill="C3986D"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B4B2C"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A17142"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A17142" w:themeFill="accent4" w:themeFillShade="BF"/>
      </w:tcPr>
    </w:tblStylePr>
    <w:tblStylePr w:type="band1Vert">
      <w:tblPr/>
      <w:tcPr>
        <w:tcBorders>
          <w:top w:val="nil"/>
          <w:left w:val="nil"/>
          <w:bottom w:val="nil"/>
          <w:right w:val="nil"/>
          <w:insideH w:val="nil"/>
          <w:insideV w:val="nil"/>
        </w:tcBorders>
        <w:shd w:val="clear" w:color="auto" w:fill="A17142" w:themeFill="accent4" w:themeFillShade="BF"/>
      </w:tcPr>
    </w:tblStylePr>
    <w:tblStylePr w:type="band1Horz">
      <w:tblPr/>
      <w:tcPr>
        <w:tcBorders>
          <w:top w:val="nil"/>
          <w:left w:val="nil"/>
          <w:bottom w:val="nil"/>
          <w:right w:val="nil"/>
          <w:insideH w:val="nil"/>
          <w:insideV w:val="nil"/>
        </w:tcBorders>
        <w:shd w:val="clear" w:color="auto" w:fill="A17142" w:themeFill="accent4" w:themeFillShade="BF"/>
      </w:tcPr>
    </w:tblStylePr>
  </w:style>
  <w:style w:type="table" w:customStyle="1" w:styleId="DunkleListeAkzent5">
    <w:name w:val="Dunkle Liste;Akzent 5"/>
    <w:basedOn w:val="NormaleTabelle"/>
    <w:uiPriority w:val="70"/>
    <w:rsid w:val="00401A6B"/>
    <w:pPr>
      <w:spacing w:before="40" w:after="0" w:line="240" w:lineRule="auto"/>
    </w:pPr>
    <w:rPr>
      <w:rFonts w:eastAsiaTheme="minorHAnsi"/>
      <w:color w:val="FFFFFF" w:themeColor="background1"/>
      <w:sz w:val="20"/>
      <w:szCs w:val="20"/>
      <w:lang w:val="de-DE" w:eastAsia="de-CH"/>
    </w:rPr>
    <w:tblPr>
      <w:tblStyleRowBandSize w:val="1"/>
      <w:tblStyleColBandSize w:val="1"/>
    </w:tblPr>
    <w:tcPr>
      <w:shd w:val="clear" w:color="auto" w:fill="A19574"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524A3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7B7053"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7B7053" w:themeFill="accent5" w:themeFillShade="BF"/>
      </w:tcPr>
    </w:tblStylePr>
    <w:tblStylePr w:type="band1Vert">
      <w:tblPr/>
      <w:tcPr>
        <w:tcBorders>
          <w:top w:val="nil"/>
          <w:left w:val="nil"/>
          <w:bottom w:val="nil"/>
          <w:right w:val="nil"/>
          <w:insideH w:val="nil"/>
          <w:insideV w:val="nil"/>
        </w:tcBorders>
        <w:shd w:val="clear" w:color="auto" w:fill="7B7053" w:themeFill="accent5" w:themeFillShade="BF"/>
      </w:tcPr>
    </w:tblStylePr>
    <w:tblStylePr w:type="band1Horz">
      <w:tblPr/>
      <w:tcPr>
        <w:tcBorders>
          <w:top w:val="nil"/>
          <w:left w:val="nil"/>
          <w:bottom w:val="nil"/>
          <w:right w:val="nil"/>
          <w:insideH w:val="nil"/>
          <w:insideV w:val="nil"/>
        </w:tcBorders>
        <w:shd w:val="clear" w:color="auto" w:fill="7B7053" w:themeFill="accent5" w:themeFillShade="BF"/>
      </w:tcPr>
    </w:tblStylePr>
  </w:style>
  <w:style w:type="table" w:customStyle="1" w:styleId="DunkleListeAkzent6">
    <w:name w:val="Dunkle Liste;Akzent 6"/>
    <w:basedOn w:val="NormaleTabelle"/>
    <w:uiPriority w:val="70"/>
    <w:rsid w:val="00401A6B"/>
    <w:pPr>
      <w:spacing w:before="40" w:after="0" w:line="240" w:lineRule="auto"/>
    </w:pPr>
    <w:rPr>
      <w:rFonts w:eastAsiaTheme="minorHAnsi"/>
      <w:color w:val="FFFFFF" w:themeColor="background1"/>
      <w:sz w:val="20"/>
      <w:szCs w:val="20"/>
      <w:lang w:val="de-DE" w:eastAsia="de-CH"/>
    </w:rPr>
    <w:tblPr>
      <w:tblStyleRowBandSize w:val="1"/>
      <w:tblStyleColBandSize w:val="1"/>
    </w:tblPr>
    <w:tcPr>
      <w:shd w:val="clear" w:color="auto" w:fill="C17529"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5F3A14"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90571E"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90571E" w:themeFill="accent6" w:themeFillShade="BF"/>
      </w:tcPr>
    </w:tblStylePr>
    <w:tblStylePr w:type="band1Vert">
      <w:tblPr/>
      <w:tcPr>
        <w:tcBorders>
          <w:top w:val="nil"/>
          <w:left w:val="nil"/>
          <w:bottom w:val="nil"/>
          <w:right w:val="nil"/>
          <w:insideH w:val="nil"/>
          <w:insideV w:val="nil"/>
        </w:tcBorders>
        <w:shd w:val="clear" w:color="auto" w:fill="90571E" w:themeFill="accent6" w:themeFillShade="BF"/>
      </w:tcPr>
    </w:tblStylePr>
    <w:tblStylePr w:type="band1Horz">
      <w:tblPr/>
      <w:tcPr>
        <w:tcBorders>
          <w:top w:val="nil"/>
          <w:left w:val="nil"/>
          <w:bottom w:val="nil"/>
          <w:right w:val="nil"/>
          <w:insideH w:val="nil"/>
          <w:insideV w:val="nil"/>
        </w:tcBorders>
        <w:shd w:val="clear" w:color="auto" w:fill="90571E" w:themeFill="accent6" w:themeFillShade="BF"/>
      </w:tcPr>
    </w:tblStylePr>
  </w:style>
  <w:style w:type="paragraph" w:styleId="Datum">
    <w:name w:val="Date"/>
    <w:basedOn w:val="Standard"/>
    <w:next w:val="Standard"/>
    <w:link w:val="DatumZchn"/>
    <w:uiPriority w:val="99"/>
    <w:semiHidden/>
    <w:unhideWhenUsed/>
    <w:rsid w:val="00401A6B"/>
    <w:pPr>
      <w:spacing w:before="40" w:after="160" w:line="288" w:lineRule="auto"/>
      <w:jc w:val="both"/>
    </w:pPr>
    <w:rPr>
      <w:rFonts w:asciiTheme="minorHAnsi" w:eastAsiaTheme="minorHAnsi" w:hAnsiTheme="minorHAnsi"/>
      <w:color w:val="595959" w:themeColor="text1" w:themeTint="A6"/>
      <w:kern w:val="20"/>
      <w:sz w:val="20"/>
      <w:szCs w:val="20"/>
      <w:lang w:eastAsia="de-CH"/>
    </w:rPr>
  </w:style>
  <w:style w:type="character" w:customStyle="1" w:styleId="DatumZchn">
    <w:name w:val="Datum Zchn"/>
    <w:basedOn w:val="Absatz-Standardschriftart"/>
    <w:link w:val="Datum"/>
    <w:uiPriority w:val="99"/>
    <w:semiHidden/>
    <w:rsid w:val="00401A6B"/>
    <w:rPr>
      <w:rFonts w:eastAsiaTheme="minorHAnsi"/>
      <w:color w:val="595959" w:themeColor="text1" w:themeTint="A6"/>
      <w:kern w:val="20"/>
      <w:sz w:val="20"/>
      <w:szCs w:val="20"/>
      <w:lang w:eastAsia="de-CH"/>
    </w:rPr>
  </w:style>
  <w:style w:type="paragraph" w:styleId="Dokumentstruktur">
    <w:name w:val="Document Map"/>
    <w:basedOn w:val="Standard"/>
    <w:link w:val="DokumentstrukturZchn"/>
    <w:uiPriority w:val="99"/>
    <w:semiHidden/>
    <w:unhideWhenUsed/>
    <w:rsid w:val="00401A6B"/>
    <w:pPr>
      <w:spacing w:before="40" w:after="0" w:line="240" w:lineRule="auto"/>
      <w:jc w:val="both"/>
    </w:pPr>
    <w:rPr>
      <w:rFonts w:ascii="Tahoma" w:eastAsiaTheme="minorHAnsi" w:hAnsi="Tahoma" w:cs="Tahoma"/>
      <w:color w:val="595959" w:themeColor="text1" w:themeTint="A6"/>
      <w:kern w:val="20"/>
      <w:sz w:val="16"/>
      <w:szCs w:val="20"/>
      <w:lang w:eastAsia="de-CH"/>
    </w:rPr>
  </w:style>
  <w:style w:type="character" w:customStyle="1" w:styleId="DokumentstrukturZchn">
    <w:name w:val="Dokumentstruktur Zchn"/>
    <w:basedOn w:val="Absatz-Standardschriftart"/>
    <w:link w:val="Dokumentstruktur"/>
    <w:uiPriority w:val="99"/>
    <w:semiHidden/>
    <w:rsid w:val="00401A6B"/>
    <w:rPr>
      <w:rFonts w:ascii="Tahoma" w:eastAsiaTheme="minorHAnsi" w:hAnsi="Tahoma" w:cs="Tahoma"/>
      <w:color w:val="595959" w:themeColor="text1" w:themeTint="A6"/>
      <w:kern w:val="20"/>
      <w:sz w:val="16"/>
      <w:szCs w:val="20"/>
      <w:lang w:eastAsia="de-CH"/>
    </w:rPr>
  </w:style>
  <w:style w:type="paragraph" w:styleId="E-Mail-Signatur">
    <w:name w:val="E-mail Signature"/>
    <w:basedOn w:val="Standard"/>
    <w:link w:val="E-Mail-SignaturZchn"/>
    <w:uiPriority w:val="99"/>
    <w:semiHidden/>
    <w:unhideWhenUsed/>
    <w:rsid w:val="00401A6B"/>
    <w:pPr>
      <w:spacing w:before="40" w:after="0" w:line="240" w:lineRule="auto"/>
      <w:jc w:val="both"/>
    </w:pPr>
    <w:rPr>
      <w:rFonts w:asciiTheme="minorHAnsi" w:eastAsiaTheme="minorHAnsi" w:hAnsiTheme="minorHAnsi"/>
      <w:color w:val="595959" w:themeColor="text1" w:themeTint="A6"/>
      <w:kern w:val="20"/>
      <w:sz w:val="20"/>
      <w:szCs w:val="20"/>
      <w:lang w:eastAsia="de-CH"/>
    </w:rPr>
  </w:style>
  <w:style w:type="character" w:customStyle="1" w:styleId="E-Mail-SignaturZchn">
    <w:name w:val="E-Mail-Signatur Zchn"/>
    <w:basedOn w:val="Absatz-Standardschriftart"/>
    <w:link w:val="E-Mail-Signatur"/>
    <w:uiPriority w:val="99"/>
    <w:semiHidden/>
    <w:rsid w:val="00401A6B"/>
    <w:rPr>
      <w:rFonts w:eastAsiaTheme="minorHAnsi"/>
      <w:color w:val="595959" w:themeColor="text1" w:themeTint="A6"/>
      <w:kern w:val="20"/>
      <w:sz w:val="20"/>
      <w:szCs w:val="20"/>
      <w:lang w:eastAsia="de-CH"/>
    </w:rPr>
  </w:style>
  <w:style w:type="character" w:styleId="Endnotenzeichen">
    <w:name w:val="endnote reference"/>
    <w:basedOn w:val="Absatz-Standardschriftart"/>
    <w:uiPriority w:val="99"/>
    <w:semiHidden/>
    <w:unhideWhenUsed/>
    <w:rsid w:val="00401A6B"/>
    <w:rPr>
      <w:vertAlign w:val="superscript"/>
    </w:rPr>
  </w:style>
  <w:style w:type="paragraph" w:styleId="Endnotentext">
    <w:name w:val="endnote text"/>
    <w:basedOn w:val="Standard"/>
    <w:link w:val="EndnotentextZchn"/>
    <w:uiPriority w:val="99"/>
    <w:semiHidden/>
    <w:unhideWhenUsed/>
    <w:rsid w:val="00401A6B"/>
    <w:pPr>
      <w:spacing w:before="40" w:after="0" w:line="240" w:lineRule="auto"/>
      <w:jc w:val="both"/>
    </w:pPr>
    <w:rPr>
      <w:rFonts w:asciiTheme="minorHAnsi" w:eastAsiaTheme="minorHAnsi" w:hAnsiTheme="minorHAnsi"/>
      <w:color w:val="595959" w:themeColor="text1" w:themeTint="A6"/>
      <w:kern w:val="20"/>
      <w:sz w:val="20"/>
      <w:szCs w:val="20"/>
      <w:lang w:eastAsia="de-CH"/>
    </w:rPr>
  </w:style>
  <w:style w:type="character" w:customStyle="1" w:styleId="EndnotentextZchn">
    <w:name w:val="Endnotentext Zchn"/>
    <w:basedOn w:val="Absatz-Standardschriftart"/>
    <w:link w:val="Endnotentext"/>
    <w:uiPriority w:val="99"/>
    <w:semiHidden/>
    <w:rsid w:val="00401A6B"/>
    <w:rPr>
      <w:rFonts w:eastAsiaTheme="minorHAnsi"/>
      <w:color w:val="595959" w:themeColor="text1" w:themeTint="A6"/>
      <w:kern w:val="20"/>
      <w:sz w:val="20"/>
      <w:szCs w:val="20"/>
      <w:lang w:eastAsia="de-CH"/>
    </w:rPr>
  </w:style>
  <w:style w:type="paragraph" w:styleId="Umschlagadresse">
    <w:name w:val="envelope address"/>
    <w:basedOn w:val="Standard"/>
    <w:uiPriority w:val="99"/>
    <w:semiHidden/>
    <w:unhideWhenUsed/>
    <w:rsid w:val="00401A6B"/>
    <w:pPr>
      <w:framePr w:w="7920" w:h="1980" w:hRule="exact" w:hSpace="180" w:wrap="auto" w:hAnchor="page" w:xAlign="center" w:yAlign="bottom"/>
      <w:spacing w:before="40" w:after="0" w:line="240" w:lineRule="auto"/>
      <w:ind w:left="2880"/>
      <w:jc w:val="both"/>
    </w:pPr>
    <w:rPr>
      <w:rFonts w:asciiTheme="majorHAnsi" w:eastAsiaTheme="majorEastAsia" w:hAnsiTheme="majorHAnsi" w:cstheme="majorBidi"/>
      <w:color w:val="595959" w:themeColor="text1" w:themeTint="A6"/>
      <w:kern w:val="20"/>
      <w:sz w:val="24"/>
      <w:szCs w:val="20"/>
      <w:lang w:eastAsia="de-CH"/>
    </w:rPr>
  </w:style>
  <w:style w:type="paragraph" w:styleId="Umschlagabsenderadresse">
    <w:name w:val="envelope return"/>
    <w:basedOn w:val="Standard"/>
    <w:uiPriority w:val="99"/>
    <w:semiHidden/>
    <w:unhideWhenUsed/>
    <w:rsid w:val="00401A6B"/>
    <w:pPr>
      <w:spacing w:before="40" w:after="0" w:line="240" w:lineRule="auto"/>
      <w:jc w:val="both"/>
    </w:pPr>
    <w:rPr>
      <w:rFonts w:asciiTheme="majorHAnsi" w:eastAsiaTheme="majorEastAsia" w:hAnsiTheme="majorHAnsi" w:cstheme="majorBidi"/>
      <w:color w:val="595959" w:themeColor="text1" w:themeTint="A6"/>
      <w:kern w:val="20"/>
      <w:sz w:val="20"/>
      <w:szCs w:val="20"/>
      <w:lang w:eastAsia="de-CH"/>
    </w:rPr>
  </w:style>
  <w:style w:type="character" w:customStyle="1" w:styleId="BesuchterHyperlink">
    <w:name w:val="Besuchter Hyperlink"/>
    <w:basedOn w:val="Absatz-Standardschriftart"/>
    <w:uiPriority w:val="99"/>
    <w:semiHidden/>
    <w:unhideWhenUsed/>
    <w:rsid w:val="00401A6B"/>
    <w:rPr>
      <w:color w:val="FFC42F" w:themeColor="followedHyperlink"/>
      <w:u w:val="single"/>
    </w:rPr>
  </w:style>
  <w:style w:type="character" w:styleId="HTMLAkronym">
    <w:name w:val="HTML Acronym"/>
    <w:basedOn w:val="Absatz-Standardschriftart"/>
    <w:uiPriority w:val="99"/>
    <w:semiHidden/>
    <w:unhideWhenUsed/>
    <w:rsid w:val="00401A6B"/>
  </w:style>
  <w:style w:type="paragraph" w:styleId="HTMLAdresse">
    <w:name w:val="HTML Address"/>
    <w:basedOn w:val="Standard"/>
    <w:link w:val="HTMLAdresseZchn"/>
    <w:uiPriority w:val="99"/>
    <w:semiHidden/>
    <w:unhideWhenUsed/>
    <w:rsid w:val="00401A6B"/>
    <w:pPr>
      <w:spacing w:before="40" w:after="0" w:line="240" w:lineRule="auto"/>
      <w:jc w:val="both"/>
    </w:pPr>
    <w:rPr>
      <w:rFonts w:asciiTheme="minorHAnsi" w:eastAsiaTheme="minorHAnsi" w:hAnsiTheme="minorHAnsi"/>
      <w:i/>
      <w:iCs/>
      <w:color w:val="595959" w:themeColor="text1" w:themeTint="A6"/>
      <w:kern w:val="20"/>
      <w:sz w:val="20"/>
      <w:szCs w:val="20"/>
      <w:lang w:eastAsia="de-CH"/>
    </w:rPr>
  </w:style>
  <w:style w:type="character" w:customStyle="1" w:styleId="HTMLAdresseZchn">
    <w:name w:val="HTML Adresse Zchn"/>
    <w:basedOn w:val="Absatz-Standardschriftart"/>
    <w:link w:val="HTMLAdresse"/>
    <w:uiPriority w:val="99"/>
    <w:semiHidden/>
    <w:rsid w:val="00401A6B"/>
    <w:rPr>
      <w:rFonts w:eastAsiaTheme="minorHAnsi"/>
      <w:i/>
      <w:iCs/>
      <w:color w:val="595959" w:themeColor="text1" w:themeTint="A6"/>
      <w:kern w:val="20"/>
      <w:sz w:val="20"/>
      <w:szCs w:val="20"/>
      <w:lang w:eastAsia="de-CH"/>
    </w:rPr>
  </w:style>
  <w:style w:type="character" w:styleId="HTMLZitat">
    <w:name w:val="HTML Cite"/>
    <w:basedOn w:val="Absatz-Standardschriftart"/>
    <w:uiPriority w:val="99"/>
    <w:semiHidden/>
    <w:unhideWhenUsed/>
    <w:rsid w:val="00401A6B"/>
    <w:rPr>
      <w:i/>
      <w:iCs/>
    </w:rPr>
  </w:style>
  <w:style w:type="character" w:styleId="HTMLCode">
    <w:name w:val="HTML Code"/>
    <w:basedOn w:val="Absatz-Standardschriftart"/>
    <w:uiPriority w:val="99"/>
    <w:semiHidden/>
    <w:unhideWhenUsed/>
    <w:rsid w:val="00401A6B"/>
    <w:rPr>
      <w:rFonts w:ascii="Consolas" w:hAnsi="Consolas" w:cs="Consolas"/>
      <w:sz w:val="20"/>
    </w:rPr>
  </w:style>
  <w:style w:type="character" w:styleId="HTMLDefinition">
    <w:name w:val="HTML Definition"/>
    <w:basedOn w:val="Absatz-Standardschriftart"/>
    <w:uiPriority w:val="99"/>
    <w:semiHidden/>
    <w:unhideWhenUsed/>
    <w:rsid w:val="00401A6B"/>
    <w:rPr>
      <w:i/>
      <w:iCs/>
    </w:rPr>
  </w:style>
  <w:style w:type="character" w:styleId="HTMLTastatur">
    <w:name w:val="HTML Keyboard"/>
    <w:basedOn w:val="Absatz-Standardschriftart"/>
    <w:uiPriority w:val="99"/>
    <w:semiHidden/>
    <w:unhideWhenUsed/>
    <w:rsid w:val="00401A6B"/>
    <w:rPr>
      <w:rFonts w:ascii="Consolas" w:hAnsi="Consolas" w:cs="Consolas"/>
      <w:sz w:val="20"/>
    </w:rPr>
  </w:style>
  <w:style w:type="paragraph" w:styleId="HTMLVorformatiert">
    <w:name w:val="HTML Preformatted"/>
    <w:basedOn w:val="Standard"/>
    <w:link w:val="HTMLVorformatiertZchn"/>
    <w:uiPriority w:val="99"/>
    <w:semiHidden/>
    <w:unhideWhenUsed/>
    <w:rsid w:val="00401A6B"/>
    <w:pPr>
      <w:spacing w:before="40" w:after="0" w:line="240" w:lineRule="auto"/>
      <w:jc w:val="both"/>
    </w:pPr>
    <w:rPr>
      <w:rFonts w:ascii="Consolas" w:eastAsiaTheme="minorHAnsi" w:hAnsi="Consolas" w:cs="Consolas"/>
      <w:color w:val="595959" w:themeColor="text1" w:themeTint="A6"/>
      <w:kern w:val="20"/>
      <w:sz w:val="20"/>
      <w:szCs w:val="20"/>
      <w:lang w:eastAsia="de-CH"/>
    </w:rPr>
  </w:style>
  <w:style w:type="character" w:customStyle="1" w:styleId="HTMLVorformatiertZchn">
    <w:name w:val="HTML Vorformatiert Zchn"/>
    <w:basedOn w:val="Absatz-Standardschriftart"/>
    <w:link w:val="HTMLVorformatiert"/>
    <w:uiPriority w:val="99"/>
    <w:semiHidden/>
    <w:rsid w:val="00401A6B"/>
    <w:rPr>
      <w:rFonts w:ascii="Consolas" w:eastAsiaTheme="minorHAnsi" w:hAnsi="Consolas" w:cs="Consolas"/>
      <w:color w:val="595959" w:themeColor="text1" w:themeTint="A6"/>
      <w:kern w:val="20"/>
      <w:sz w:val="20"/>
      <w:szCs w:val="20"/>
      <w:lang w:eastAsia="de-CH"/>
    </w:rPr>
  </w:style>
  <w:style w:type="character" w:styleId="HTMLBeispiel">
    <w:name w:val="HTML Sample"/>
    <w:basedOn w:val="Absatz-Standardschriftart"/>
    <w:uiPriority w:val="99"/>
    <w:semiHidden/>
    <w:unhideWhenUsed/>
    <w:rsid w:val="00401A6B"/>
    <w:rPr>
      <w:rFonts w:ascii="Consolas" w:hAnsi="Consolas" w:cs="Consolas"/>
      <w:sz w:val="24"/>
    </w:rPr>
  </w:style>
  <w:style w:type="character" w:styleId="HTMLSchreibmaschine">
    <w:name w:val="HTML Typewriter"/>
    <w:basedOn w:val="Absatz-Standardschriftart"/>
    <w:uiPriority w:val="99"/>
    <w:semiHidden/>
    <w:unhideWhenUsed/>
    <w:rsid w:val="00401A6B"/>
    <w:rPr>
      <w:rFonts w:ascii="Consolas" w:hAnsi="Consolas" w:cs="Consolas"/>
      <w:sz w:val="20"/>
    </w:rPr>
  </w:style>
  <w:style w:type="character" w:styleId="HTMLVariable">
    <w:name w:val="HTML Variable"/>
    <w:basedOn w:val="Absatz-Standardschriftart"/>
    <w:uiPriority w:val="99"/>
    <w:semiHidden/>
    <w:unhideWhenUsed/>
    <w:rsid w:val="00401A6B"/>
    <w:rPr>
      <w:i/>
      <w:iCs/>
    </w:rPr>
  </w:style>
  <w:style w:type="paragraph" w:styleId="Index2">
    <w:name w:val="index 2"/>
    <w:basedOn w:val="Standard"/>
    <w:next w:val="Standard"/>
    <w:autoRedefine/>
    <w:uiPriority w:val="99"/>
    <w:semiHidden/>
    <w:unhideWhenUsed/>
    <w:rsid w:val="00401A6B"/>
    <w:pPr>
      <w:spacing w:before="40" w:after="0" w:line="240" w:lineRule="auto"/>
      <w:ind w:left="440" w:hanging="220"/>
      <w:jc w:val="both"/>
    </w:pPr>
    <w:rPr>
      <w:rFonts w:asciiTheme="minorHAnsi" w:eastAsiaTheme="minorHAnsi" w:hAnsiTheme="minorHAnsi"/>
      <w:color w:val="595959" w:themeColor="text1" w:themeTint="A6"/>
      <w:kern w:val="20"/>
      <w:sz w:val="20"/>
      <w:szCs w:val="20"/>
      <w:lang w:eastAsia="de-CH"/>
    </w:rPr>
  </w:style>
  <w:style w:type="paragraph" w:styleId="Index3">
    <w:name w:val="index 3"/>
    <w:basedOn w:val="Standard"/>
    <w:next w:val="Standard"/>
    <w:autoRedefine/>
    <w:uiPriority w:val="99"/>
    <w:semiHidden/>
    <w:unhideWhenUsed/>
    <w:rsid w:val="00401A6B"/>
    <w:pPr>
      <w:spacing w:before="40" w:after="0" w:line="240" w:lineRule="auto"/>
      <w:ind w:left="660" w:hanging="220"/>
      <w:jc w:val="both"/>
    </w:pPr>
    <w:rPr>
      <w:rFonts w:asciiTheme="minorHAnsi" w:eastAsiaTheme="minorHAnsi" w:hAnsiTheme="minorHAnsi"/>
      <w:color w:val="595959" w:themeColor="text1" w:themeTint="A6"/>
      <w:kern w:val="20"/>
      <w:sz w:val="20"/>
      <w:szCs w:val="20"/>
      <w:lang w:eastAsia="de-CH"/>
    </w:rPr>
  </w:style>
  <w:style w:type="paragraph" w:styleId="Index4">
    <w:name w:val="index 4"/>
    <w:basedOn w:val="Standard"/>
    <w:next w:val="Standard"/>
    <w:autoRedefine/>
    <w:uiPriority w:val="99"/>
    <w:semiHidden/>
    <w:unhideWhenUsed/>
    <w:rsid w:val="00401A6B"/>
    <w:pPr>
      <w:spacing w:before="40" w:after="0" w:line="240" w:lineRule="auto"/>
      <w:ind w:left="880" w:hanging="220"/>
      <w:jc w:val="both"/>
    </w:pPr>
    <w:rPr>
      <w:rFonts w:asciiTheme="minorHAnsi" w:eastAsiaTheme="minorHAnsi" w:hAnsiTheme="minorHAnsi"/>
      <w:color w:val="595959" w:themeColor="text1" w:themeTint="A6"/>
      <w:kern w:val="20"/>
      <w:sz w:val="20"/>
      <w:szCs w:val="20"/>
      <w:lang w:eastAsia="de-CH"/>
    </w:rPr>
  </w:style>
  <w:style w:type="paragraph" w:styleId="Index5">
    <w:name w:val="index 5"/>
    <w:basedOn w:val="Standard"/>
    <w:next w:val="Standard"/>
    <w:autoRedefine/>
    <w:uiPriority w:val="99"/>
    <w:semiHidden/>
    <w:unhideWhenUsed/>
    <w:rsid w:val="00401A6B"/>
    <w:pPr>
      <w:spacing w:before="40" w:after="0" w:line="240" w:lineRule="auto"/>
      <w:ind w:left="1100" w:hanging="220"/>
      <w:jc w:val="both"/>
    </w:pPr>
    <w:rPr>
      <w:rFonts w:asciiTheme="minorHAnsi" w:eastAsiaTheme="minorHAnsi" w:hAnsiTheme="minorHAnsi"/>
      <w:color w:val="595959" w:themeColor="text1" w:themeTint="A6"/>
      <w:kern w:val="20"/>
      <w:sz w:val="20"/>
      <w:szCs w:val="20"/>
      <w:lang w:eastAsia="de-CH"/>
    </w:rPr>
  </w:style>
  <w:style w:type="paragraph" w:styleId="Index6">
    <w:name w:val="index 6"/>
    <w:basedOn w:val="Standard"/>
    <w:next w:val="Standard"/>
    <w:autoRedefine/>
    <w:uiPriority w:val="99"/>
    <w:semiHidden/>
    <w:unhideWhenUsed/>
    <w:rsid w:val="00401A6B"/>
    <w:pPr>
      <w:spacing w:before="40" w:after="0" w:line="240" w:lineRule="auto"/>
      <w:ind w:left="1320" w:hanging="220"/>
      <w:jc w:val="both"/>
    </w:pPr>
    <w:rPr>
      <w:rFonts w:asciiTheme="minorHAnsi" w:eastAsiaTheme="minorHAnsi" w:hAnsiTheme="minorHAnsi"/>
      <w:color w:val="595959" w:themeColor="text1" w:themeTint="A6"/>
      <w:kern w:val="20"/>
      <w:sz w:val="20"/>
      <w:szCs w:val="20"/>
      <w:lang w:eastAsia="de-CH"/>
    </w:rPr>
  </w:style>
  <w:style w:type="paragraph" w:styleId="Index7">
    <w:name w:val="index 7"/>
    <w:basedOn w:val="Standard"/>
    <w:next w:val="Standard"/>
    <w:autoRedefine/>
    <w:uiPriority w:val="99"/>
    <w:semiHidden/>
    <w:unhideWhenUsed/>
    <w:rsid w:val="00401A6B"/>
    <w:pPr>
      <w:spacing w:before="40" w:after="0" w:line="240" w:lineRule="auto"/>
      <w:ind w:left="1540" w:hanging="220"/>
      <w:jc w:val="both"/>
    </w:pPr>
    <w:rPr>
      <w:rFonts w:asciiTheme="minorHAnsi" w:eastAsiaTheme="minorHAnsi" w:hAnsiTheme="minorHAnsi"/>
      <w:color w:val="595959" w:themeColor="text1" w:themeTint="A6"/>
      <w:kern w:val="20"/>
      <w:sz w:val="20"/>
      <w:szCs w:val="20"/>
      <w:lang w:eastAsia="de-CH"/>
    </w:rPr>
  </w:style>
  <w:style w:type="paragraph" w:styleId="Index8">
    <w:name w:val="index 8"/>
    <w:basedOn w:val="Standard"/>
    <w:next w:val="Standard"/>
    <w:autoRedefine/>
    <w:uiPriority w:val="99"/>
    <w:semiHidden/>
    <w:unhideWhenUsed/>
    <w:rsid w:val="00401A6B"/>
    <w:pPr>
      <w:spacing w:before="40" w:after="0" w:line="240" w:lineRule="auto"/>
      <w:ind w:left="1760" w:hanging="220"/>
      <w:jc w:val="both"/>
    </w:pPr>
    <w:rPr>
      <w:rFonts w:asciiTheme="minorHAnsi" w:eastAsiaTheme="minorHAnsi" w:hAnsiTheme="minorHAnsi"/>
      <w:color w:val="595959" w:themeColor="text1" w:themeTint="A6"/>
      <w:kern w:val="20"/>
      <w:sz w:val="20"/>
      <w:szCs w:val="20"/>
      <w:lang w:eastAsia="de-CH"/>
    </w:rPr>
  </w:style>
  <w:style w:type="paragraph" w:styleId="Index9">
    <w:name w:val="index 9"/>
    <w:basedOn w:val="Standard"/>
    <w:next w:val="Standard"/>
    <w:autoRedefine/>
    <w:uiPriority w:val="99"/>
    <w:semiHidden/>
    <w:unhideWhenUsed/>
    <w:rsid w:val="00401A6B"/>
    <w:pPr>
      <w:spacing w:before="40" w:after="0" w:line="240" w:lineRule="auto"/>
      <w:ind w:left="1980" w:hanging="220"/>
      <w:jc w:val="both"/>
    </w:pPr>
    <w:rPr>
      <w:rFonts w:asciiTheme="minorHAnsi" w:eastAsiaTheme="minorHAnsi" w:hAnsiTheme="minorHAnsi"/>
      <w:color w:val="595959" w:themeColor="text1" w:themeTint="A6"/>
      <w:kern w:val="20"/>
      <w:sz w:val="20"/>
      <w:szCs w:val="20"/>
      <w:lang w:eastAsia="de-CH"/>
    </w:rPr>
  </w:style>
  <w:style w:type="paragraph" w:styleId="Indexberschrift">
    <w:name w:val="index heading"/>
    <w:basedOn w:val="Standard"/>
    <w:next w:val="Index1"/>
    <w:uiPriority w:val="99"/>
    <w:semiHidden/>
    <w:unhideWhenUsed/>
    <w:rsid w:val="00401A6B"/>
    <w:pPr>
      <w:spacing w:before="40" w:after="160" w:line="288" w:lineRule="auto"/>
      <w:jc w:val="both"/>
    </w:pPr>
    <w:rPr>
      <w:rFonts w:asciiTheme="majorHAnsi" w:eastAsiaTheme="majorEastAsia" w:hAnsiTheme="majorHAnsi" w:cstheme="majorBidi"/>
      <w:b/>
      <w:bCs/>
      <w:color w:val="595959" w:themeColor="text1" w:themeTint="A6"/>
      <w:kern w:val="20"/>
      <w:sz w:val="20"/>
      <w:szCs w:val="20"/>
      <w:lang w:eastAsia="de-CH"/>
    </w:rPr>
  </w:style>
  <w:style w:type="table" w:styleId="HellesRaster">
    <w:name w:val="Light Grid"/>
    <w:basedOn w:val="NormaleTabelle"/>
    <w:uiPriority w:val="62"/>
    <w:rsid w:val="00401A6B"/>
    <w:pPr>
      <w:spacing w:before="40" w:after="0" w:line="240" w:lineRule="auto"/>
    </w:pPr>
    <w:rPr>
      <w:rFonts w:eastAsiaTheme="minorHAnsi"/>
      <w:color w:val="595959" w:themeColor="text1" w:themeTint="A6"/>
      <w:sz w:val="20"/>
      <w:szCs w:val="20"/>
      <w:lang w:val="de-DE" w:eastAsia="de-CH"/>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HellesRasterAkzent1">
    <w:name w:val="Helles Raster;Akzent 1"/>
    <w:basedOn w:val="NormaleTabelle"/>
    <w:uiPriority w:val="62"/>
    <w:rsid w:val="00401A6B"/>
    <w:pPr>
      <w:spacing w:before="40" w:after="0" w:line="240" w:lineRule="auto"/>
    </w:pPr>
    <w:rPr>
      <w:rFonts w:eastAsiaTheme="minorHAnsi"/>
      <w:color w:val="595959" w:themeColor="text1" w:themeTint="A6"/>
      <w:sz w:val="20"/>
      <w:szCs w:val="20"/>
      <w:lang w:val="de-DE" w:eastAsia="de-CH"/>
    </w:rPr>
    <w:tblPr>
      <w:tblStyleRowBandSize w:val="1"/>
      <w:tblStyleColBandSize w:val="1"/>
      <w:tblBorders>
        <w:top w:val="single" w:sz="8" w:space="0" w:color="F0A22E" w:themeColor="accent1"/>
        <w:left w:val="single" w:sz="8" w:space="0" w:color="F0A22E" w:themeColor="accent1"/>
        <w:bottom w:val="single" w:sz="8" w:space="0" w:color="F0A22E" w:themeColor="accent1"/>
        <w:right w:val="single" w:sz="8" w:space="0" w:color="F0A22E" w:themeColor="accent1"/>
        <w:insideH w:val="single" w:sz="8" w:space="0" w:color="F0A22E" w:themeColor="accent1"/>
        <w:insideV w:val="single" w:sz="8" w:space="0" w:color="F0A22E"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0A22E" w:themeColor="accent1"/>
          <w:left w:val="single" w:sz="8" w:space="0" w:color="F0A22E" w:themeColor="accent1"/>
          <w:bottom w:val="single" w:sz="18" w:space="0" w:color="F0A22E" w:themeColor="accent1"/>
          <w:right w:val="single" w:sz="8" w:space="0" w:color="F0A22E" w:themeColor="accent1"/>
          <w:insideH w:val="nil"/>
          <w:insideV w:val="single" w:sz="8" w:space="0" w:color="F0A22E"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0A22E" w:themeColor="accent1"/>
          <w:left w:val="single" w:sz="8" w:space="0" w:color="F0A22E" w:themeColor="accent1"/>
          <w:bottom w:val="single" w:sz="8" w:space="0" w:color="F0A22E" w:themeColor="accent1"/>
          <w:right w:val="single" w:sz="8" w:space="0" w:color="F0A22E" w:themeColor="accent1"/>
          <w:insideH w:val="nil"/>
          <w:insideV w:val="single" w:sz="8" w:space="0" w:color="F0A22E"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0A22E" w:themeColor="accent1"/>
          <w:left w:val="single" w:sz="8" w:space="0" w:color="F0A22E" w:themeColor="accent1"/>
          <w:bottom w:val="single" w:sz="8" w:space="0" w:color="F0A22E" w:themeColor="accent1"/>
          <w:right w:val="single" w:sz="8" w:space="0" w:color="F0A22E" w:themeColor="accent1"/>
        </w:tcBorders>
      </w:tcPr>
    </w:tblStylePr>
    <w:tblStylePr w:type="band1Vert">
      <w:tblPr/>
      <w:tcPr>
        <w:tcBorders>
          <w:top w:val="single" w:sz="8" w:space="0" w:color="F0A22E" w:themeColor="accent1"/>
          <w:left w:val="single" w:sz="8" w:space="0" w:color="F0A22E" w:themeColor="accent1"/>
          <w:bottom w:val="single" w:sz="8" w:space="0" w:color="F0A22E" w:themeColor="accent1"/>
          <w:right w:val="single" w:sz="8" w:space="0" w:color="F0A22E" w:themeColor="accent1"/>
        </w:tcBorders>
        <w:shd w:val="clear" w:color="auto" w:fill="FBE7CB" w:themeFill="accent1" w:themeFillTint="3F"/>
      </w:tcPr>
    </w:tblStylePr>
    <w:tblStylePr w:type="band1Horz">
      <w:tblPr/>
      <w:tcPr>
        <w:tcBorders>
          <w:top w:val="single" w:sz="8" w:space="0" w:color="F0A22E" w:themeColor="accent1"/>
          <w:left w:val="single" w:sz="8" w:space="0" w:color="F0A22E" w:themeColor="accent1"/>
          <w:bottom w:val="single" w:sz="8" w:space="0" w:color="F0A22E" w:themeColor="accent1"/>
          <w:right w:val="single" w:sz="8" w:space="0" w:color="F0A22E" w:themeColor="accent1"/>
          <w:insideV w:val="single" w:sz="8" w:space="0" w:color="F0A22E" w:themeColor="accent1"/>
        </w:tcBorders>
        <w:shd w:val="clear" w:color="auto" w:fill="FBE7CB" w:themeFill="accent1" w:themeFillTint="3F"/>
      </w:tcPr>
    </w:tblStylePr>
    <w:tblStylePr w:type="band2Horz">
      <w:tblPr/>
      <w:tcPr>
        <w:tcBorders>
          <w:top w:val="single" w:sz="8" w:space="0" w:color="F0A22E" w:themeColor="accent1"/>
          <w:left w:val="single" w:sz="8" w:space="0" w:color="F0A22E" w:themeColor="accent1"/>
          <w:bottom w:val="single" w:sz="8" w:space="0" w:color="F0A22E" w:themeColor="accent1"/>
          <w:right w:val="single" w:sz="8" w:space="0" w:color="F0A22E" w:themeColor="accent1"/>
          <w:insideV w:val="single" w:sz="8" w:space="0" w:color="F0A22E" w:themeColor="accent1"/>
        </w:tcBorders>
      </w:tcPr>
    </w:tblStylePr>
  </w:style>
  <w:style w:type="table" w:customStyle="1" w:styleId="HellesRasterAkzent2">
    <w:name w:val="Helles Raster;Akzent 2"/>
    <w:basedOn w:val="NormaleTabelle"/>
    <w:uiPriority w:val="62"/>
    <w:rsid w:val="00401A6B"/>
    <w:pPr>
      <w:spacing w:before="40" w:after="0" w:line="240" w:lineRule="auto"/>
    </w:pPr>
    <w:rPr>
      <w:rFonts w:eastAsiaTheme="minorHAnsi"/>
      <w:color w:val="595959" w:themeColor="text1" w:themeTint="A6"/>
      <w:sz w:val="20"/>
      <w:szCs w:val="20"/>
      <w:lang w:val="de-DE" w:eastAsia="de-CH"/>
    </w:rPr>
    <w:tblPr>
      <w:tblStyleRowBandSize w:val="1"/>
      <w:tblStyleColBandSize w:val="1"/>
      <w:tblBorders>
        <w:top w:val="single" w:sz="8" w:space="0" w:color="A5644E" w:themeColor="accent2"/>
        <w:left w:val="single" w:sz="8" w:space="0" w:color="A5644E" w:themeColor="accent2"/>
        <w:bottom w:val="single" w:sz="8" w:space="0" w:color="A5644E" w:themeColor="accent2"/>
        <w:right w:val="single" w:sz="8" w:space="0" w:color="A5644E" w:themeColor="accent2"/>
        <w:insideH w:val="single" w:sz="8" w:space="0" w:color="A5644E" w:themeColor="accent2"/>
        <w:insideV w:val="single" w:sz="8" w:space="0" w:color="A5644E"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A5644E" w:themeColor="accent2"/>
          <w:left w:val="single" w:sz="8" w:space="0" w:color="A5644E" w:themeColor="accent2"/>
          <w:bottom w:val="single" w:sz="18" w:space="0" w:color="A5644E" w:themeColor="accent2"/>
          <w:right w:val="single" w:sz="8" w:space="0" w:color="A5644E" w:themeColor="accent2"/>
          <w:insideH w:val="nil"/>
          <w:insideV w:val="single" w:sz="8" w:space="0" w:color="A5644E"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A5644E" w:themeColor="accent2"/>
          <w:left w:val="single" w:sz="8" w:space="0" w:color="A5644E" w:themeColor="accent2"/>
          <w:bottom w:val="single" w:sz="8" w:space="0" w:color="A5644E" w:themeColor="accent2"/>
          <w:right w:val="single" w:sz="8" w:space="0" w:color="A5644E" w:themeColor="accent2"/>
          <w:insideH w:val="nil"/>
          <w:insideV w:val="single" w:sz="8" w:space="0" w:color="A5644E"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A5644E" w:themeColor="accent2"/>
          <w:left w:val="single" w:sz="8" w:space="0" w:color="A5644E" w:themeColor="accent2"/>
          <w:bottom w:val="single" w:sz="8" w:space="0" w:color="A5644E" w:themeColor="accent2"/>
          <w:right w:val="single" w:sz="8" w:space="0" w:color="A5644E" w:themeColor="accent2"/>
        </w:tcBorders>
      </w:tcPr>
    </w:tblStylePr>
    <w:tblStylePr w:type="band1Vert">
      <w:tblPr/>
      <w:tcPr>
        <w:tcBorders>
          <w:top w:val="single" w:sz="8" w:space="0" w:color="A5644E" w:themeColor="accent2"/>
          <w:left w:val="single" w:sz="8" w:space="0" w:color="A5644E" w:themeColor="accent2"/>
          <w:bottom w:val="single" w:sz="8" w:space="0" w:color="A5644E" w:themeColor="accent2"/>
          <w:right w:val="single" w:sz="8" w:space="0" w:color="A5644E" w:themeColor="accent2"/>
        </w:tcBorders>
        <w:shd w:val="clear" w:color="auto" w:fill="E9D8D2" w:themeFill="accent2" w:themeFillTint="3F"/>
      </w:tcPr>
    </w:tblStylePr>
    <w:tblStylePr w:type="band1Horz">
      <w:tblPr/>
      <w:tcPr>
        <w:tcBorders>
          <w:top w:val="single" w:sz="8" w:space="0" w:color="A5644E" w:themeColor="accent2"/>
          <w:left w:val="single" w:sz="8" w:space="0" w:color="A5644E" w:themeColor="accent2"/>
          <w:bottom w:val="single" w:sz="8" w:space="0" w:color="A5644E" w:themeColor="accent2"/>
          <w:right w:val="single" w:sz="8" w:space="0" w:color="A5644E" w:themeColor="accent2"/>
          <w:insideV w:val="single" w:sz="8" w:space="0" w:color="A5644E" w:themeColor="accent2"/>
        </w:tcBorders>
        <w:shd w:val="clear" w:color="auto" w:fill="E9D8D2" w:themeFill="accent2" w:themeFillTint="3F"/>
      </w:tcPr>
    </w:tblStylePr>
    <w:tblStylePr w:type="band2Horz">
      <w:tblPr/>
      <w:tcPr>
        <w:tcBorders>
          <w:top w:val="single" w:sz="8" w:space="0" w:color="A5644E" w:themeColor="accent2"/>
          <w:left w:val="single" w:sz="8" w:space="0" w:color="A5644E" w:themeColor="accent2"/>
          <w:bottom w:val="single" w:sz="8" w:space="0" w:color="A5644E" w:themeColor="accent2"/>
          <w:right w:val="single" w:sz="8" w:space="0" w:color="A5644E" w:themeColor="accent2"/>
          <w:insideV w:val="single" w:sz="8" w:space="0" w:color="A5644E" w:themeColor="accent2"/>
        </w:tcBorders>
      </w:tcPr>
    </w:tblStylePr>
  </w:style>
  <w:style w:type="table" w:customStyle="1" w:styleId="HellesRasterAkzent3">
    <w:name w:val="Helles Raster;Akzent 3"/>
    <w:basedOn w:val="NormaleTabelle"/>
    <w:uiPriority w:val="62"/>
    <w:rsid w:val="00401A6B"/>
    <w:pPr>
      <w:spacing w:before="40" w:after="0" w:line="240" w:lineRule="auto"/>
    </w:pPr>
    <w:rPr>
      <w:rFonts w:eastAsiaTheme="minorHAnsi"/>
      <w:color w:val="595959" w:themeColor="text1" w:themeTint="A6"/>
      <w:sz w:val="20"/>
      <w:szCs w:val="20"/>
      <w:lang w:val="de-DE" w:eastAsia="de-CH"/>
    </w:rPr>
    <w:tblPr>
      <w:tblStyleRowBandSize w:val="1"/>
      <w:tblStyleColBandSize w:val="1"/>
      <w:tblBorders>
        <w:top w:val="single" w:sz="8" w:space="0" w:color="B58B80" w:themeColor="accent3"/>
        <w:left w:val="single" w:sz="8" w:space="0" w:color="B58B80" w:themeColor="accent3"/>
        <w:bottom w:val="single" w:sz="8" w:space="0" w:color="B58B80" w:themeColor="accent3"/>
        <w:right w:val="single" w:sz="8" w:space="0" w:color="B58B80" w:themeColor="accent3"/>
        <w:insideH w:val="single" w:sz="8" w:space="0" w:color="B58B80" w:themeColor="accent3"/>
        <w:insideV w:val="single" w:sz="8" w:space="0" w:color="B58B80"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B58B80" w:themeColor="accent3"/>
          <w:left w:val="single" w:sz="8" w:space="0" w:color="B58B80" w:themeColor="accent3"/>
          <w:bottom w:val="single" w:sz="18" w:space="0" w:color="B58B80" w:themeColor="accent3"/>
          <w:right w:val="single" w:sz="8" w:space="0" w:color="B58B80" w:themeColor="accent3"/>
          <w:insideH w:val="nil"/>
          <w:insideV w:val="single" w:sz="8" w:space="0" w:color="B58B80"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B58B80" w:themeColor="accent3"/>
          <w:left w:val="single" w:sz="8" w:space="0" w:color="B58B80" w:themeColor="accent3"/>
          <w:bottom w:val="single" w:sz="8" w:space="0" w:color="B58B80" w:themeColor="accent3"/>
          <w:right w:val="single" w:sz="8" w:space="0" w:color="B58B80" w:themeColor="accent3"/>
          <w:insideH w:val="nil"/>
          <w:insideV w:val="single" w:sz="8" w:space="0" w:color="B58B80"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B58B80" w:themeColor="accent3"/>
          <w:left w:val="single" w:sz="8" w:space="0" w:color="B58B80" w:themeColor="accent3"/>
          <w:bottom w:val="single" w:sz="8" w:space="0" w:color="B58B80" w:themeColor="accent3"/>
          <w:right w:val="single" w:sz="8" w:space="0" w:color="B58B80" w:themeColor="accent3"/>
        </w:tcBorders>
      </w:tcPr>
    </w:tblStylePr>
    <w:tblStylePr w:type="band1Vert">
      <w:tblPr/>
      <w:tcPr>
        <w:tcBorders>
          <w:top w:val="single" w:sz="8" w:space="0" w:color="B58B80" w:themeColor="accent3"/>
          <w:left w:val="single" w:sz="8" w:space="0" w:color="B58B80" w:themeColor="accent3"/>
          <w:bottom w:val="single" w:sz="8" w:space="0" w:color="B58B80" w:themeColor="accent3"/>
          <w:right w:val="single" w:sz="8" w:space="0" w:color="B58B80" w:themeColor="accent3"/>
        </w:tcBorders>
        <w:shd w:val="clear" w:color="auto" w:fill="ECE2DF" w:themeFill="accent3" w:themeFillTint="3F"/>
      </w:tcPr>
    </w:tblStylePr>
    <w:tblStylePr w:type="band1Horz">
      <w:tblPr/>
      <w:tcPr>
        <w:tcBorders>
          <w:top w:val="single" w:sz="8" w:space="0" w:color="B58B80" w:themeColor="accent3"/>
          <w:left w:val="single" w:sz="8" w:space="0" w:color="B58B80" w:themeColor="accent3"/>
          <w:bottom w:val="single" w:sz="8" w:space="0" w:color="B58B80" w:themeColor="accent3"/>
          <w:right w:val="single" w:sz="8" w:space="0" w:color="B58B80" w:themeColor="accent3"/>
          <w:insideV w:val="single" w:sz="8" w:space="0" w:color="B58B80" w:themeColor="accent3"/>
        </w:tcBorders>
        <w:shd w:val="clear" w:color="auto" w:fill="ECE2DF" w:themeFill="accent3" w:themeFillTint="3F"/>
      </w:tcPr>
    </w:tblStylePr>
    <w:tblStylePr w:type="band2Horz">
      <w:tblPr/>
      <w:tcPr>
        <w:tcBorders>
          <w:top w:val="single" w:sz="8" w:space="0" w:color="B58B80" w:themeColor="accent3"/>
          <w:left w:val="single" w:sz="8" w:space="0" w:color="B58B80" w:themeColor="accent3"/>
          <w:bottom w:val="single" w:sz="8" w:space="0" w:color="B58B80" w:themeColor="accent3"/>
          <w:right w:val="single" w:sz="8" w:space="0" w:color="B58B80" w:themeColor="accent3"/>
          <w:insideV w:val="single" w:sz="8" w:space="0" w:color="B58B80" w:themeColor="accent3"/>
        </w:tcBorders>
      </w:tcPr>
    </w:tblStylePr>
  </w:style>
  <w:style w:type="table" w:customStyle="1" w:styleId="HellesRasterAkzent4">
    <w:name w:val="Helles Raster;Akzent 4"/>
    <w:basedOn w:val="NormaleTabelle"/>
    <w:uiPriority w:val="62"/>
    <w:rsid w:val="00401A6B"/>
    <w:pPr>
      <w:spacing w:before="40" w:after="0" w:line="240" w:lineRule="auto"/>
    </w:pPr>
    <w:rPr>
      <w:rFonts w:eastAsiaTheme="minorHAnsi"/>
      <w:color w:val="595959" w:themeColor="text1" w:themeTint="A6"/>
      <w:sz w:val="20"/>
      <w:szCs w:val="20"/>
      <w:lang w:val="de-DE" w:eastAsia="de-CH"/>
    </w:rPr>
    <w:tblPr>
      <w:tblStyleRowBandSize w:val="1"/>
      <w:tblStyleColBandSize w:val="1"/>
      <w:tblBorders>
        <w:top w:val="single" w:sz="8" w:space="0" w:color="C3986D" w:themeColor="accent4"/>
        <w:left w:val="single" w:sz="8" w:space="0" w:color="C3986D" w:themeColor="accent4"/>
        <w:bottom w:val="single" w:sz="8" w:space="0" w:color="C3986D" w:themeColor="accent4"/>
        <w:right w:val="single" w:sz="8" w:space="0" w:color="C3986D" w:themeColor="accent4"/>
        <w:insideH w:val="single" w:sz="8" w:space="0" w:color="C3986D" w:themeColor="accent4"/>
        <w:insideV w:val="single" w:sz="8" w:space="0" w:color="C3986D"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3986D" w:themeColor="accent4"/>
          <w:left w:val="single" w:sz="8" w:space="0" w:color="C3986D" w:themeColor="accent4"/>
          <w:bottom w:val="single" w:sz="18" w:space="0" w:color="C3986D" w:themeColor="accent4"/>
          <w:right w:val="single" w:sz="8" w:space="0" w:color="C3986D" w:themeColor="accent4"/>
          <w:insideH w:val="nil"/>
          <w:insideV w:val="single" w:sz="8" w:space="0" w:color="C3986D"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3986D" w:themeColor="accent4"/>
          <w:left w:val="single" w:sz="8" w:space="0" w:color="C3986D" w:themeColor="accent4"/>
          <w:bottom w:val="single" w:sz="8" w:space="0" w:color="C3986D" w:themeColor="accent4"/>
          <w:right w:val="single" w:sz="8" w:space="0" w:color="C3986D" w:themeColor="accent4"/>
          <w:insideH w:val="nil"/>
          <w:insideV w:val="single" w:sz="8" w:space="0" w:color="C3986D"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3986D" w:themeColor="accent4"/>
          <w:left w:val="single" w:sz="8" w:space="0" w:color="C3986D" w:themeColor="accent4"/>
          <w:bottom w:val="single" w:sz="8" w:space="0" w:color="C3986D" w:themeColor="accent4"/>
          <w:right w:val="single" w:sz="8" w:space="0" w:color="C3986D" w:themeColor="accent4"/>
        </w:tcBorders>
      </w:tcPr>
    </w:tblStylePr>
    <w:tblStylePr w:type="band1Vert">
      <w:tblPr/>
      <w:tcPr>
        <w:tcBorders>
          <w:top w:val="single" w:sz="8" w:space="0" w:color="C3986D" w:themeColor="accent4"/>
          <w:left w:val="single" w:sz="8" w:space="0" w:color="C3986D" w:themeColor="accent4"/>
          <w:bottom w:val="single" w:sz="8" w:space="0" w:color="C3986D" w:themeColor="accent4"/>
          <w:right w:val="single" w:sz="8" w:space="0" w:color="C3986D" w:themeColor="accent4"/>
        </w:tcBorders>
        <w:shd w:val="clear" w:color="auto" w:fill="F0E5DA" w:themeFill="accent4" w:themeFillTint="3F"/>
      </w:tcPr>
    </w:tblStylePr>
    <w:tblStylePr w:type="band1Horz">
      <w:tblPr/>
      <w:tcPr>
        <w:tcBorders>
          <w:top w:val="single" w:sz="8" w:space="0" w:color="C3986D" w:themeColor="accent4"/>
          <w:left w:val="single" w:sz="8" w:space="0" w:color="C3986D" w:themeColor="accent4"/>
          <w:bottom w:val="single" w:sz="8" w:space="0" w:color="C3986D" w:themeColor="accent4"/>
          <w:right w:val="single" w:sz="8" w:space="0" w:color="C3986D" w:themeColor="accent4"/>
          <w:insideV w:val="single" w:sz="8" w:space="0" w:color="C3986D" w:themeColor="accent4"/>
        </w:tcBorders>
        <w:shd w:val="clear" w:color="auto" w:fill="F0E5DA" w:themeFill="accent4" w:themeFillTint="3F"/>
      </w:tcPr>
    </w:tblStylePr>
    <w:tblStylePr w:type="band2Horz">
      <w:tblPr/>
      <w:tcPr>
        <w:tcBorders>
          <w:top w:val="single" w:sz="8" w:space="0" w:color="C3986D" w:themeColor="accent4"/>
          <w:left w:val="single" w:sz="8" w:space="0" w:color="C3986D" w:themeColor="accent4"/>
          <w:bottom w:val="single" w:sz="8" w:space="0" w:color="C3986D" w:themeColor="accent4"/>
          <w:right w:val="single" w:sz="8" w:space="0" w:color="C3986D" w:themeColor="accent4"/>
          <w:insideV w:val="single" w:sz="8" w:space="0" w:color="C3986D" w:themeColor="accent4"/>
        </w:tcBorders>
      </w:tcPr>
    </w:tblStylePr>
  </w:style>
  <w:style w:type="table" w:customStyle="1" w:styleId="HellesRasterAkzent5">
    <w:name w:val="Helles Raster;Akzent 5"/>
    <w:basedOn w:val="NormaleTabelle"/>
    <w:uiPriority w:val="62"/>
    <w:rsid w:val="00401A6B"/>
    <w:pPr>
      <w:spacing w:before="40" w:after="0" w:line="240" w:lineRule="auto"/>
    </w:pPr>
    <w:rPr>
      <w:rFonts w:eastAsiaTheme="minorHAnsi"/>
      <w:color w:val="595959" w:themeColor="text1" w:themeTint="A6"/>
      <w:sz w:val="20"/>
      <w:szCs w:val="20"/>
      <w:lang w:val="de-DE" w:eastAsia="de-CH"/>
    </w:rPr>
    <w:tblPr>
      <w:tblStyleRowBandSize w:val="1"/>
      <w:tblStyleColBandSize w:val="1"/>
      <w:tblBorders>
        <w:top w:val="single" w:sz="8" w:space="0" w:color="A19574" w:themeColor="accent5"/>
        <w:left w:val="single" w:sz="8" w:space="0" w:color="A19574" w:themeColor="accent5"/>
        <w:bottom w:val="single" w:sz="8" w:space="0" w:color="A19574" w:themeColor="accent5"/>
        <w:right w:val="single" w:sz="8" w:space="0" w:color="A19574" w:themeColor="accent5"/>
        <w:insideH w:val="single" w:sz="8" w:space="0" w:color="A19574" w:themeColor="accent5"/>
        <w:insideV w:val="single" w:sz="8" w:space="0" w:color="A19574"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A19574" w:themeColor="accent5"/>
          <w:left w:val="single" w:sz="8" w:space="0" w:color="A19574" w:themeColor="accent5"/>
          <w:bottom w:val="single" w:sz="18" w:space="0" w:color="A19574" w:themeColor="accent5"/>
          <w:right w:val="single" w:sz="8" w:space="0" w:color="A19574" w:themeColor="accent5"/>
          <w:insideH w:val="nil"/>
          <w:insideV w:val="single" w:sz="8" w:space="0" w:color="A19574"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A19574" w:themeColor="accent5"/>
          <w:left w:val="single" w:sz="8" w:space="0" w:color="A19574" w:themeColor="accent5"/>
          <w:bottom w:val="single" w:sz="8" w:space="0" w:color="A19574" w:themeColor="accent5"/>
          <w:right w:val="single" w:sz="8" w:space="0" w:color="A19574" w:themeColor="accent5"/>
          <w:insideH w:val="nil"/>
          <w:insideV w:val="single" w:sz="8" w:space="0" w:color="A19574"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A19574" w:themeColor="accent5"/>
          <w:left w:val="single" w:sz="8" w:space="0" w:color="A19574" w:themeColor="accent5"/>
          <w:bottom w:val="single" w:sz="8" w:space="0" w:color="A19574" w:themeColor="accent5"/>
          <w:right w:val="single" w:sz="8" w:space="0" w:color="A19574" w:themeColor="accent5"/>
        </w:tcBorders>
      </w:tcPr>
    </w:tblStylePr>
    <w:tblStylePr w:type="band1Vert">
      <w:tblPr/>
      <w:tcPr>
        <w:tcBorders>
          <w:top w:val="single" w:sz="8" w:space="0" w:color="A19574" w:themeColor="accent5"/>
          <w:left w:val="single" w:sz="8" w:space="0" w:color="A19574" w:themeColor="accent5"/>
          <w:bottom w:val="single" w:sz="8" w:space="0" w:color="A19574" w:themeColor="accent5"/>
          <w:right w:val="single" w:sz="8" w:space="0" w:color="A19574" w:themeColor="accent5"/>
        </w:tcBorders>
        <w:shd w:val="clear" w:color="auto" w:fill="E7E4DC" w:themeFill="accent5" w:themeFillTint="3F"/>
      </w:tcPr>
    </w:tblStylePr>
    <w:tblStylePr w:type="band1Horz">
      <w:tblPr/>
      <w:tcPr>
        <w:tcBorders>
          <w:top w:val="single" w:sz="8" w:space="0" w:color="A19574" w:themeColor="accent5"/>
          <w:left w:val="single" w:sz="8" w:space="0" w:color="A19574" w:themeColor="accent5"/>
          <w:bottom w:val="single" w:sz="8" w:space="0" w:color="A19574" w:themeColor="accent5"/>
          <w:right w:val="single" w:sz="8" w:space="0" w:color="A19574" w:themeColor="accent5"/>
          <w:insideV w:val="single" w:sz="8" w:space="0" w:color="A19574" w:themeColor="accent5"/>
        </w:tcBorders>
        <w:shd w:val="clear" w:color="auto" w:fill="E7E4DC" w:themeFill="accent5" w:themeFillTint="3F"/>
      </w:tcPr>
    </w:tblStylePr>
    <w:tblStylePr w:type="band2Horz">
      <w:tblPr/>
      <w:tcPr>
        <w:tcBorders>
          <w:top w:val="single" w:sz="8" w:space="0" w:color="A19574" w:themeColor="accent5"/>
          <w:left w:val="single" w:sz="8" w:space="0" w:color="A19574" w:themeColor="accent5"/>
          <w:bottom w:val="single" w:sz="8" w:space="0" w:color="A19574" w:themeColor="accent5"/>
          <w:right w:val="single" w:sz="8" w:space="0" w:color="A19574" w:themeColor="accent5"/>
          <w:insideV w:val="single" w:sz="8" w:space="0" w:color="A19574" w:themeColor="accent5"/>
        </w:tcBorders>
      </w:tcPr>
    </w:tblStylePr>
  </w:style>
  <w:style w:type="table" w:customStyle="1" w:styleId="HellesRasterAkzent6">
    <w:name w:val="Helles Raster;Akzent 6"/>
    <w:basedOn w:val="NormaleTabelle"/>
    <w:uiPriority w:val="62"/>
    <w:rsid w:val="00401A6B"/>
    <w:pPr>
      <w:spacing w:before="40" w:after="0" w:line="240" w:lineRule="auto"/>
    </w:pPr>
    <w:rPr>
      <w:rFonts w:eastAsiaTheme="minorHAnsi"/>
      <w:color w:val="595959" w:themeColor="text1" w:themeTint="A6"/>
      <w:sz w:val="20"/>
      <w:szCs w:val="20"/>
      <w:lang w:val="de-DE" w:eastAsia="de-CH"/>
    </w:rPr>
    <w:tblPr>
      <w:tblStyleRowBandSize w:val="1"/>
      <w:tblStyleColBandSize w:val="1"/>
      <w:tblBorders>
        <w:top w:val="single" w:sz="8" w:space="0" w:color="C17529" w:themeColor="accent6"/>
        <w:left w:val="single" w:sz="8" w:space="0" w:color="C17529" w:themeColor="accent6"/>
        <w:bottom w:val="single" w:sz="8" w:space="0" w:color="C17529" w:themeColor="accent6"/>
        <w:right w:val="single" w:sz="8" w:space="0" w:color="C17529" w:themeColor="accent6"/>
        <w:insideH w:val="single" w:sz="8" w:space="0" w:color="C17529" w:themeColor="accent6"/>
        <w:insideV w:val="single" w:sz="8" w:space="0" w:color="C17529"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17529" w:themeColor="accent6"/>
          <w:left w:val="single" w:sz="8" w:space="0" w:color="C17529" w:themeColor="accent6"/>
          <w:bottom w:val="single" w:sz="18" w:space="0" w:color="C17529" w:themeColor="accent6"/>
          <w:right w:val="single" w:sz="8" w:space="0" w:color="C17529" w:themeColor="accent6"/>
          <w:insideH w:val="nil"/>
          <w:insideV w:val="single" w:sz="8" w:space="0" w:color="C17529"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17529" w:themeColor="accent6"/>
          <w:left w:val="single" w:sz="8" w:space="0" w:color="C17529" w:themeColor="accent6"/>
          <w:bottom w:val="single" w:sz="8" w:space="0" w:color="C17529" w:themeColor="accent6"/>
          <w:right w:val="single" w:sz="8" w:space="0" w:color="C17529" w:themeColor="accent6"/>
          <w:insideH w:val="nil"/>
          <w:insideV w:val="single" w:sz="8" w:space="0" w:color="C17529"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17529" w:themeColor="accent6"/>
          <w:left w:val="single" w:sz="8" w:space="0" w:color="C17529" w:themeColor="accent6"/>
          <w:bottom w:val="single" w:sz="8" w:space="0" w:color="C17529" w:themeColor="accent6"/>
          <w:right w:val="single" w:sz="8" w:space="0" w:color="C17529" w:themeColor="accent6"/>
        </w:tcBorders>
      </w:tcPr>
    </w:tblStylePr>
    <w:tblStylePr w:type="band1Vert">
      <w:tblPr/>
      <w:tcPr>
        <w:tcBorders>
          <w:top w:val="single" w:sz="8" w:space="0" w:color="C17529" w:themeColor="accent6"/>
          <w:left w:val="single" w:sz="8" w:space="0" w:color="C17529" w:themeColor="accent6"/>
          <w:bottom w:val="single" w:sz="8" w:space="0" w:color="C17529" w:themeColor="accent6"/>
          <w:right w:val="single" w:sz="8" w:space="0" w:color="C17529" w:themeColor="accent6"/>
        </w:tcBorders>
        <w:shd w:val="clear" w:color="auto" w:fill="F3DCC6" w:themeFill="accent6" w:themeFillTint="3F"/>
      </w:tcPr>
    </w:tblStylePr>
    <w:tblStylePr w:type="band1Horz">
      <w:tblPr/>
      <w:tcPr>
        <w:tcBorders>
          <w:top w:val="single" w:sz="8" w:space="0" w:color="C17529" w:themeColor="accent6"/>
          <w:left w:val="single" w:sz="8" w:space="0" w:color="C17529" w:themeColor="accent6"/>
          <w:bottom w:val="single" w:sz="8" w:space="0" w:color="C17529" w:themeColor="accent6"/>
          <w:right w:val="single" w:sz="8" w:space="0" w:color="C17529" w:themeColor="accent6"/>
          <w:insideV w:val="single" w:sz="8" w:space="0" w:color="C17529" w:themeColor="accent6"/>
        </w:tcBorders>
        <w:shd w:val="clear" w:color="auto" w:fill="F3DCC6" w:themeFill="accent6" w:themeFillTint="3F"/>
      </w:tcPr>
    </w:tblStylePr>
    <w:tblStylePr w:type="band2Horz">
      <w:tblPr/>
      <w:tcPr>
        <w:tcBorders>
          <w:top w:val="single" w:sz="8" w:space="0" w:color="C17529" w:themeColor="accent6"/>
          <w:left w:val="single" w:sz="8" w:space="0" w:color="C17529" w:themeColor="accent6"/>
          <w:bottom w:val="single" w:sz="8" w:space="0" w:color="C17529" w:themeColor="accent6"/>
          <w:right w:val="single" w:sz="8" w:space="0" w:color="C17529" w:themeColor="accent6"/>
          <w:insideV w:val="single" w:sz="8" w:space="0" w:color="C17529" w:themeColor="accent6"/>
        </w:tcBorders>
      </w:tcPr>
    </w:tblStylePr>
  </w:style>
  <w:style w:type="table" w:styleId="HelleListe">
    <w:name w:val="Light List"/>
    <w:basedOn w:val="NormaleTabelle"/>
    <w:uiPriority w:val="61"/>
    <w:rsid w:val="00401A6B"/>
    <w:pPr>
      <w:spacing w:before="40" w:after="0" w:line="240" w:lineRule="auto"/>
    </w:pPr>
    <w:rPr>
      <w:rFonts w:eastAsiaTheme="minorHAnsi"/>
      <w:color w:val="595959" w:themeColor="text1" w:themeTint="A6"/>
      <w:sz w:val="20"/>
      <w:szCs w:val="20"/>
      <w:lang w:val="de-DE" w:eastAsia="de-CH"/>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customStyle="1" w:styleId="HelleListeAkzent1">
    <w:name w:val="Helle Liste;Akzent 1"/>
    <w:basedOn w:val="NormaleTabelle"/>
    <w:uiPriority w:val="61"/>
    <w:rsid w:val="00401A6B"/>
    <w:pPr>
      <w:spacing w:before="40" w:after="0" w:line="240" w:lineRule="auto"/>
    </w:pPr>
    <w:rPr>
      <w:rFonts w:eastAsiaTheme="minorHAnsi"/>
      <w:color w:val="595959" w:themeColor="text1" w:themeTint="A6"/>
      <w:sz w:val="20"/>
      <w:szCs w:val="20"/>
      <w:lang w:val="de-DE" w:eastAsia="de-CH"/>
    </w:rPr>
    <w:tblPr>
      <w:tblStyleRowBandSize w:val="1"/>
      <w:tblStyleColBandSize w:val="1"/>
      <w:tblBorders>
        <w:top w:val="single" w:sz="8" w:space="0" w:color="F0A22E" w:themeColor="accent1"/>
        <w:left w:val="single" w:sz="8" w:space="0" w:color="F0A22E" w:themeColor="accent1"/>
        <w:bottom w:val="single" w:sz="8" w:space="0" w:color="F0A22E" w:themeColor="accent1"/>
        <w:right w:val="single" w:sz="8" w:space="0" w:color="F0A22E" w:themeColor="accent1"/>
      </w:tblBorders>
    </w:tblPr>
    <w:tblStylePr w:type="firstRow">
      <w:pPr>
        <w:spacing w:before="0" w:after="0" w:line="240" w:lineRule="auto"/>
      </w:pPr>
      <w:rPr>
        <w:b/>
        <w:bCs/>
        <w:color w:val="FFFFFF" w:themeColor="background1"/>
      </w:rPr>
      <w:tblPr/>
      <w:tcPr>
        <w:shd w:val="clear" w:color="auto" w:fill="F0A22E" w:themeFill="accent1"/>
      </w:tcPr>
    </w:tblStylePr>
    <w:tblStylePr w:type="lastRow">
      <w:pPr>
        <w:spacing w:before="0" w:after="0" w:line="240" w:lineRule="auto"/>
      </w:pPr>
      <w:rPr>
        <w:b/>
        <w:bCs/>
      </w:rPr>
      <w:tblPr/>
      <w:tcPr>
        <w:tcBorders>
          <w:top w:val="double" w:sz="6" w:space="0" w:color="F0A22E" w:themeColor="accent1"/>
          <w:left w:val="single" w:sz="8" w:space="0" w:color="F0A22E" w:themeColor="accent1"/>
          <w:bottom w:val="single" w:sz="8" w:space="0" w:color="F0A22E" w:themeColor="accent1"/>
          <w:right w:val="single" w:sz="8" w:space="0" w:color="F0A22E" w:themeColor="accent1"/>
        </w:tcBorders>
      </w:tcPr>
    </w:tblStylePr>
    <w:tblStylePr w:type="firstCol">
      <w:rPr>
        <w:b/>
        <w:bCs/>
      </w:rPr>
    </w:tblStylePr>
    <w:tblStylePr w:type="lastCol">
      <w:rPr>
        <w:b/>
        <w:bCs/>
      </w:rPr>
    </w:tblStylePr>
    <w:tblStylePr w:type="band1Vert">
      <w:tblPr/>
      <w:tcPr>
        <w:tcBorders>
          <w:top w:val="single" w:sz="8" w:space="0" w:color="F0A22E" w:themeColor="accent1"/>
          <w:left w:val="single" w:sz="8" w:space="0" w:color="F0A22E" w:themeColor="accent1"/>
          <w:bottom w:val="single" w:sz="8" w:space="0" w:color="F0A22E" w:themeColor="accent1"/>
          <w:right w:val="single" w:sz="8" w:space="0" w:color="F0A22E" w:themeColor="accent1"/>
        </w:tcBorders>
      </w:tcPr>
    </w:tblStylePr>
    <w:tblStylePr w:type="band1Horz">
      <w:tblPr/>
      <w:tcPr>
        <w:tcBorders>
          <w:top w:val="single" w:sz="8" w:space="0" w:color="F0A22E" w:themeColor="accent1"/>
          <w:left w:val="single" w:sz="8" w:space="0" w:color="F0A22E" w:themeColor="accent1"/>
          <w:bottom w:val="single" w:sz="8" w:space="0" w:color="F0A22E" w:themeColor="accent1"/>
          <w:right w:val="single" w:sz="8" w:space="0" w:color="F0A22E" w:themeColor="accent1"/>
        </w:tcBorders>
      </w:tcPr>
    </w:tblStylePr>
  </w:style>
  <w:style w:type="table" w:customStyle="1" w:styleId="HelleListeAkzent2">
    <w:name w:val="Helle Liste;Akzent 2"/>
    <w:basedOn w:val="NormaleTabelle"/>
    <w:uiPriority w:val="61"/>
    <w:rsid w:val="00401A6B"/>
    <w:pPr>
      <w:spacing w:before="40" w:after="0" w:line="240" w:lineRule="auto"/>
    </w:pPr>
    <w:rPr>
      <w:rFonts w:eastAsiaTheme="minorHAnsi"/>
      <w:color w:val="595959" w:themeColor="text1" w:themeTint="A6"/>
      <w:sz w:val="20"/>
      <w:szCs w:val="20"/>
      <w:lang w:val="de-DE" w:eastAsia="de-CH"/>
    </w:rPr>
    <w:tblPr>
      <w:tblStyleRowBandSize w:val="1"/>
      <w:tblStyleColBandSize w:val="1"/>
      <w:tblBorders>
        <w:top w:val="single" w:sz="8" w:space="0" w:color="A5644E" w:themeColor="accent2"/>
        <w:left w:val="single" w:sz="8" w:space="0" w:color="A5644E" w:themeColor="accent2"/>
        <w:bottom w:val="single" w:sz="8" w:space="0" w:color="A5644E" w:themeColor="accent2"/>
        <w:right w:val="single" w:sz="8" w:space="0" w:color="A5644E" w:themeColor="accent2"/>
      </w:tblBorders>
    </w:tblPr>
    <w:tblStylePr w:type="firstRow">
      <w:pPr>
        <w:spacing w:before="0" w:after="0" w:line="240" w:lineRule="auto"/>
      </w:pPr>
      <w:rPr>
        <w:b/>
        <w:bCs/>
        <w:color w:val="FFFFFF" w:themeColor="background1"/>
      </w:rPr>
      <w:tblPr/>
      <w:tcPr>
        <w:shd w:val="clear" w:color="auto" w:fill="A5644E" w:themeFill="accent2"/>
      </w:tcPr>
    </w:tblStylePr>
    <w:tblStylePr w:type="lastRow">
      <w:pPr>
        <w:spacing w:before="0" w:after="0" w:line="240" w:lineRule="auto"/>
      </w:pPr>
      <w:rPr>
        <w:b/>
        <w:bCs/>
      </w:rPr>
      <w:tblPr/>
      <w:tcPr>
        <w:tcBorders>
          <w:top w:val="double" w:sz="6" w:space="0" w:color="A5644E" w:themeColor="accent2"/>
          <w:left w:val="single" w:sz="8" w:space="0" w:color="A5644E" w:themeColor="accent2"/>
          <w:bottom w:val="single" w:sz="8" w:space="0" w:color="A5644E" w:themeColor="accent2"/>
          <w:right w:val="single" w:sz="8" w:space="0" w:color="A5644E" w:themeColor="accent2"/>
        </w:tcBorders>
      </w:tcPr>
    </w:tblStylePr>
    <w:tblStylePr w:type="firstCol">
      <w:rPr>
        <w:b/>
        <w:bCs/>
      </w:rPr>
    </w:tblStylePr>
    <w:tblStylePr w:type="lastCol">
      <w:rPr>
        <w:b/>
        <w:bCs/>
      </w:rPr>
    </w:tblStylePr>
    <w:tblStylePr w:type="band1Vert">
      <w:tblPr/>
      <w:tcPr>
        <w:tcBorders>
          <w:top w:val="single" w:sz="8" w:space="0" w:color="A5644E" w:themeColor="accent2"/>
          <w:left w:val="single" w:sz="8" w:space="0" w:color="A5644E" w:themeColor="accent2"/>
          <w:bottom w:val="single" w:sz="8" w:space="0" w:color="A5644E" w:themeColor="accent2"/>
          <w:right w:val="single" w:sz="8" w:space="0" w:color="A5644E" w:themeColor="accent2"/>
        </w:tcBorders>
      </w:tcPr>
    </w:tblStylePr>
    <w:tblStylePr w:type="band1Horz">
      <w:tblPr/>
      <w:tcPr>
        <w:tcBorders>
          <w:top w:val="single" w:sz="8" w:space="0" w:color="A5644E" w:themeColor="accent2"/>
          <w:left w:val="single" w:sz="8" w:space="0" w:color="A5644E" w:themeColor="accent2"/>
          <w:bottom w:val="single" w:sz="8" w:space="0" w:color="A5644E" w:themeColor="accent2"/>
          <w:right w:val="single" w:sz="8" w:space="0" w:color="A5644E" w:themeColor="accent2"/>
        </w:tcBorders>
      </w:tcPr>
    </w:tblStylePr>
  </w:style>
  <w:style w:type="table" w:customStyle="1" w:styleId="HelleListeAkzent3">
    <w:name w:val="Helle Liste;Akzent 3"/>
    <w:basedOn w:val="NormaleTabelle"/>
    <w:uiPriority w:val="61"/>
    <w:rsid w:val="00401A6B"/>
    <w:pPr>
      <w:spacing w:before="40" w:after="0" w:line="240" w:lineRule="auto"/>
    </w:pPr>
    <w:rPr>
      <w:rFonts w:eastAsiaTheme="minorHAnsi"/>
      <w:color w:val="595959" w:themeColor="text1" w:themeTint="A6"/>
      <w:sz w:val="20"/>
      <w:szCs w:val="20"/>
      <w:lang w:val="de-DE" w:eastAsia="de-CH"/>
    </w:rPr>
    <w:tblPr>
      <w:tblStyleRowBandSize w:val="1"/>
      <w:tblStyleColBandSize w:val="1"/>
      <w:tblBorders>
        <w:top w:val="single" w:sz="8" w:space="0" w:color="B58B80" w:themeColor="accent3"/>
        <w:left w:val="single" w:sz="8" w:space="0" w:color="B58B80" w:themeColor="accent3"/>
        <w:bottom w:val="single" w:sz="8" w:space="0" w:color="B58B80" w:themeColor="accent3"/>
        <w:right w:val="single" w:sz="8" w:space="0" w:color="B58B80" w:themeColor="accent3"/>
      </w:tblBorders>
    </w:tblPr>
    <w:tblStylePr w:type="firstRow">
      <w:pPr>
        <w:spacing w:before="0" w:after="0" w:line="240" w:lineRule="auto"/>
      </w:pPr>
      <w:rPr>
        <w:b/>
        <w:bCs/>
        <w:color w:val="FFFFFF" w:themeColor="background1"/>
      </w:rPr>
      <w:tblPr/>
      <w:tcPr>
        <w:shd w:val="clear" w:color="auto" w:fill="B58B80" w:themeFill="accent3"/>
      </w:tcPr>
    </w:tblStylePr>
    <w:tblStylePr w:type="lastRow">
      <w:pPr>
        <w:spacing w:before="0" w:after="0" w:line="240" w:lineRule="auto"/>
      </w:pPr>
      <w:rPr>
        <w:b/>
        <w:bCs/>
      </w:rPr>
      <w:tblPr/>
      <w:tcPr>
        <w:tcBorders>
          <w:top w:val="double" w:sz="6" w:space="0" w:color="B58B80" w:themeColor="accent3"/>
          <w:left w:val="single" w:sz="8" w:space="0" w:color="B58B80" w:themeColor="accent3"/>
          <w:bottom w:val="single" w:sz="8" w:space="0" w:color="B58B80" w:themeColor="accent3"/>
          <w:right w:val="single" w:sz="8" w:space="0" w:color="B58B80" w:themeColor="accent3"/>
        </w:tcBorders>
      </w:tcPr>
    </w:tblStylePr>
    <w:tblStylePr w:type="firstCol">
      <w:rPr>
        <w:b/>
        <w:bCs/>
      </w:rPr>
    </w:tblStylePr>
    <w:tblStylePr w:type="lastCol">
      <w:rPr>
        <w:b/>
        <w:bCs/>
      </w:rPr>
    </w:tblStylePr>
    <w:tblStylePr w:type="band1Vert">
      <w:tblPr/>
      <w:tcPr>
        <w:tcBorders>
          <w:top w:val="single" w:sz="8" w:space="0" w:color="B58B80" w:themeColor="accent3"/>
          <w:left w:val="single" w:sz="8" w:space="0" w:color="B58B80" w:themeColor="accent3"/>
          <w:bottom w:val="single" w:sz="8" w:space="0" w:color="B58B80" w:themeColor="accent3"/>
          <w:right w:val="single" w:sz="8" w:space="0" w:color="B58B80" w:themeColor="accent3"/>
        </w:tcBorders>
      </w:tcPr>
    </w:tblStylePr>
    <w:tblStylePr w:type="band1Horz">
      <w:tblPr/>
      <w:tcPr>
        <w:tcBorders>
          <w:top w:val="single" w:sz="8" w:space="0" w:color="B58B80" w:themeColor="accent3"/>
          <w:left w:val="single" w:sz="8" w:space="0" w:color="B58B80" w:themeColor="accent3"/>
          <w:bottom w:val="single" w:sz="8" w:space="0" w:color="B58B80" w:themeColor="accent3"/>
          <w:right w:val="single" w:sz="8" w:space="0" w:color="B58B80" w:themeColor="accent3"/>
        </w:tcBorders>
      </w:tcPr>
    </w:tblStylePr>
  </w:style>
  <w:style w:type="table" w:customStyle="1" w:styleId="HelleListeAkzent4">
    <w:name w:val="Helle Liste;Akzent 4"/>
    <w:basedOn w:val="NormaleTabelle"/>
    <w:uiPriority w:val="61"/>
    <w:rsid w:val="00401A6B"/>
    <w:pPr>
      <w:spacing w:before="40" w:after="0" w:line="240" w:lineRule="auto"/>
    </w:pPr>
    <w:rPr>
      <w:rFonts w:eastAsiaTheme="minorHAnsi"/>
      <w:color w:val="595959" w:themeColor="text1" w:themeTint="A6"/>
      <w:sz w:val="20"/>
      <w:szCs w:val="20"/>
      <w:lang w:val="de-DE" w:eastAsia="de-CH"/>
    </w:rPr>
    <w:tblPr>
      <w:tblStyleRowBandSize w:val="1"/>
      <w:tblStyleColBandSize w:val="1"/>
      <w:tblBorders>
        <w:top w:val="single" w:sz="8" w:space="0" w:color="C3986D" w:themeColor="accent4"/>
        <w:left w:val="single" w:sz="8" w:space="0" w:color="C3986D" w:themeColor="accent4"/>
        <w:bottom w:val="single" w:sz="8" w:space="0" w:color="C3986D" w:themeColor="accent4"/>
        <w:right w:val="single" w:sz="8" w:space="0" w:color="C3986D" w:themeColor="accent4"/>
      </w:tblBorders>
    </w:tblPr>
    <w:tblStylePr w:type="firstRow">
      <w:pPr>
        <w:spacing w:before="0" w:after="0" w:line="240" w:lineRule="auto"/>
      </w:pPr>
      <w:rPr>
        <w:b/>
        <w:bCs/>
        <w:color w:val="FFFFFF" w:themeColor="background1"/>
      </w:rPr>
      <w:tblPr/>
      <w:tcPr>
        <w:shd w:val="clear" w:color="auto" w:fill="C3986D" w:themeFill="accent4"/>
      </w:tcPr>
    </w:tblStylePr>
    <w:tblStylePr w:type="lastRow">
      <w:pPr>
        <w:spacing w:before="0" w:after="0" w:line="240" w:lineRule="auto"/>
      </w:pPr>
      <w:rPr>
        <w:b/>
        <w:bCs/>
      </w:rPr>
      <w:tblPr/>
      <w:tcPr>
        <w:tcBorders>
          <w:top w:val="double" w:sz="6" w:space="0" w:color="C3986D" w:themeColor="accent4"/>
          <w:left w:val="single" w:sz="8" w:space="0" w:color="C3986D" w:themeColor="accent4"/>
          <w:bottom w:val="single" w:sz="8" w:space="0" w:color="C3986D" w:themeColor="accent4"/>
          <w:right w:val="single" w:sz="8" w:space="0" w:color="C3986D" w:themeColor="accent4"/>
        </w:tcBorders>
      </w:tcPr>
    </w:tblStylePr>
    <w:tblStylePr w:type="firstCol">
      <w:rPr>
        <w:b/>
        <w:bCs/>
      </w:rPr>
    </w:tblStylePr>
    <w:tblStylePr w:type="lastCol">
      <w:rPr>
        <w:b/>
        <w:bCs/>
      </w:rPr>
    </w:tblStylePr>
    <w:tblStylePr w:type="band1Vert">
      <w:tblPr/>
      <w:tcPr>
        <w:tcBorders>
          <w:top w:val="single" w:sz="8" w:space="0" w:color="C3986D" w:themeColor="accent4"/>
          <w:left w:val="single" w:sz="8" w:space="0" w:color="C3986D" w:themeColor="accent4"/>
          <w:bottom w:val="single" w:sz="8" w:space="0" w:color="C3986D" w:themeColor="accent4"/>
          <w:right w:val="single" w:sz="8" w:space="0" w:color="C3986D" w:themeColor="accent4"/>
        </w:tcBorders>
      </w:tcPr>
    </w:tblStylePr>
    <w:tblStylePr w:type="band1Horz">
      <w:tblPr/>
      <w:tcPr>
        <w:tcBorders>
          <w:top w:val="single" w:sz="8" w:space="0" w:color="C3986D" w:themeColor="accent4"/>
          <w:left w:val="single" w:sz="8" w:space="0" w:color="C3986D" w:themeColor="accent4"/>
          <w:bottom w:val="single" w:sz="8" w:space="0" w:color="C3986D" w:themeColor="accent4"/>
          <w:right w:val="single" w:sz="8" w:space="0" w:color="C3986D" w:themeColor="accent4"/>
        </w:tcBorders>
      </w:tcPr>
    </w:tblStylePr>
  </w:style>
  <w:style w:type="table" w:customStyle="1" w:styleId="HelleListeAkzent5">
    <w:name w:val="Helle Liste;Akzent 5"/>
    <w:basedOn w:val="NormaleTabelle"/>
    <w:uiPriority w:val="61"/>
    <w:rsid w:val="00401A6B"/>
    <w:pPr>
      <w:spacing w:before="40" w:after="0" w:line="240" w:lineRule="auto"/>
    </w:pPr>
    <w:rPr>
      <w:rFonts w:eastAsiaTheme="minorHAnsi"/>
      <w:color w:val="595959" w:themeColor="text1" w:themeTint="A6"/>
      <w:sz w:val="20"/>
      <w:szCs w:val="20"/>
      <w:lang w:val="de-DE" w:eastAsia="de-CH"/>
    </w:rPr>
    <w:tblPr>
      <w:tblStyleRowBandSize w:val="1"/>
      <w:tblStyleColBandSize w:val="1"/>
      <w:tblBorders>
        <w:top w:val="single" w:sz="8" w:space="0" w:color="A19574" w:themeColor="accent5"/>
        <w:left w:val="single" w:sz="8" w:space="0" w:color="A19574" w:themeColor="accent5"/>
        <w:bottom w:val="single" w:sz="8" w:space="0" w:color="A19574" w:themeColor="accent5"/>
        <w:right w:val="single" w:sz="8" w:space="0" w:color="A19574" w:themeColor="accent5"/>
      </w:tblBorders>
    </w:tblPr>
    <w:tblStylePr w:type="firstRow">
      <w:pPr>
        <w:spacing w:before="0" w:after="0" w:line="240" w:lineRule="auto"/>
      </w:pPr>
      <w:rPr>
        <w:b/>
        <w:bCs/>
        <w:color w:val="FFFFFF" w:themeColor="background1"/>
      </w:rPr>
      <w:tblPr/>
      <w:tcPr>
        <w:shd w:val="clear" w:color="auto" w:fill="A19574" w:themeFill="accent5"/>
      </w:tcPr>
    </w:tblStylePr>
    <w:tblStylePr w:type="lastRow">
      <w:pPr>
        <w:spacing w:before="0" w:after="0" w:line="240" w:lineRule="auto"/>
      </w:pPr>
      <w:rPr>
        <w:b/>
        <w:bCs/>
      </w:rPr>
      <w:tblPr/>
      <w:tcPr>
        <w:tcBorders>
          <w:top w:val="double" w:sz="6" w:space="0" w:color="A19574" w:themeColor="accent5"/>
          <w:left w:val="single" w:sz="8" w:space="0" w:color="A19574" w:themeColor="accent5"/>
          <w:bottom w:val="single" w:sz="8" w:space="0" w:color="A19574" w:themeColor="accent5"/>
          <w:right w:val="single" w:sz="8" w:space="0" w:color="A19574" w:themeColor="accent5"/>
        </w:tcBorders>
      </w:tcPr>
    </w:tblStylePr>
    <w:tblStylePr w:type="firstCol">
      <w:rPr>
        <w:b/>
        <w:bCs/>
      </w:rPr>
    </w:tblStylePr>
    <w:tblStylePr w:type="lastCol">
      <w:rPr>
        <w:b/>
        <w:bCs/>
      </w:rPr>
    </w:tblStylePr>
    <w:tblStylePr w:type="band1Vert">
      <w:tblPr/>
      <w:tcPr>
        <w:tcBorders>
          <w:top w:val="single" w:sz="8" w:space="0" w:color="A19574" w:themeColor="accent5"/>
          <w:left w:val="single" w:sz="8" w:space="0" w:color="A19574" w:themeColor="accent5"/>
          <w:bottom w:val="single" w:sz="8" w:space="0" w:color="A19574" w:themeColor="accent5"/>
          <w:right w:val="single" w:sz="8" w:space="0" w:color="A19574" w:themeColor="accent5"/>
        </w:tcBorders>
      </w:tcPr>
    </w:tblStylePr>
    <w:tblStylePr w:type="band1Horz">
      <w:tblPr/>
      <w:tcPr>
        <w:tcBorders>
          <w:top w:val="single" w:sz="8" w:space="0" w:color="A19574" w:themeColor="accent5"/>
          <w:left w:val="single" w:sz="8" w:space="0" w:color="A19574" w:themeColor="accent5"/>
          <w:bottom w:val="single" w:sz="8" w:space="0" w:color="A19574" w:themeColor="accent5"/>
          <w:right w:val="single" w:sz="8" w:space="0" w:color="A19574" w:themeColor="accent5"/>
        </w:tcBorders>
      </w:tcPr>
    </w:tblStylePr>
  </w:style>
  <w:style w:type="table" w:customStyle="1" w:styleId="HelleListeAkzent6">
    <w:name w:val="Helle Liste;Akzent 6"/>
    <w:basedOn w:val="NormaleTabelle"/>
    <w:uiPriority w:val="61"/>
    <w:rsid w:val="00401A6B"/>
    <w:pPr>
      <w:spacing w:before="40" w:after="0" w:line="240" w:lineRule="auto"/>
    </w:pPr>
    <w:rPr>
      <w:rFonts w:eastAsiaTheme="minorHAnsi"/>
      <w:color w:val="595959" w:themeColor="text1" w:themeTint="A6"/>
      <w:sz w:val="20"/>
      <w:szCs w:val="20"/>
      <w:lang w:val="de-DE" w:eastAsia="de-CH"/>
    </w:rPr>
    <w:tblPr>
      <w:tblStyleRowBandSize w:val="1"/>
      <w:tblStyleColBandSize w:val="1"/>
      <w:tblBorders>
        <w:top w:val="single" w:sz="8" w:space="0" w:color="C17529" w:themeColor="accent6"/>
        <w:left w:val="single" w:sz="8" w:space="0" w:color="C17529" w:themeColor="accent6"/>
        <w:bottom w:val="single" w:sz="8" w:space="0" w:color="C17529" w:themeColor="accent6"/>
        <w:right w:val="single" w:sz="8" w:space="0" w:color="C17529" w:themeColor="accent6"/>
      </w:tblBorders>
    </w:tblPr>
    <w:tblStylePr w:type="firstRow">
      <w:pPr>
        <w:spacing w:before="0" w:after="0" w:line="240" w:lineRule="auto"/>
      </w:pPr>
      <w:rPr>
        <w:b/>
        <w:bCs/>
        <w:color w:val="FFFFFF" w:themeColor="background1"/>
      </w:rPr>
      <w:tblPr/>
      <w:tcPr>
        <w:shd w:val="clear" w:color="auto" w:fill="C17529" w:themeFill="accent6"/>
      </w:tcPr>
    </w:tblStylePr>
    <w:tblStylePr w:type="lastRow">
      <w:pPr>
        <w:spacing w:before="0" w:after="0" w:line="240" w:lineRule="auto"/>
      </w:pPr>
      <w:rPr>
        <w:b/>
        <w:bCs/>
      </w:rPr>
      <w:tblPr/>
      <w:tcPr>
        <w:tcBorders>
          <w:top w:val="double" w:sz="6" w:space="0" w:color="C17529" w:themeColor="accent6"/>
          <w:left w:val="single" w:sz="8" w:space="0" w:color="C17529" w:themeColor="accent6"/>
          <w:bottom w:val="single" w:sz="8" w:space="0" w:color="C17529" w:themeColor="accent6"/>
          <w:right w:val="single" w:sz="8" w:space="0" w:color="C17529" w:themeColor="accent6"/>
        </w:tcBorders>
      </w:tcPr>
    </w:tblStylePr>
    <w:tblStylePr w:type="firstCol">
      <w:rPr>
        <w:b/>
        <w:bCs/>
      </w:rPr>
    </w:tblStylePr>
    <w:tblStylePr w:type="lastCol">
      <w:rPr>
        <w:b/>
        <w:bCs/>
      </w:rPr>
    </w:tblStylePr>
    <w:tblStylePr w:type="band1Vert">
      <w:tblPr/>
      <w:tcPr>
        <w:tcBorders>
          <w:top w:val="single" w:sz="8" w:space="0" w:color="C17529" w:themeColor="accent6"/>
          <w:left w:val="single" w:sz="8" w:space="0" w:color="C17529" w:themeColor="accent6"/>
          <w:bottom w:val="single" w:sz="8" w:space="0" w:color="C17529" w:themeColor="accent6"/>
          <w:right w:val="single" w:sz="8" w:space="0" w:color="C17529" w:themeColor="accent6"/>
        </w:tcBorders>
      </w:tcPr>
    </w:tblStylePr>
    <w:tblStylePr w:type="band1Horz">
      <w:tblPr/>
      <w:tcPr>
        <w:tcBorders>
          <w:top w:val="single" w:sz="8" w:space="0" w:color="C17529" w:themeColor="accent6"/>
          <w:left w:val="single" w:sz="8" w:space="0" w:color="C17529" w:themeColor="accent6"/>
          <w:bottom w:val="single" w:sz="8" w:space="0" w:color="C17529" w:themeColor="accent6"/>
          <w:right w:val="single" w:sz="8" w:space="0" w:color="C17529" w:themeColor="accent6"/>
        </w:tcBorders>
      </w:tcPr>
    </w:tblStylePr>
  </w:style>
  <w:style w:type="table" w:styleId="HelleSchattierung">
    <w:name w:val="Light Shading"/>
    <w:basedOn w:val="NormaleTabelle"/>
    <w:uiPriority w:val="60"/>
    <w:rsid w:val="00401A6B"/>
    <w:pPr>
      <w:spacing w:before="40" w:after="0" w:line="240" w:lineRule="auto"/>
    </w:pPr>
    <w:rPr>
      <w:rFonts w:eastAsiaTheme="minorHAnsi"/>
      <w:color w:val="000000" w:themeColor="text1" w:themeShade="BF"/>
      <w:sz w:val="20"/>
      <w:szCs w:val="20"/>
      <w:lang w:val="de-DE" w:eastAsia="de-CH"/>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HelleSchattierungAkzent1">
    <w:name w:val="Helle Schattierung;Akzent 1"/>
    <w:basedOn w:val="NormaleTabelle"/>
    <w:uiPriority w:val="60"/>
    <w:rsid w:val="00401A6B"/>
    <w:pPr>
      <w:spacing w:before="40" w:after="0" w:line="240" w:lineRule="auto"/>
    </w:pPr>
    <w:rPr>
      <w:rFonts w:eastAsiaTheme="minorHAnsi"/>
      <w:color w:val="C77C0E" w:themeColor="accent1" w:themeShade="BF"/>
      <w:sz w:val="20"/>
      <w:szCs w:val="20"/>
      <w:lang w:val="de-DE" w:eastAsia="de-CH"/>
    </w:rPr>
    <w:tblPr>
      <w:tblStyleRowBandSize w:val="1"/>
      <w:tblStyleColBandSize w:val="1"/>
      <w:tblBorders>
        <w:top w:val="single" w:sz="8" w:space="0" w:color="F0A22E" w:themeColor="accent1"/>
        <w:bottom w:val="single" w:sz="8" w:space="0" w:color="F0A22E" w:themeColor="accent1"/>
      </w:tblBorders>
    </w:tblPr>
    <w:tblStylePr w:type="firstRow">
      <w:pPr>
        <w:spacing w:before="0" w:after="0" w:line="240" w:lineRule="auto"/>
      </w:pPr>
      <w:rPr>
        <w:b/>
        <w:bCs/>
      </w:rPr>
      <w:tblPr/>
      <w:tcPr>
        <w:tcBorders>
          <w:top w:val="single" w:sz="8" w:space="0" w:color="F0A22E" w:themeColor="accent1"/>
          <w:left w:val="nil"/>
          <w:bottom w:val="single" w:sz="8" w:space="0" w:color="F0A22E" w:themeColor="accent1"/>
          <w:right w:val="nil"/>
          <w:insideH w:val="nil"/>
          <w:insideV w:val="nil"/>
        </w:tcBorders>
      </w:tcPr>
    </w:tblStylePr>
    <w:tblStylePr w:type="lastRow">
      <w:pPr>
        <w:spacing w:before="0" w:after="0" w:line="240" w:lineRule="auto"/>
      </w:pPr>
      <w:rPr>
        <w:b/>
        <w:bCs/>
      </w:rPr>
      <w:tblPr/>
      <w:tcPr>
        <w:tcBorders>
          <w:top w:val="single" w:sz="8" w:space="0" w:color="F0A22E" w:themeColor="accent1"/>
          <w:left w:val="nil"/>
          <w:bottom w:val="single" w:sz="8" w:space="0" w:color="F0A22E"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BE7CB" w:themeFill="accent1" w:themeFillTint="3F"/>
      </w:tcPr>
    </w:tblStylePr>
    <w:tblStylePr w:type="band1Horz">
      <w:tblPr/>
      <w:tcPr>
        <w:tcBorders>
          <w:left w:val="nil"/>
          <w:right w:val="nil"/>
          <w:insideH w:val="nil"/>
          <w:insideV w:val="nil"/>
        </w:tcBorders>
        <w:shd w:val="clear" w:color="auto" w:fill="FBE7CB" w:themeFill="accent1" w:themeFillTint="3F"/>
      </w:tcPr>
    </w:tblStylePr>
  </w:style>
  <w:style w:type="table" w:customStyle="1" w:styleId="HelleSchattierungAkzent2">
    <w:name w:val="Helle Schattierung;Akzent 2"/>
    <w:basedOn w:val="NormaleTabelle"/>
    <w:uiPriority w:val="60"/>
    <w:rsid w:val="00401A6B"/>
    <w:pPr>
      <w:spacing w:before="40" w:after="0" w:line="240" w:lineRule="auto"/>
    </w:pPr>
    <w:rPr>
      <w:rFonts w:eastAsiaTheme="minorHAnsi"/>
      <w:color w:val="7B4A3A" w:themeColor="accent2" w:themeShade="BF"/>
      <w:sz w:val="20"/>
      <w:szCs w:val="20"/>
      <w:lang w:val="de-DE" w:eastAsia="de-CH"/>
    </w:rPr>
    <w:tblPr>
      <w:tblStyleRowBandSize w:val="1"/>
      <w:tblStyleColBandSize w:val="1"/>
      <w:tblBorders>
        <w:top w:val="single" w:sz="8" w:space="0" w:color="A5644E" w:themeColor="accent2"/>
        <w:bottom w:val="single" w:sz="8" w:space="0" w:color="A5644E" w:themeColor="accent2"/>
      </w:tblBorders>
    </w:tblPr>
    <w:tblStylePr w:type="firstRow">
      <w:pPr>
        <w:spacing w:before="0" w:after="0" w:line="240" w:lineRule="auto"/>
      </w:pPr>
      <w:rPr>
        <w:b/>
        <w:bCs/>
      </w:rPr>
      <w:tblPr/>
      <w:tcPr>
        <w:tcBorders>
          <w:top w:val="single" w:sz="8" w:space="0" w:color="A5644E" w:themeColor="accent2"/>
          <w:left w:val="nil"/>
          <w:bottom w:val="single" w:sz="8" w:space="0" w:color="A5644E" w:themeColor="accent2"/>
          <w:right w:val="nil"/>
          <w:insideH w:val="nil"/>
          <w:insideV w:val="nil"/>
        </w:tcBorders>
      </w:tcPr>
    </w:tblStylePr>
    <w:tblStylePr w:type="lastRow">
      <w:pPr>
        <w:spacing w:before="0" w:after="0" w:line="240" w:lineRule="auto"/>
      </w:pPr>
      <w:rPr>
        <w:b/>
        <w:bCs/>
      </w:rPr>
      <w:tblPr/>
      <w:tcPr>
        <w:tcBorders>
          <w:top w:val="single" w:sz="8" w:space="0" w:color="A5644E" w:themeColor="accent2"/>
          <w:left w:val="nil"/>
          <w:bottom w:val="single" w:sz="8" w:space="0" w:color="A5644E"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9D8D2" w:themeFill="accent2" w:themeFillTint="3F"/>
      </w:tcPr>
    </w:tblStylePr>
    <w:tblStylePr w:type="band1Horz">
      <w:tblPr/>
      <w:tcPr>
        <w:tcBorders>
          <w:left w:val="nil"/>
          <w:right w:val="nil"/>
          <w:insideH w:val="nil"/>
          <w:insideV w:val="nil"/>
        </w:tcBorders>
        <w:shd w:val="clear" w:color="auto" w:fill="E9D8D2" w:themeFill="accent2" w:themeFillTint="3F"/>
      </w:tcPr>
    </w:tblStylePr>
  </w:style>
  <w:style w:type="table" w:customStyle="1" w:styleId="HelleSchattierungAkzent3">
    <w:name w:val="Helle Schattierung;Akzent 3"/>
    <w:basedOn w:val="NormaleTabelle"/>
    <w:uiPriority w:val="60"/>
    <w:rsid w:val="00401A6B"/>
    <w:pPr>
      <w:spacing w:before="40" w:after="0" w:line="240" w:lineRule="auto"/>
    </w:pPr>
    <w:rPr>
      <w:rFonts w:eastAsiaTheme="minorHAnsi"/>
      <w:color w:val="926155" w:themeColor="accent3" w:themeShade="BF"/>
      <w:sz w:val="20"/>
      <w:szCs w:val="20"/>
      <w:lang w:val="de-DE" w:eastAsia="de-CH"/>
    </w:rPr>
    <w:tblPr>
      <w:tblStyleRowBandSize w:val="1"/>
      <w:tblStyleColBandSize w:val="1"/>
      <w:tblBorders>
        <w:top w:val="single" w:sz="8" w:space="0" w:color="B58B80" w:themeColor="accent3"/>
        <w:bottom w:val="single" w:sz="8" w:space="0" w:color="B58B80" w:themeColor="accent3"/>
      </w:tblBorders>
    </w:tblPr>
    <w:tblStylePr w:type="firstRow">
      <w:pPr>
        <w:spacing w:before="0" w:after="0" w:line="240" w:lineRule="auto"/>
      </w:pPr>
      <w:rPr>
        <w:b/>
        <w:bCs/>
      </w:rPr>
      <w:tblPr/>
      <w:tcPr>
        <w:tcBorders>
          <w:top w:val="single" w:sz="8" w:space="0" w:color="B58B80" w:themeColor="accent3"/>
          <w:left w:val="nil"/>
          <w:bottom w:val="single" w:sz="8" w:space="0" w:color="B58B80" w:themeColor="accent3"/>
          <w:right w:val="nil"/>
          <w:insideH w:val="nil"/>
          <w:insideV w:val="nil"/>
        </w:tcBorders>
      </w:tcPr>
    </w:tblStylePr>
    <w:tblStylePr w:type="lastRow">
      <w:pPr>
        <w:spacing w:before="0" w:after="0" w:line="240" w:lineRule="auto"/>
      </w:pPr>
      <w:rPr>
        <w:b/>
        <w:bCs/>
      </w:rPr>
      <w:tblPr/>
      <w:tcPr>
        <w:tcBorders>
          <w:top w:val="single" w:sz="8" w:space="0" w:color="B58B80" w:themeColor="accent3"/>
          <w:left w:val="nil"/>
          <w:bottom w:val="single" w:sz="8" w:space="0" w:color="B58B80"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CE2DF" w:themeFill="accent3" w:themeFillTint="3F"/>
      </w:tcPr>
    </w:tblStylePr>
    <w:tblStylePr w:type="band1Horz">
      <w:tblPr/>
      <w:tcPr>
        <w:tcBorders>
          <w:left w:val="nil"/>
          <w:right w:val="nil"/>
          <w:insideH w:val="nil"/>
          <w:insideV w:val="nil"/>
        </w:tcBorders>
        <w:shd w:val="clear" w:color="auto" w:fill="ECE2DF" w:themeFill="accent3" w:themeFillTint="3F"/>
      </w:tcPr>
    </w:tblStylePr>
  </w:style>
  <w:style w:type="table" w:customStyle="1" w:styleId="HelleSchattierungAkzent4">
    <w:name w:val="Helle Schattierung;Akzent 4"/>
    <w:basedOn w:val="NormaleTabelle"/>
    <w:uiPriority w:val="60"/>
    <w:rsid w:val="00401A6B"/>
    <w:pPr>
      <w:spacing w:before="40" w:after="0" w:line="240" w:lineRule="auto"/>
    </w:pPr>
    <w:rPr>
      <w:rFonts w:eastAsiaTheme="minorHAnsi"/>
      <w:color w:val="A17142" w:themeColor="accent4" w:themeShade="BF"/>
      <w:sz w:val="20"/>
      <w:szCs w:val="20"/>
      <w:lang w:val="de-DE" w:eastAsia="de-CH"/>
    </w:rPr>
    <w:tblPr>
      <w:tblStyleRowBandSize w:val="1"/>
      <w:tblStyleColBandSize w:val="1"/>
      <w:tblBorders>
        <w:top w:val="single" w:sz="8" w:space="0" w:color="C3986D" w:themeColor="accent4"/>
        <w:bottom w:val="single" w:sz="8" w:space="0" w:color="C3986D" w:themeColor="accent4"/>
      </w:tblBorders>
    </w:tblPr>
    <w:tblStylePr w:type="firstRow">
      <w:pPr>
        <w:spacing w:before="0" w:after="0" w:line="240" w:lineRule="auto"/>
      </w:pPr>
      <w:rPr>
        <w:b/>
        <w:bCs/>
      </w:rPr>
      <w:tblPr/>
      <w:tcPr>
        <w:tcBorders>
          <w:top w:val="single" w:sz="8" w:space="0" w:color="C3986D" w:themeColor="accent4"/>
          <w:left w:val="nil"/>
          <w:bottom w:val="single" w:sz="8" w:space="0" w:color="C3986D" w:themeColor="accent4"/>
          <w:right w:val="nil"/>
          <w:insideH w:val="nil"/>
          <w:insideV w:val="nil"/>
        </w:tcBorders>
      </w:tcPr>
    </w:tblStylePr>
    <w:tblStylePr w:type="lastRow">
      <w:pPr>
        <w:spacing w:before="0" w:after="0" w:line="240" w:lineRule="auto"/>
      </w:pPr>
      <w:rPr>
        <w:b/>
        <w:bCs/>
      </w:rPr>
      <w:tblPr/>
      <w:tcPr>
        <w:tcBorders>
          <w:top w:val="single" w:sz="8" w:space="0" w:color="C3986D" w:themeColor="accent4"/>
          <w:left w:val="nil"/>
          <w:bottom w:val="single" w:sz="8" w:space="0" w:color="C3986D"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0E5DA" w:themeFill="accent4" w:themeFillTint="3F"/>
      </w:tcPr>
    </w:tblStylePr>
    <w:tblStylePr w:type="band1Horz">
      <w:tblPr/>
      <w:tcPr>
        <w:tcBorders>
          <w:left w:val="nil"/>
          <w:right w:val="nil"/>
          <w:insideH w:val="nil"/>
          <w:insideV w:val="nil"/>
        </w:tcBorders>
        <w:shd w:val="clear" w:color="auto" w:fill="F0E5DA" w:themeFill="accent4" w:themeFillTint="3F"/>
      </w:tcPr>
    </w:tblStylePr>
  </w:style>
  <w:style w:type="table" w:customStyle="1" w:styleId="HelleSchattierungAkzent5">
    <w:name w:val="Helle Schattierung;Akzent 5"/>
    <w:basedOn w:val="NormaleTabelle"/>
    <w:uiPriority w:val="60"/>
    <w:rsid w:val="00401A6B"/>
    <w:pPr>
      <w:spacing w:before="40" w:after="0" w:line="240" w:lineRule="auto"/>
    </w:pPr>
    <w:rPr>
      <w:rFonts w:eastAsiaTheme="minorHAnsi"/>
      <w:color w:val="7B7053" w:themeColor="accent5" w:themeShade="BF"/>
      <w:sz w:val="20"/>
      <w:szCs w:val="20"/>
      <w:lang w:val="de-DE" w:eastAsia="de-CH"/>
    </w:rPr>
    <w:tblPr>
      <w:tblStyleRowBandSize w:val="1"/>
      <w:tblStyleColBandSize w:val="1"/>
      <w:tblBorders>
        <w:top w:val="single" w:sz="8" w:space="0" w:color="A19574" w:themeColor="accent5"/>
        <w:bottom w:val="single" w:sz="8" w:space="0" w:color="A19574" w:themeColor="accent5"/>
      </w:tblBorders>
    </w:tblPr>
    <w:tblStylePr w:type="firstRow">
      <w:pPr>
        <w:spacing w:before="0" w:after="0" w:line="240" w:lineRule="auto"/>
      </w:pPr>
      <w:rPr>
        <w:b/>
        <w:bCs/>
      </w:rPr>
      <w:tblPr/>
      <w:tcPr>
        <w:tcBorders>
          <w:top w:val="single" w:sz="8" w:space="0" w:color="A19574" w:themeColor="accent5"/>
          <w:left w:val="nil"/>
          <w:bottom w:val="single" w:sz="8" w:space="0" w:color="A19574" w:themeColor="accent5"/>
          <w:right w:val="nil"/>
          <w:insideH w:val="nil"/>
          <w:insideV w:val="nil"/>
        </w:tcBorders>
      </w:tcPr>
    </w:tblStylePr>
    <w:tblStylePr w:type="lastRow">
      <w:pPr>
        <w:spacing w:before="0" w:after="0" w:line="240" w:lineRule="auto"/>
      </w:pPr>
      <w:rPr>
        <w:b/>
        <w:bCs/>
      </w:rPr>
      <w:tblPr/>
      <w:tcPr>
        <w:tcBorders>
          <w:top w:val="single" w:sz="8" w:space="0" w:color="A19574" w:themeColor="accent5"/>
          <w:left w:val="nil"/>
          <w:bottom w:val="single" w:sz="8" w:space="0" w:color="A19574"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7E4DC" w:themeFill="accent5" w:themeFillTint="3F"/>
      </w:tcPr>
    </w:tblStylePr>
    <w:tblStylePr w:type="band1Horz">
      <w:tblPr/>
      <w:tcPr>
        <w:tcBorders>
          <w:left w:val="nil"/>
          <w:right w:val="nil"/>
          <w:insideH w:val="nil"/>
          <w:insideV w:val="nil"/>
        </w:tcBorders>
        <w:shd w:val="clear" w:color="auto" w:fill="E7E4DC" w:themeFill="accent5" w:themeFillTint="3F"/>
      </w:tcPr>
    </w:tblStylePr>
  </w:style>
  <w:style w:type="table" w:customStyle="1" w:styleId="HelleSchattierungAkzent6">
    <w:name w:val="Helle Schattierung;Akzent 6"/>
    <w:basedOn w:val="NormaleTabelle"/>
    <w:uiPriority w:val="60"/>
    <w:rsid w:val="00401A6B"/>
    <w:pPr>
      <w:spacing w:before="40" w:after="0" w:line="240" w:lineRule="auto"/>
    </w:pPr>
    <w:rPr>
      <w:rFonts w:eastAsiaTheme="minorHAnsi"/>
      <w:color w:val="90571E" w:themeColor="accent6" w:themeShade="BF"/>
      <w:sz w:val="20"/>
      <w:szCs w:val="20"/>
      <w:lang w:val="de-DE" w:eastAsia="de-CH"/>
    </w:rPr>
    <w:tblPr>
      <w:tblStyleRowBandSize w:val="1"/>
      <w:tblStyleColBandSize w:val="1"/>
      <w:tblBorders>
        <w:top w:val="single" w:sz="8" w:space="0" w:color="C17529" w:themeColor="accent6"/>
        <w:bottom w:val="single" w:sz="8" w:space="0" w:color="C17529" w:themeColor="accent6"/>
      </w:tblBorders>
    </w:tblPr>
    <w:tblStylePr w:type="firstRow">
      <w:pPr>
        <w:spacing w:before="0" w:after="0" w:line="240" w:lineRule="auto"/>
      </w:pPr>
      <w:rPr>
        <w:b/>
        <w:bCs/>
      </w:rPr>
      <w:tblPr/>
      <w:tcPr>
        <w:tcBorders>
          <w:top w:val="single" w:sz="8" w:space="0" w:color="C17529" w:themeColor="accent6"/>
          <w:left w:val="nil"/>
          <w:bottom w:val="single" w:sz="8" w:space="0" w:color="C17529" w:themeColor="accent6"/>
          <w:right w:val="nil"/>
          <w:insideH w:val="nil"/>
          <w:insideV w:val="nil"/>
        </w:tcBorders>
      </w:tcPr>
    </w:tblStylePr>
    <w:tblStylePr w:type="lastRow">
      <w:pPr>
        <w:spacing w:before="0" w:after="0" w:line="240" w:lineRule="auto"/>
      </w:pPr>
      <w:rPr>
        <w:b/>
        <w:bCs/>
      </w:rPr>
      <w:tblPr/>
      <w:tcPr>
        <w:tcBorders>
          <w:top w:val="single" w:sz="8" w:space="0" w:color="C17529" w:themeColor="accent6"/>
          <w:left w:val="nil"/>
          <w:bottom w:val="single" w:sz="8" w:space="0" w:color="C17529"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3DCC6" w:themeFill="accent6" w:themeFillTint="3F"/>
      </w:tcPr>
    </w:tblStylePr>
    <w:tblStylePr w:type="band1Horz">
      <w:tblPr/>
      <w:tcPr>
        <w:tcBorders>
          <w:left w:val="nil"/>
          <w:right w:val="nil"/>
          <w:insideH w:val="nil"/>
          <w:insideV w:val="nil"/>
        </w:tcBorders>
        <w:shd w:val="clear" w:color="auto" w:fill="F3DCC6" w:themeFill="accent6" w:themeFillTint="3F"/>
      </w:tcPr>
    </w:tblStylePr>
  </w:style>
  <w:style w:type="character" w:styleId="Zeilennummer">
    <w:name w:val="line number"/>
    <w:basedOn w:val="Absatz-Standardschriftart"/>
    <w:uiPriority w:val="99"/>
    <w:semiHidden/>
    <w:unhideWhenUsed/>
    <w:rsid w:val="00401A6B"/>
  </w:style>
  <w:style w:type="paragraph" w:styleId="Liste3">
    <w:name w:val="List 3"/>
    <w:basedOn w:val="Standard"/>
    <w:uiPriority w:val="99"/>
    <w:semiHidden/>
    <w:unhideWhenUsed/>
    <w:rsid w:val="00401A6B"/>
    <w:pPr>
      <w:spacing w:before="40" w:after="160" w:line="288" w:lineRule="auto"/>
      <w:ind w:left="1080" w:hanging="360"/>
      <w:contextualSpacing/>
      <w:jc w:val="both"/>
    </w:pPr>
    <w:rPr>
      <w:rFonts w:asciiTheme="minorHAnsi" w:eastAsiaTheme="minorHAnsi" w:hAnsiTheme="minorHAnsi"/>
      <w:color w:val="595959" w:themeColor="text1" w:themeTint="A6"/>
      <w:kern w:val="20"/>
      <w:sz w:val="20"/>
      <w:szCs w:val="20"/>
      <w:lang w:eastAsia="de-CH"/>
    </w:rPr>
  </w:style>
  <w:style w:type="paragraph" w:styleId="Liste4">
    <w:name w:val="List 4"/>
    <w:basedOn w:val="Standard"/>
    <w:uiPriority w:val="99"/>
    <w:semiHidden/>
    <w:unhideWhenUsed/>
    <w:rsid w:val="00401A6B"/>
    <w:pPr>
      <w:spacing w:before="40" w:after="160" w:line="288" w:lineRule="auto"/>
      <w:ind w:left="1440" w:hanging="360"/>
      <w:contextualSpacing/>
      <w:jc w:val="both"/>
    </w:pPr>
    <w:rPr>
      <w:rFonts w:asciiTheme="minorHAnsi" w:eastAsiaTheme="minorHAnsi" w:hAnsiTheme="minorHAnsi"/>
      <w:color w:val="595959" w:themeColor="text1" w:themeTint="A6"/>
      <w:kern w:val="20"/>
      <w:sz w:val="20"/>
      <w:szCs w:val="20"/>
      <w:lang w:eastAsia="de-CH"/>
    </w:rPr>
  </w:style>
  <w:style w:type="paragraph" w:styleId="Liste5">
    <w:name w:val="List 5"/>
    <w:basedOn w:val="Standard"/>
    <w:uiPriority w:val="99"/>
    <w:semiHidden/>
    <w:unhideWhenUsed/>
    <w:rsid w:val="00401A6B"/>
    <w:pPr>
      <w:spacing w:before="40" w:after="160" w:line="288" w:lineRule="auto"/>
      <w:ind w:left="1800" w:hanging="360"/>
      <w:contextualSpacing/>
      <w:jc w:val="both"/>
    </w:pPr>
    <w:rPr>
      <w:rFonts w:asciiTheme="minorHAnsi" w:eastAsiaTheme="minorHAnsi" w:hAnsiTheme="minorHAnsi"/>
      <w:color w:val="595959" w:themeColor="text1" w:themeTint="A6"/>
      <w:kern w:val="20"/>
      <w:sz w:val="20"/>
      <w:szCs w:val="20"/>
      <w:lang w:eastAsia="de-CH"/>
    </w:rPr>
  </w:style>
  <w:style w:type="paragraph" w:styleId="Listenfortsetzung">
    <w:name w:val="List Continue"/>
    <w:basedOn w:val="Standard"/>
    <w:uiPriority w:val="99"/>
    <w:semiHidden/>
    <w:unhideWhenUsed/>
    <w:rsid w:val="00401A6B"/>
    <w:pPr>
      <w:spacing w:before="40" w:after="120" w:line="288" w:lineRule="auto"/>
      <w:ind w:left="360"/>
      <w:contextualSpacing/>
      <w:jc w:val="both"/>
    </w:pPr>
    <w:rPr>
      <w:rFonts w:asciiTheme="minorHAnsi" w:eastAsiaTheme="minorHAnsi" w:hAnsiTheme="minorHAnsi"/>
      <w:color w:val="595959" w:themeColor="text1" w:themeTint="A6"/>
      <w:kern w:val="20"/>
      <w:sz w:val="20"/>
      <w:szCs w:val="20"/>
      <w:lang w:eastAsia="de-CH"/>
    </w:rPr>
  </w:style>
  <w:style w:type="paragraph" w:styleId="Listenfortsetzung2">
    <w:name w:val="List Continue 2"/>
    <w:basedOn w:val="Standard"/>
    <w:uiPriority w:val="99"/>
    <w:semiHidden/>
    <w:unhideWhenUsed/>
    <w:rsid w:val="00401A6B"/>
    <w:pPr>
      <w:spacing w:before="40" w:after="120" w:line="288" w:lineRule="auto"/>
      <w:ind w:left="720"/>
      <w:contextualSpacing/>
      <w:jc w:val="both"/>
    </w:pPr>
    <w:rPr>
      <w:rFonts w:asciiTheme="minorHAnsi" w:eastAsiaTheme="minorHAnsi" w:hAnsiTheme="minorHAnsi"/>
      <w:color w:val="595959" w:themeColor="text1" w:themeTint="A6"/>
      <w:kern w:val="20"/>
      <w:sz w:val="20"/>
      <w:szCs w:val="20"/>
      <w:lang w:eastAsia="de-CH"/>
    </w:rPr>
  </w:style>
  <w:style w:type="paragraph" w:styleId="Listenfortsetzung3">
    <w:name w:val="List Continue 3"/>
    <w:basedOn w:val="Standard"/>
    <w:uiPriority w:val="99"/>
    <w:semiHidden/>
    <w:unhideWhenUsed/>
    <w:rsid w:val="00401A6B"/>
    <w:pPr>
      <w:spacing w:before="40" w:after="120" w:line="288" w:lineRule="auto"/>
      <w:ind w:left="1080"/>
      <w:contextualSpacing/>
      <w:jc w:val="both"/>
    </w:pPr>
    <w:rPr>
      <w:rFonts w:asciiTheme="minorHAnsi" w:eastAsiaTheme="minorHAnsi" w:hAnsiTheme="minorHAnsi"/>
      <w:color w:val="595959" w:themeColor="text1" w:themeTint="A6"/>
      <w:kern w:val="20"/>
      <w:sz w:val="20"/>
      <w:szCs w:val="20"/>
      <w:lang w:eastAsia="de-CH"/>
    </w:rPr>
  </w:style>
  <w:style w:type="paragraph" w:styleId="Listenfortsetzung4">
    <w:name w:val="List Continue 4"/>
    <w:basedOn w:val="Standard"/>
    <w:uiPriority w:val="99"/>
    <w:semiHidden/>
    <w:unhideWhenUsed/>
    <w:rsid w:val="00401A6B"/>
    <w:pPr>
      <w:spacing w:before="40" w:after="120" w:line="288" w:lineRule="auto"/>
      <w:ind w:left="1440"/>
      <w:contextualSpacing/>
      <w:jc w:val="both"/>
    </w:pPr>
    <w:rPr>
      <w:rFonts w:asciiTheme="minorHAnsi" w:eastAsiaTheme="minorHAnsi" w:hAnsiTheme="minorHAnsi"/>
      <w:color w:val="595959" w:themeColor="text1" w:themeTint="A6"/>
      <w:kern w:val="20"/>
      <w:sz w:val="20"/>
      <w:szCs w:val="20"/>
      <w:lang w:eastAsia="de-CH"/>
    </w:rPr>
  </w:style>
  <w:style w:type="paragraph" w:styleId="Listenfortsetzung5">
    <w:name w:val="List Continue 5"/>
    <w:basedOn w:val="Standard"/>
    <w:uiPriority w:val="99"/>
    <w:semiHidden/>
    <w:unhideWhenUsed/>
    <w:rsid w:val="00401A6B"/>
    <w:pPr>
      <w:spacing w:before="40" w:after="120" w:line="288" w:lineRule="auto"/>
      <w:ind w:left="1800"/>
      <w:contextualSpacing/>
      <w:jc w:val="both"/>
    </w:pPr>
    <w:rPr>
      <w:rFonts w:asciiTheme="minorHAnsi" w:eastAsiaTheme="minorHAnsi" w:hAnsiTheme="minorHAnsi"/>
      <w:color w:val="595959" w:themeColor="text1" w:themeTint="A6"/>
      <w:kern w:val="20"/>
      <w:sz w:val="20"/>
      <w:szCs w:val="20"/>
      <w:lang w:eastAsia="de-CH"/>
    </w:rPr>
  </w:style>
  <w:style w:type="paragraph" w:styleId="Listennummer">
    <w:name w:val="List Number"/>
    <w:basedOn w:val="Standard"/>
    <w:uiPriority w:val="1"/>
    <w:unhideWhenUsed/>
    <w:qFormat/>
    <w:rsid w:val="00401A6B"/>
    <w:pPr>
      <w:numPr>
        <w:numId w:val="10"/>
      </w:numPr>
      <w:spacing w:before="40" w:after="160" w:line="288" w:lineRule="auto"/>
      <w:contextualSpacing/>
      <w:jc w:val="both"/>
    </w:pPr>
    <w:rPr>
      <w:rFonts w:asciiTheme="minorHAnsi" w:eastAsiaTheme="minorHAnsi" w:hAnsiTheme="minorHAnsi"/>
      <w:color w:val="595959" w:themeColor="text1" w:themeTint="A6"/>
      <w:kern w:val="20"/>
      <w:sz w:val="20"/>
      <w:szCs w:val="20"/>
      <w:lang w:eastAsia="de-CH"/>
    </w:rPr>
  </w:style>
  <w:style w:type="paragraph" w:styleId="Listennummer2">
    <w:name w:val="List Number 2"/>
    <w:basedOn w:val="Standard"/>
    <w:uiPriority w:val="1"/>
    <w:unhideWhenUsed/>
    <w:qFormat/>
    <w:rsid w:val="00401A6B"/>
    <w:pPr>
      <w:numPr>
        <w:ilvl w:val="1"/>
        <w:numId w:val="10"/>
      </w:numPr>
      <w:spacing w:before="40" w:after="160" w:line="288" w:lineRule="auto"/>
      <w:contextualSpacing/>
      <w:jc w:val="both"/>
    </w:pPr>
    <w:rPr>
      <w:rFonts w:asciiTheme="minorHAnsi" w:eastAsiaTheme="minorHAnsi" w:hAnsiTheme="minorHAnsi"/>
      <w:color w:val="595959" w:themeColor="text1" w:themeTint="A6"/>
      <w:kern w:val="20"/>
      <w:sz w:val="20"/>
      <w:szCs w:val="20"/>
      <w:lang w:eastAsia="de-CH"/>
    </w:rPr>
  </w:style>
  <w:style w:type="paragraph" w:styleId="Listennummer3">
    <w:name w:val="List Number 3"/>
    <w:basedOn w:val="Standard"/>
    <w:uiPriority w:val="18"/>
    <w:unhideWhenUsed/>
    <w:qFormat/>
    <w:rsid w:val="00401A6B"/>
    <w:pPr>
      <w:numPr>
        <w:ilvl w:val="2"/>
        <w:numId w:val="10"/>
      </w:numPr>
      <w:spacing w:before="40" w:after="160" w:line="288" w:lineRule="auto"/>
      <w:contextualSpacing/>
      <w:jc w:val="both"/>
    </w:pPr>
    <w:rPr>
      <w:rFonts w:asciiTheme="minorHAnsi" w:eastAsiaTheme="minorHAnsi" w:hAnsiTheme="minorHAnsi"/>
      <w:color w:val="595959" w:themeColor="text1" w:themeTint="A6"/>
      <w:kern w:val="20"/>
      <w:sz w:val="20"/>
      <w:szCs w:val="20"/>
      <w:lang w:eastAsia="de-CH"/>
    </w:rPr>
  </w:style>
  <w:style w:type="paragraph" w:styleId="Listennummer4">
    <w:name w:val="List Number 4"/>
    <w:basedOn w:val="Standard"/>
    <w:uiPriority w:val="18"/>
    <w:semiHidden/>
    <w:unhideWhenUsed/>
    <w:rsid w:val="00401A6B"/>
    <w:pPr>
      <w:numPr>
        <w:ilvl w:val="3"/>
        <w:numId w:val="10"/>
      </w:numPr>
      <w:spacing w:before="40" w:after="160" w:line="288" w:lineRule="auto"/>
      <w:contextualSpacing/>
      <w:jc w:val="both"/>
    </w:pPr>
    <w:rPr>
      <w:rFonts w:asciiTheme="minorHAnsi" w:eastAsiaTheme="minorHAnsi" w:hAnsiTheme="minorHAnsi"/>
      <w:color w:val="595959" w:themeColor="text1" w:themeTint="A6"/>
      <w:kern w:val="20"/>
      <w:sz w:val="20"/>
      <w:szCs w:val="20"/>
      <w:lang w:eastAsia="de-CH"/>
    </w:rPr>
  </w:style>
  <w:style w:type="paragraph" w:styleId="Listennummer5">
    <w:name w:val="List Number 5"/>
    <w:basedOn w:val="Standard"/>
    <w:uiPriority w:val="18"/>
    <w:semiHidden/>
    <w:unhideWhenUsed/>
    <w:rsid w:val="00401A6B"/>
    <w:pPr>
      <w:numPr>
        <w:ilvl w:val="4"/>
        <w:numId w:val="10"/>
      </w:numPr>
      <w:spacing w:before="40" w:after="160" w:line="288" w:lineRule="auto"/>
      <w:contextualSpacing/>
      <w:jc w:val="both"/>
    </w:pPr>
    <w:rPr>
      <w:rFonts w:asciiTheme="minorHAnsi" w:eastAsiaTheme="minorHAnsi" w:hAnsiTheme="minorHAnsi"/>
      <w:color w:val="595959" w:themeColor="text1" w:themeTint="A6"/>
      <w:kern w:val="20"/>
      <w:sz w:val="20"/>
      <w:szCs w:val="20"/>
      <w:lang w:eastAsia="de-CH"/>
    </w:rPr>
  </w:style>
  <w:style w:type="paragraph" w:customStyle="1" w:styleId="Makro">
    <w:name w:val="Makro"/>
    <w:link w:val="Makrotextzeichen"/>
    <w:uiPriority w:val="99"/>
    <w:semiHidden/>
    <w:unhideWhenUsed/>
    <w:rsid w:val="00401A6B"/>
    <w:pPr>
      <w:tabs>
        <w:tab w:val="left" w:pos="480"/>
        <w:tab w:val="left" w:pos="960"/>
        <w:tab w:val="left" w:pos="1440"/>
        <w:tab w:val="left" w:pos="1920"/>
        <w:tab w:val="left" w:pos="2400"/>
        <w:tab w:val="left" w:pos="2880"/>
        <w:tab w:val="left" w:pos="3360"/>
        <w:tab w:val="left" w:pos="3840"/>
        <w:tab w:val="left" w:pos="4320"/>
      </w:tabs>
      <w:spacing w:before="40" w:after="0" w:line="300" w:lineRule="auto"/>
    </w:pPr>
    <w:rPr>
      <w:rFonts w:ascii="Consolas" w:eastAsiaTheme="minorHAnsi" w:hAnsi="Consolas" w:cs="Consolas"/>
      <w:color w:val="595959" w:themeColor="text1" w:themeTint="A6"/>
      <w:sz w:val="20"/>
      <w:szCs w:val="20"/>
      <w:lang w:val="de-DE" w:eastAsia="de-CH"/>
    </w:rPr>
  </w:style>
  <w:style w:type="character" w:customStyle="1" w:styleId="Makrotextzeichen">
    <w:name w:val="Makrotextzeichen"/>
    <w:basedOn w:val="Absatz-Standardschriftart"/>
    <w:link w:val="Makro"/>
    <w:uiPriority w:val="99"/>
    <w:semiHidden/>
    <w:rsid w:val="00401A6B"/>
    <w:rPr>
      <w:rFonts w:ascii="Consolas" w:eastAsiaTheme="minorHAnsi" w:hAnsi="Consolas" w:cs="Consolas"/>
      <w:color w:val="595959" w:themeColor="text1" w:themeTint="A6"/>
      <w:sz w:val="20"/>
      <w:szCs w:val="20"/>
      <w:lang w:val="de-DE" w:eastAsia="de-CH"/>
    </w:rPr>
  </w:style>
  <w:style w:type="table" w:styleId="MittleresRaster1">
    <w:name w:val="Medium Grid 1"/>
    <w:basedOn w:val="NormaleTabelle"/>
    <w:uiPriority w:val="67"/>
    <w:rsid w:val="00401A6B"/>
    <w:pPr>
      <w:spacing w:before="40" w:after="0" w:line="240" w:lineRule="auto"/>
    </w:pPr>
    <w:rPr>
      <w:rFonts w:eastAsiaTheme="minorHAnsi"/>
      <w:color w:val="595959" w:themeColor="text1" w:themeTint="A6"/>
      <w:sz w:val="20"/>
      <w:szCs w:val="20"/>
      <w:lang w:val="de-DE" w:eastAsia="de-CH"/>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customStyle="1" w:styleId="MittleresRaster1Akzent1">
    <w:name w:val="Mittleres Raster 1;Akzent 1"/>
    <w:basedOn w:val="NormaleTabelle"/>
    <w:uiPriority w:val="67"/>
    <w:rsid w:val="00401A6B"/>
    <w:pPr>
      <w:spacing w:before="40" w:after="0" w:line="240" w:lineRule="auto"/>
    </w:pPr>
    <w:rPr>
      <w:rFonts w:eastAsiaTheme="minorHAnsi"/>
      <w:color w:val="595959" w:themeColor="text1" w:themeTint="A6"/>
      <w:sz w:val="20"/>
      <w:szCs w:val="20"/>
      <w:lang w:val="de-DE" w:eastAsia="de-CH"/>
    </w:rPr>
    <w:tblPr>
      <w:tblStyleRowBandSize w:val="1"/>
      <w:tblStyleColBandSize w:val="1"/>
      <w:tblBorders>
        <w:top w:val="single" w:sz="8" w:space="0" w:color="F3B862" w:themeColor="accent1" w:themeTint="BF"/>
        <w:left w:val="single" w:sz="8" w:space="0" w:color="F3B862" w:themeColor="accent1" w:themeTint="BF"/>
        <w:bottom w:val="single" w:sz="8" w:space="0" w:color="F3B862" w:themeColor="accent1" w:themeTint="BF"/>
        <w:right w:val="single" w:sz="8" w:space="0" w:color="F3B862" w:themeColor="accent1" w:themeTint="BF"/>
        <w:insideH w:val="single" w:sz="8" w:space="0" w:color="F3B862" w:themeColor="accent1" w:themeTint="BF"/>
        <w:insideV w:val="single" w:sz="8" w:space="0" w:color="F3B862" w:themeColor="accent1" w:themeTint="BF"/>
      </w:tblBorders>
    </w:tblPr>
    <w:tcPr>
      <w:shd w:val="clear" w:color="auto" w:fill="FBE7CB" w:themeFill="accent1" w:themeFillTint="3F"/>
    </w:tcPr>
    <w:tblStylePr w:type="firstRow">
      <w:rPr>
        <w:b/>
        <w:bCs/>
      </w:rPr>
    </w:tblStylePr>
    <w:tblStylePr w:type="lastRow">
      <w:rPr>
        <w:b/>
        <w:bCs/>
      </w:rPr>
      <w:tblPr/>
      <w:tcPr>
        <w:tcBorders>
          <w:top w:val="single" w:sz="18" w:space="0" w:color="F3B862" w:themeColor="accent1" w:themeTint="BF"/>
        </w:tcBorders>
      </w:tcPr>
    </w:tblStylePr>
    <w:tblStylePr w:type="firstCol">
      <w:rPr>
        <w:b/>
        <w:bCs/>
      </w:rPr>
    </w:tblStylePr>
    <w:tblStylePr w:type="lastCol">
      <w:rPr>
        <w:b/>
        <w:bCs/>
      </w:rPr>
    </w:tblStylePr>
    <w:tblStylePr w:type="band1Vert">
      <w:tblPr/>
      <w:tcPr>
        <w:shd w:val="clear" w:color="auto" w:fill="F7D096" w:themeFill="accent1" w:themeFillTint="7F"/>
      </w:tcPr>
    </w:tblStylePr>
    <w:tblStylePr w:type="band1Horz">
      <w:tblPr/>
      <w:tcPr>
        <w:shd w:val="clear" w:color="auto" w:fill="F7D096" w:themeFill="accent1" w:themeFillTint="7F"/>
      </w:tcPr>
    </w:tblStylePr>
  </w:style>
  <w:style w:type="table" w:customStyle="1" w:styleId="MittleresRaster1Akzent2">
    <w:name w:val="Mittleres Raster 1;Akzent 2"/>
    <w:basedOn w:val="NormaleTabelle"/>
    <w:uiPriority w:val="67"/>
    <w:rsid w:val="00401A6B"/>
    <w:pPr>
      <w:spacing w:before="40" w:after="0" w:line="240" w:lineRule="auto"/>
    </w:pPr>
    <w:rPr>
      <w:rFonts w:eastAsiaTheme="minorHAnsi"/>
      <w:color w:val="595959" w:themeColor="text1" w:themeTint="A6"/>
      <w:sz w:val="20"/>
      <w:szCs w:val="20"/>
      <w:lang w:val="de-DE" w:eastAsia="de-CH"/>
    </w:rPr>
    <w:tblPr>
      <w:tblStyleRowBandSize w:val="1"/>
      <w:tblStyleColBandSize w:val="1"/>
      <w:tblBorders>
        <w:top w:val="single" w:sz="8" w:space="0" w:color="BE8977" w:themeColor="accent2" w:themeTint="BF"/>
        <w:left w:val="single" w:sz="8" w:space="0" w:color="BE8977" w:themeColor="accent2" w:themeTint="BF"/>
        <w:bottom w:val="single" w:sz="8" w:space="0" w:color="BE8977" w:themeColor="accent2" w:themeTint="BF"/>
        <w:right w:val="single" w:sz="8" w:space="0" w:color="BE8977" w:themeColor="accent2" w:themeTint="BF"/>
        <w:insideH w:val="single" w:sz="8" w:space="0" w:color="BE8977" w:themeColor="accent2" w:themeTint="BF"/>
        <w:insideV w:val="single" w:sz="8" w:space="0" w:color="BE8977" w:themeColor="accent2" w:themeTint="BF"/>
      </w:tblBorders>
    </w:tblPr>
    <w:tcPr>
      <w:shd w:val="clear" w:color="auto" w:fill="E9D8D2" w:themeFill="accent2" w:themeFillTint="3F"/>
    </w:tcPr>
    <w:tblStylePr w:type="firstRow">
      <w:rPr>
        <w:b/>
        <w:bCs/>
      </w:rPr>
    </w:tblStylePr>
    <w:tblStylePr w:type="lastRow">
      <w:rPr>
        <w:b/>
        <w:bCs/>
      </w:rPr>
      <w:tblPr/>
      <w:tcPr>
        <w:tcBorders>
          <w:top w:val="single" w:sz="18" w:space="0" w:color="BE8977" w:themeColor="accent2" w:themeTint="BF"/>
        </w:tcBorders>
      </w:tcPr>
    </w:tblStylePr>
    <w:tblStylePr w:type="firstCol">
      <w:rPr>
        <w:b/>
        <w:bCs/>
      </w:rPr>
    </w:tblStylePr>
    <w:tblStylePr w:type="lastCol">
      <w:rPr>
        <w:b/>
        <w:bCs/>
      </w:rPr>
    </w:tblStylePr>
    <w:tblStylePr w:type="band1Vert">
      <w:tblPr/>
      <w:tcPr>
        <w:shd w:val="clear" w:color="auto" w:fill="D4B0A4" w:themeFill="accent2" w:themeFillTint="7F"/>
      </w:tcPr>
    </w:tblStylePr>
    <w:tblStylePr w:type="band1Horz">
      <w:tblPr/>
      <w:tcPr>
        <w:shd w:val="clear" w:color="auto" w:fill="D4B0A4" w:themeFill="accent2" w:themeFillTint="7F"/>
      </w:tcPr>
    </w:tblStylePr>
  </w:style>
  <w:style w:type="table" w:customStyle="1" w:styleId="MittleresRaster1Akzent3">
    <w:name w:val="Mittleres Raster 1;Akzent 3"/>
    <w:basedOn w:val="NormaleTabelle"/>
    <w:uiPriority w:val="67"/>
    <w:rsid w:val="00401A6B"/>
    <w:pPr>
      <w:spacing w:before="40" w:after="0" w:line="240" w:lineRule="auto"/>
    </w:pPr>
    <w:rPr>
      <w:rFonts w:eastAsiaTheme="minorHAnsi"/>
      <w:color w:val="595959" w:themeColor="text1" w:themeTint="A6"/>
      <w:sz w:val="20"/>
      <w:szCs w:val="20"/>
      <w:lang w:val="de-DE" w:eastAsia="de-CH"/>
    </w:rPr>
    <w:tblPr>
      <w:tblStyleRowBandSize w:val="1"/>
      <w:tblStyleColBandSize w:val="1"/>
      <w:tblBorders>
        <w:top w:val="single" w:sz="8" w:space="0" w:color="C7A79F" w:themeColor="accent3" w:themeTint="BF"/>
        <w:left w:val="single" w:sz="8" w:space="0" w:color="C7A79F" w:themeColor="accent3" w:themeTint="BF"/>
        <w:bottom w:val="single" w:sz="8" w:space="0" w:color="C7A79F" w:themeColor="accent3" w:themeTint="BF"/>
        <w:right w:val="single" w:sz="8" w:space="0" w:color="C7A79F" w:themeColor="accent3" w:themeTint="BF"/>
        <w:insideH w:val="single" w:sz="8" w:space="0" w:color="C7A79F" w:themeColor="accent3" w:themeTint="BF"/>
        <w:insideV w:val="single" w:sz="8" w:space="0" w:color="C7A79F" w:themeColor="accent3" w:themeTint="BF"/>
      </w:tblBorders>
    </w:tblPr>
    <w:tcPr>
      <w:shd w:val="clear" w:color="auto" w:fill="ECE2DF" w:themeFill="accent3" w:themeFillTint="3F"/>
    </w:tcPr>
    <w:tblStylePr w:type="firstRow">
      <w:rPr>
        <w:b/>
        <w:bCs/>
      </w:rPr>
    </w:tblStylePr>
    <w:tblStylePr w:type="lastRow">
      <w:rPr>
        <w:b/>
        <w:bCs/>
      </w:rPr>
      <w:tblPr/>
      <w:tcPr>
        <w:tcBorders>
          <w:top w:val="single" w:sz="18" w:space="0" w:color="C7A79F" w:themeColor="accent3" w:themeTint="BF"/>
        </w:tcBorders>
      </w:tcPr>
    </w:tblStylePr>
    <w:tblStylePr w:type="firstCol">
      <w:rPr>
        <w:b/>
        <w:bCs/>
      </w:rPr>
    </w:tblStylePr>
    <w:tblStylePr w:type="lastCol">
      <w:rPr>
        <w:b/>
        <w:bCs/>
      </w:rPr>
    </w:tblStylePr>
    <w:tblStylePr w:type="band1Vert">
      <w:tblPr/>
      <w:tcPr>
        <w:shd w:val="clear" w:color="auto" w:fill="DAC4BF" w:themeFill="accent3" w:themeFillTint="7F"/>
      </w:tcPr>
    </w:tblStylePr>
    <w:tblStylePr w:type="band1Horz">
      <w:tblPr/>
      <w:tcPr>
        <w:shd w:val="clear" w:color="auto" w:fill="DAC4BF" w:themeFill="accent3" w:themeFillTint="7F"/>
      </w:tcPr>
    </w:tblStylePr>
  </w:style>
  <w:style w:type="table" w:customStyle="1" w:styleId="MittleresRaster1Akzent4">
    <w:name w:val="Mittleres Raster 1;Akzent 4"/>
    <w:basedOn w:val="NormaleTabelle"/>
    <w:uiPriority w:val="67"/>
    <w:rsid w:val="00401A6B"/>
    <w:pPr>
      <w:spacing w:before="40" w:after="0" w:line="240" w:lineRule="auto"/>
    </w:pPr>
    <w:rPr>
      <w:rFonts w:eastAsiaTheme="minorHAnsi"/>
      <w:color w:val="595959" w:themeColor="text1" w:themeTint="A6"/>
      <w:sz w:val="20"/>
      <w:szCs w:val="20"/>
      <w:lang w:val="de-DE" w:eastAsia="de-CH"/>
    </w:rPr>
    <w:tblPr>
      <w:tblStyleRowBandSize w:val="1"/>
      <w:tblStyleColBandSize w:val="1"/>
      <w:tblBorders>
        <w:top w:val="single" w:sz="8" w:space="0" w:color="D2B191" w:themeColor="accent4" w:themeTint="BF"/>
        <w:left w:val="single" w:sz="8" w:space="0" w:color="D2B191" w:themeColor="accent4" w:themeTint="BF"/>
        <w:bottom w:val="single" w:sz="8" w:space="0" w:color="D2B191" w:themeColor="accent4" w:themeTint="BF"/>
        <w:right w:val="single" w:sz="8" w:space="0" w:color="D2B191" w:themeColor="accent4" w:themeTint="BF"/>
        <w:insideH w:val="single" w:sz="8" w:space="0" w:color="D2B191" w:themeColor="accent4" w:themeTint="BF"/>
        <w:insideV w:val="single" w:sz="8" w:space="0" w:color="D2B191" w:themeColor="accent4" w:themeTint="BF"/>
      </w:tblBorders>
    </w:tblPr>
    <w:tcPr>
      <w:shd w:val="clear" w:color="auto" w:fill="F0E5DA" w:themeFill="accent4" w:themeFillTint="3F"/>
    </w:tcPr>
    <w:tblStylePr w:type="firstRow">
      <w:rPr>
        <w:b/>
        <w:bCs/>
      </w:rPr>
    </w:tblStylePr>
    <w:tblStylePr w:type="lastRow">
      <w:rPr>
        <w:b/>
        <w:bCs/>
      </w:rPr>
      <w:tblPr/>
      <w:tcPr>
        <w:tcBorders>
          <w:top w:val="single" w:sz="18" w:space="0" w:color="D2B191" w:themeColor="accent4" w:themeTint="BF"/>
        </w:tcBorders>
      </w:tcPr>
    </w:tblStylePr>
    <w:tblStylePr w:type="firstCol">
      <w:rPr>
        <w:b/>
        <w:bCs/>
      </w:rPr>
    </w:tblStylePr>
    <w:tblStylePr w:type="lastCol">
      <w:rPr>
        <w:b/>
        <w:bCs/>
      </w:rPr>
    </w:tblStylePr>
    <w:tblStylePr w:type="band1Vert">
      <w:tblPr/>
      <w:tcPr>
        <w:shd w:val="clear" w:color="auto" w:fill="E1CBB6" w:themeFill="accent4" w:themeFillTint="7F"/>
      </w:tcPr>
    </w:tblStylePr>
    <w:tblStylePr w:type="band1Horz">
      <w:tblPr/>
      <w:tcPr>
        <w:shd w:val="clear" w:color="auto" w:fill="E1CBB6" w:themeFill="accent4" w:themeFillTint="7F"/>
      </w:tcPr>
    </w:tblStylePr>
  </w:style>
  <w:style w:type="table" w:customStyle="1" w:styleId="MittleresRaster1Akzent5">
    <w:name w:val="Mittleres Raster 1;Akzent 5"/>
    <w:basedOn w:val="NormaleTabelle"/>
    <w:uiPriority w:val="67"/>
    <w:rsid w:val="00401A6B"/>
    <w:pPr>
      <w:spacing w:before="40" w:after="0" w:line="240" w:lineRule="auto"/>
    </w:pPr>
    <w:rPr>
      <w:rFonts w:eastAsiaTheme="minorHAnsi"/>
      <w:color w:val="595959" w:themeColor="text1" w:themeTint="A6"/>
      <w:sz w:val="20"/>
      <w:szCs w:val="20"/>
      <w:lang w:val="de-DE" w:eastAsia="de-CH"/>
    </w:rPr>
    <w:tblPr>
      <w:tblStyleRowBandSize w:val="1"/>
      <w:tblStyleColBandSize w:val="1"/>
      <w:tblBorders>
        <w:top w:val="single" w:sz="8" w:space="0" w:color="B8AF96" w:themeColor="accent5" w:themeTint="BF"/>
        <w:left w:val="single" w:sz="8" w:space="0" w:color="B8AF96" w:themeColor="accent5" w:themeTint="BF"/>
        <w:bottom w:val="single" w:sz="8" w:space="0" w:color="B8AF96" w:themeColor="accent5" w:themeTint="BF"/>
        <w:right w:val="single" w:sz="8" w:space="0" w:color="B8AF96" w:themeColor="accent5" w:themeTint="BF"/>
        <w:insideH w:val="single" w:sz="8" w:space="0" w:color="B8AF96" w:themeColor="accent5" w:themeTint="BF"/>
        <w:insideV w:val="single" w:sz="8" w:space="0" w:color="B8AF96" w:themeColor="accent5" w:themeTint="BF"/>
      </w:tblBorders>
    </w:tblPr>
    <w:tcPr>
      <w:shd w:val="clear" w:color="auto" w:fill="E7E4DC" w:themeFill="accent5" w:themeFillTint="3F"/>
    </w:tcPr>
    <w:tblStylePr w:type="firstRow">
      <w:rPr>
        <w:b/>
        <w:bCs/>
      </w:rPr>
    </w:tblStylePr>
    <w:tblStylePr w:type="lastRow">
      <w:rPr>
        <w:b/>
        <w:bCs/>
      </w:rPr>
      <w:tblPr/>
      <w:tcPr>
        <w:tcBorders>
          <w:top w:val="single" w:sz="18" w:space="0" w:color="B8AF96" w:themeColor="accent5" w:themeTint="BF"/>
        </w:tcBorders>
      </w:tcPr>
    </w:tblStylePr>
    <w:tblStylePr w:type="firstCol">
      <w:rPr>
        <w:b/>
        <w:bCs/>
      </w:rPr>
    </w:tblStylePr>
    <w:tblStylePr w:type="lastCol">
      <w:rPr>
        <w:b/>
        <w:bCs/>
      </w:rPr>
    </w:tblStylePr>
    <w:tblStylePr w:type="band1Vert">
      <w:tblPr/>
      <w:tcPr>
        <w:shd w:val="clear" w:color="auto" w:fill="D0CAB9" w:themeFill="accent5" w:themeFillTint="7F"/>
      </w:tcPr>
    </w:tblStylePr>
    <w:tblStylePr w:type="band1Horz">
      <w:tblPr/>
      <w:tcPr>
        <w:shd w:val="clear" w:color="auto" w:fill="D0CAB9" w:themeFill="accent5" w:themeFillTint="7F"/>
      </w:tcPr>
    </w:tblStylePr>
  </w:style>
  <w:style w:type="table" w:customStyle="1" w:styleId="MittleresRaster1Akzent6">
    <w:name w:val="Mittleres Raster 1;Akzent 6"/>
    <w:basedOn w:val="NormaleTabelle"/>
    <w:uiPriority w:val="67"/>
    <w:rsid w:val="00401A6B"/>
    <w:pPr>
      <w:spacing w:before="40" w:after="0" w:line="240" w:lineRule="auto"/>
    </w:pPr>
    <w:rPr>
      <w:rFonts w:eastAsiaTheme="minorHAnsi"/>
      <w:color w:val="595959" w:themeColor="text1" w:themeTint="A6"/>
      <w:sz w:val="20"/>
      <w:szCs w:val="20"/>
      <w:lang w:val="de-DE" w:eastAsia="de-CH"/>
    </w:rPr>
    <w:tblPr>
      <w:tblStyleRowBandSize w:val="1"/>
      <w:tblStyleColBandSize w:val="1"/>
      <w:tblBorders>
        <w:top w:val="single" w:sz="8" w:space="0" w:color="DA9754" w:themeColor="accent6" w:themeTint="BF"/>
        <w:left w:val="single" w:sz="8" w:space="0" w:color="DA9754" w:themeColor="accent6" w:themeTint="BF"/>
        <w:bottom w:val="single" w:sz="8" w:space="0" w:color="DA9754" w:themeColor="accent6" w:themeTint="BF"/>
        <w:right w:val="single" w:sz="8" w:space="0" w:color="DA9754" w:themeColor="accent6" w:themeTint="BF"/>
        <w:insideH w:val="single" w:sz="8" w:space="0" w:color="DA9754" w:themeColor="accent6" w:themeTint="BF"/>
        <w:insideV w:val="single" w:sz="8" w:space="0" w:color="DA9754" w:themeColor="accent6" w:themeTint="BF"/>
      </w:tblBorders>
    </w:tblPr>
    <w:tcPr>
      <w:shd w:val="clear" w:color="auto" w:fill="F3DCC6" w:themeFill="accent6" w:themeFillTint="3F"/>
    </w:tcPr>
    <w:tblStylePr w:type="firstRow">
      <w:rPr>
        <w:b/>
        <w:bCs/>
      </w:rPr>
    </w:tblStylePr>
    <w:tblStylePr w:type="lastRow">
      <w:rPr>
        <w:b/>
        <w:bCs/>
      </w:rPr>
      <w:tblPr/>
      <w:tcPr>
        <w:tcBorders>
          <w:top w:val="single" w:sz="18" w:space="0" w:color="DA9754" w:themeColor="accent6" w:themeTint="BF"/>
        </w:tcBorders>
      </w:tcPr>
    </w:tblStylePr>
    <w:tblStylePr w:type="firstCol">
      <w:rPr>
        <w:b/>
        <w:bCs/>
      </w:rPr>
    </w:tblStylePr>
    <w:tblStylePr w:type="lastCol">
      <w:rPr>
        <w:b/>
        <w:bCs/>
      </w:rPr>
    </w:tblStylePr>
    <w:tblStylePr w:type="band1Vert">
      <w:tblPr/>
      <w:tcPr>
        <w:shd w:val="clear" w:color="auto" w:fill="E7B98D" w:themeFill="accent6" w:themeFillTint="7F"/>
      </w:tcPr>
    </w:tblStylePr>
    <w:tblStylePr w:type="band1Horz">
      <w:tblPr/>
      <w:tcPr>
        <w:shd w:val="clear" w:color="auto" w:fill="E7B98D" w:themeFill="accent6" w:themeFillTint="7F"/>
      </w:tcPr>
    </w:tblStylePr>
  </w:style>
  <w:style w:type="table" w:styleId="MittleresRaster2">
    <w:name w:val="Medium Grid 2"/>
    <w:basedOn w:val="NormaleTabelle"/>
    <w:uiPriority w:val="68"/>
    <w:rsid w:val="00401A6B"/>
    <w:pPr>
      <w:spacing w:before="40" w:after="0" w:line="240" w:lineRule="auto"/>
    </w:pPr>
    <w:rPr>
      <w:rFonts w:asciiTheme="majorHAnsi" w:eastAsiaTheme="majorEastAsia" w:hAnsiTheme="majorHAnsi" w:cstheme="majorBidi"/>
      <w:color w:val="000000" w:themeColor="text1"/>
      <w:sz w:val="20"/>
      <w:szCs w:val="20"/>
      <w:lang w:val="de-DE" w:eastAsia="de-CH"/>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customStyle="1" w:styleId="MittleresRaster2Akzent1">
    <w:name w:val="Mittleres Raster 2;Akzent 1"/>
    <w:basedOn w:val="NormaleTabelle"/>
    <w:uiPriority w:val="68"/>
    <w:rsid w:val="00401A6B"/>
    <w:pPr>
      <w:spacing w:before="40" w:after="0" w:line="240" w:lineRule="auto"/>
    </w:pPr>
    <w:rPr>
      <w:rFonts w:asciiTheme="majorHAnsi" w:eastAsiaTheme="majorEastAsia" w:hAnsiTheme="majorHAnsi" w:cstheme="majorBidi"/>
      <w:color w:val="000000" w:themeColor="text1"/>
      <w:sz w:val="20"/>
      <w:szCs w:val="20"/>
      <w:lang w:val="de-DE" w:eastAsia="de-CH"/>
    </w:rPr>
    <w:tblPr>
      <w:tblStyleRowBandSize w:val="1"/>
      <w:tblStyleColBandSize w:val="1"/>
      <w:tblBorders>
        <w:top w:val="single" w:sz="8" w:space="0" w:color="F0A22E" w:themeColor="accent1"/>
        <w:left w:val="single" w:sz="8" w:space="0" w:color="F0A22E" w:themeColor="accent1"/>
        <w:bottom w:val="single" w:sz="8" w:space="0" w:color="F0A22E" w:themeColor="accent1"/>
        <w:right w:val="single" w:sz="8" w:space="0" w:color="F0A22E" w:themeColor="accent1"/>
        <w:insideH w:val="single" w:sz="8" w:space="0" w:color="F0A22E" w:themeColor="accent1"/>
        <w:insideV w:val="single" w:sz="8" w:space="0" w:color="F0A22E" w:themeColor="accent1"/>
      </w:tblBorders>
    </w:tblPr>
    <w:tcPr>
      <w:shd w:val="clear" w:color="auto" w:fill="FBE7CB" w:themeFill="accent1" w:themeFillTint="3F"/>
    </w:tcPr>
    <w:tblStylePr w:type="firstRow">
      <w:rPr>
        <w:b/>
        <w:bCs/>
        <w:color w:val="000000" w:themeColor="text1"/>
      </w:rPr>
      <w:tblPr/>
      <w:tcPr>
        <w:shd w:val="clear" w:color="auto" w:fill="FDF5EA"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CECD5" w:themeFill="accent1" w:themeFillTint="33"/>
      </w:tcPr>
    </w:tblStylePr>
    <w:tblStylePr w:type="band1Vert">
      <w:tblPr/>
      <w:tcPr>
        <w:shd w:val="clear" w:color="auto" w:fill="F7D096" w:themeFill="accent1" w:themeFillTint="7F"/>
      </w:tcPr>
    </w:tblStylePr>
    <w:tblStylePr w:type="band1Horz">
      <w:tblPr/>
      <w:tcPr>
        <w:tcBorders>
          <w:insideH w:val="single" w:sz="6" w:space="0" w:color="F0A22E" w:themeColor="accent1"/>
          <w:insideV w:val="single" w:sz="6" w:space="0" w:color="F0A22E" w:themeColor="accent1"/>
        </w:tcBorders>
        <w:shd w:val="clear" w:color="auto" w:fill="F7D096" w:themeFill="accent1" w:themeFillTint="7F"/>
      </w:tcPr>
    </w:tblStylePr>
    <w:tblStylePr w:type="nwCell">
      <w:tblPr/>
      <w:tcPr>
        <w:shd w:val="clear" w:color="auto" w:fill="FFFFFF" w:themeFill="background1"/>
      </w:tcPr>
    </w:tblStylePr>
  </w:style>
  <w:style w:type="table" w:customStyle="1" w:styleId="MittleresRaster2Akzent2">
    <w:name w:val="Mittleres Raster 2;Akzent 2"/>
    <w:basedOn w:val="NormaleTabelle"/>
    <w:uiPriority w:val="68"/>
    <w:rsid w:val="00401A6B"/>
    <w:pPr>
      <w:spacing w:before="40" w:after="0" w:line="240" w:lineRule="auto"/>
    </w:pPr>
    <w:rPr>
      <w:rFonts w:asciiTheme="majorHAnsi" w:eastAsiaTheme="majorEastAsia" w:hAnsiTheme="majorHAnsi" w:cstheme="majorBidi"/>
      <w:color w:val="000000" w:themeColor="text1"/>
      <w:sz w:val="20"/>
      <w:szCs w:val="20"/>
      <w:lang w:val="de-DE" w:eastAsia="de-CH"/>
    </w:rPr>
    <w:tblPr>
      <w:tblStyleRowBandSize w:val="1"/>
      <w:tblStyleColBandSize w:val="1"/>
      <w:tblBorders>
        <w:top w:val="single" w:sz="8" w:space="0" w:color="A5644E" w:themeColor="accent2"/>
        <w:left w:val="single" w:sz="8" w:space="0" w:color="A5644E" w:themeColor="accent2"/>
        <w:bottom w:val="single" w:sz="8" w:space="0" w:color="A5644E" w:themeColor="accent2"/>
        <w:right w:val="single" w:sz="8" w:space="0" w:color="A5644E" w:themeColor="accent2"/>
        <w:insideH w:val="single" w:sz="8" w:space="0" w:color="A5644E" w:themeColor="accent2"/>
        <w:insideV w:val="single" w:sz="8" w:space="0" w:color="A5644E" w:themeColor="accent2"/>
      </w:tblBorders>
    </w:tblPr>
    <w:tcPr>
      <w:shd w:val="clear" w:color="auto" w:fill="E9D8D2" w:themeFill="accent2" w:themeFillTint="3F"/>
    </w:tcPr>
    <w:tblStylePr w:type="firstRow">
      <w:rPr>
        <w:b/>
        <w:bCs/>
        <w:color w:val="000000" w:themeColor="text1"/>
      </w:rPr>
      <w:tblPr/>
      <w:tcPr>
        <w:shd w:val="clear" w:color="auto" w:fill="F6EF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DDFDA" w:themeFill="accent2" w:themeFillTint="33"/>
      </w:tcPr>
    </w:tblStylePr>
    <w:tblStylePr w:type="band1Vert">
      <w:tblPr/>
      <w:tcPr>
        <w:shd w:val="clear" w:color="auto" w:fill="D4B0A4" w:themeFill="accent2" w:themeFillTint="7F"/>
      </w:tcPr>
    </w:tblStylePr>
    <w:tblStylePr w:type="band1Horz">
      <w:tblPr/>
      <w:tcPr>
        <w:tcBorders>
          <w:insideH w:val="single" w:sz="6" w:space="0" w:color="A5644E" w:themeColor="accent2"/>
          <w:insideV w:val="single" w:sz="6" w:space="0" w:color="A5644E" w:themeColor="accent2"/>
        </w:tcBorders>
        <w:shd w:val="clear" w:color="auto" w:fill="D4B0A4" w:themeFill="accent2" w:themeFillTint="7F"/>
      </w:tcPr>
    </w:tblStylePr>
    <w:tblStylePr w:type="nwCell">
      <w:tblPr/>
      <w:tcPr>
        <w:shd w:val="clear" w:color="auto" w:fill="FFFFFF" w:themeFill="background1"/>
      </w:tcPr>
    </w:tblStylePr>
  </w:style>
  <w:style w:type="table" w:customStyle="1" w:styleId="MittleresRaster2Akzent3">
    <w:name w:val="Mittleres Raster 2;Akzent 3"/>
    <w:basedOn w:val="NormaleTabelle"/>
    <w:uiPriority w:val="68"/>
    <w:rsid w:val="00401A6B"/>
    <w:pPr>
      <w:spacing w:before="40" w:after="0" w:line="240" w:lineRule="auto"/>
    </w:pPr>
    <w:rPr>
      <w:rFonts w:asciiTheme="majorHAnsi" w:eastAsiaTheme="majorEastAsia" w:hAnsiTheme="majorHAnsi" w:cstheme="majorBidi"/>
      <w:color w:val="000000" w:themeColor="text1"/>
      <w:sz w:val="20"/>
      <w:szCs w:val="20"/>
      <w:lang w:val="de-DE" w:eastAsia="de-CH"/>
    </w:rPr>
    <w:tblPr>
      <w:tblStyleRowBandSize w:val="1"/>
      <w:tblStyleColBandSize w:val="1"/>
      <w:tblBorders>
        <w:top w:val="single" w:sz="8" w:space="0" w:color="B58B80" w:themeColor="accent3"/>
        <w:left w:val="single" w:sz="8" w:space="0" w:color="B58B80" w:themeColor="accent3"/>
        <w:bottom w:val="single" w:sz="8" w:space="0" w:color="B58B80" w:themeColor="accent3"/>
        <w:right w:val="single" w:sz="8" w:space="0" w:color="B58B80" w:themeColor="accent3"/>
        <w:insideH w:val="single" w:sz="8" w:space="0" w:color="B58B80" w:themeColor="accent3"/>
        <w:insideV w:val="single" w:sz="8" w:space="0" w:color="B58B80" w:themeColor="accent3"/>
      </w:tblBorders>
    </w:tblPr>
    <w:tcPr>
      <w:shd w:val="clear" w:color="auto" w:fill="ECE2DF" w:themeFill="accent3" w:themeFillTint="3F"/>
    </w:tcPr>
    <w:tblStylePr w:type="firstRow">
      <w:rPr>
        <w:b/>
        <w:bCs/>
        <w:color w:val="000000" w:themeColor="text1"/>
      </w:rPr>
      <w:tblPr/>
      <w:tcPr>
        <w:shd w:val="clear" w:color="auto" w:fill="F7F3F2"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0E7E5" w:themeFill="accent3" w:themeFillTint="33"/>
      </w:tcPr>
    </w:tblStylePr>
    <w:tblStylePr w:type="band1Vert">
      <w:tblPr/>
      <w:tcPr>
        <w:shd w:val="clear" w:color="auto" w:fill="DAC4BF" w:themeFill="accent3" w:themeFillTint="7F"/>
      </w:tcPr>
    </w:tblStylePr>
    <w:tblStylePr w:type="band1Horz">
      <w:tblPr/>
      <w:tcPr>
        <w:tcBorders>
          <w:insideH w:val="single" w:sz="6" w:space="0" w:color="B58B80" w:themeColor="accent3"/>
          <w:insideV w:val="single" w:sz="6" w:space="0" w:color="B58B80" w:themeColor="accent3"/>
        </w:tcBorders>
        <w:shd w:val="clear" w:color="auto" w:fill="DAC4BF" w:themeFill="accent3" w:themeFillTint="7F"/>
      </w:tcPr>
    </w:tblStylePr>
    <w:tblStylePr w:type="nwCell">
      <w:tblPr/>
      <w:tcPr>
        <w:shd w:val="clear" w:color="auto" w:fill="FFFFFF" w:themeFill="background1"/>
      </w:tcPr>
    </w:tblStylePr>
  </w:style>
  <w:style w:type="table" w:customStyle="1" w:styleId="MittleresRaster2Akzent4">
    <w:name w:val="Mittleres Raster 2;Akzent 4"/>
    <w:basedOn w:val="NormaleTabelle"/>
    <w:uiPriority w:val="68"/>
    <w:rsid w:val="00401A6B"/>
    <w:pPr>
      <w:spacing w:before="40" w:after="0" w:line="240" w:lineRule="auto"/>
    </w:pPr>
    <w:rPr>
      <w:rFonts w:asciiTheme="majorHAnsi" w:eastAsiaTheme="majorEastAsia" w:hAnsiTheme="majorHAnsi" w:cstheme="majorBidi"/>
      <w:color w:val="000000" w:themeColor="text1"/>
      <w:sz w:val="20"/>
      <w:szCs w:val="20"/>
      <w:lang w:val="de-DE" w:eastAsia="de-CH"/>
    </w:rPr>
    <w:tblPr>
      <w:tblStyleRowBandSize w:val="1"/>
      <w:tblStyleColBandSize w:val="1"/>
      <w:tblBorders>
        <w:top w:val="single" w:sz="8" w:space="0" w:color="C3986D" w:themeColor="accent4"/>
        <w:left w:val="single" w:sz="8" w:space="0" w:color="C3986D" w:themeColor="accent4"/>
        <w:bottom w:val="single" w:sz="8" w:space="0" w:color="C3986D" w:themeColor="accent4"/>
        <w:right w:val="single" w:sz="8" w:space="0" w:color="C3986D" w:themeColor="accent4"/>
        <w:insideH w:val="single" w:sz="8" w:space="0" w:color="C3986D" w:themeColor="accent4"/>
        <w:insideV w:val="single" w:sz="8" w:space="0" w:color="C3986D" w:themeColor="accent4"/>
      </w:tblBorders>
    </w:tblPr>
    <w:tcPr>
      <w:shd w:val="clear" w:color="auto" w:fill="F0E5DA" w:themeFill="accent4" w:themeFillTint="3F"/>
    </w:tcPr>
    <w:tblStylePr w:type="firstRow">
      <w:rPr>
        <w:b/>
        <w:bCs/>
        <w:color w:val="000000" w:themeColor="text1"/>
      </w:rPr>
      <w:tblPr/>
      <w:tcPr>
        <w:shd w:val="clear" w:color="auto" w:fill="F9F4F0"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3EAE1" w:themeFill="accent4" w:themeFillTint="33"/>
      </w:tcPr>
    </w:tblStylePr>
    <w:tblStylePr w:type="band1Vert">
      <w:tblPr/>
      <w:tcPr>
        <w:shd w:val="clear" w:color="auto" w:fill="E1CBB6" w:themeFill="accent4" w:themeFillTint="7F"/>
      </w:tcPr>
    </w:tblStylePr>
    <w:tblStylePr w:type="band1Horz">
      <w:tblPr/>
      <w:tcPr>
        <w:tcBorders>
          <w:insideH w:val="single" w:sz="6" w:space="0" w:color="C3986D" w:themeColor="accent4"/>
          <w:insideV w:val="single" w:sz="6" w:space="0" w:color="C3986D" w:themeColor="accent4"/>
        </w:tcBorders>
        <w:shd w:val="clear" w:color="auto" w:fill="E1CBB6" w:themeFill="accent4" w:themeFillTint="7F"/>
      </w:tcPr>
    </w:tblStylePr>
    <w:tblStylePr w:type="nwCell">
      <w:tblPr/>
      <w:tcPr>
        <w:shd w:val="clear" w:color="auto" w:fill="FFFFFF" w:themeFill="background1"/>
      </w:tcPr>
    </w:tblStylePr>
  </w:style>
  <w:style w:type="table" w:customStyle="1" w:styleId="MittleresRaster2Akzent5">
    <w:name w:val="Mittleres Raster 2;Akzent 5"/>
    <w:basedOn w:val="NormaleTabelle"/>
    <w:uiPriority w:val="68"/>
    <w:rsid w:val="00401A6B"/>
    <w:pPr>
      <w:spacing w:before="40" w:after="0" w:line="240" w:lineRule="auto"/>
    </w:pPr>
    <w:rPr>
      <w:rFonts w:asciiTheme="majorHAnsi" w:eastAsiaTheme="majorEastAsia" w:hAnsiTheme="majorHAnsi" w:cstheme="majorBidi"/>
      <w:color w:val="000000" w:themeColor="text1"/>
      <w:sz w:val="20"/>
      <w:szCs w:val="20"/>
      <w:lang w:val="de-DE" w:eastAsia="de-CH"/>
    </w:rPr>
    <w:tblPr>
      <w:tblStyleRowBandSize w:val="1"/>
      <w:tblStyleColBandSize w:val="1"/>
      <w:tblBorders>
        <w:top w:val="single" w:sz="8" w:space="0" w:color="A19574" w:themeColor="accent5"/>
        <w:left w:val="single" w:sz="8" w:space="0" w:color="A19574" w:themeColor="accent5"/>
        <w:bottom w:val="single" w:sz="8" w:space="0" w:color="A19574" w:themeColor="accent5"/>
        <w:right w:val="single" w:sz="8" w:space="0" w:color="A19574" w:themeColor="accent5"/>
        <w:insideH w:val="single" w:sz="8" w:space="0" w:color="A19574" w:themeColor="accent5"/>
        <w:insideV w:val="single" w:sz="8" w:space="0" w:color="A19574" w:themeColor="accent5"/>
      </w:tblBorders>
    </w:tblPr>
    <w:tcPr>
      <w:shd w:val="clear" w:color="auto" w:fill="E7E4DC" w:themeFill="accent5" w:themeFillTint="3F"/>
    </w:tcPr>
    <w:tblStylePr w:type="firstRow">
      <w:rPr>
        <w:b/>
        <w:bCs/>
        <w:color w:val="000000" w:themeColor="text1"/>
      </w:rPr>
      <w:tblPr/>
      <w:tcPr>
        <w:shd w:val="clear" w:color="auto" w:fill="F5F4F1"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CE9E3" w:themeFill="accent5" w:themeFillTint="33"/>
      </w:tcPr>
    </w:tblStylePr>
    <w:tblStylePr w:type="band1Vert">
      <w:tblPr/>
      <w:tcPr>
        <w:shd w:val="clear" w:color="auto" w:fill="D0CAB9" w:themeFill="accent5" w:themeFillTint="7F"/>
      </w:tcPr>
    </w:tblStylePr>
    <w:tblStylePr w:type="band1Horz">
      <w:tblPr/>
      <w:tcPr>
        <w:tcBorders>
          <w:insideH w:val="single" w:sz="6" w:space="0" w:color="A19574" w:themeColor="accent5"/>
          <w:insideV w:val="single" w:sz="6" w:space="0" w:color="A19574" w:themeColor="accent5"/>
        </w:tcBorders>
        <w:shd w:val="clear" w:color="auto" w:fill="D0CAB9" w:themeFill="accent5" w:themeFillTint="7F"/>
      </w:tcPr>
    </w:tblStylePr>
    <w:tblStylePr w:type="nwCell">
      <w:tblPr/>
      <w:tcPr>
        <w:shd w:val="clear" w:color="auto" w:fill="FFFFFF" w:themeFill="background1"/>
      </w:tcPr>
    </w:tblStylePr>
  </w:style>
  <w:style w:type="table" w:customStyle="1" w:styleId="MittleresRaster2Akzent6">
    <w:name w:val="Mittleres Raster 2;Akzent 6"/>
    <w:basedOn w:val="NormaleTabelle"/>
    <w:uiPriority w:val="68"/>
    <w:rsid w:val="00401A6B"/>
    <w:pPr>
      <w:spacing w:before="40" w:after="0" w:line="240" w:lineRule="auto"/>
    </w:pPr>
    <w:rPr>
      <w:rFonts w:asciiTheme="majorHAnsi" w:eastAsiaTheme="majorEastAsia" w:hAnsiTheme="majorHAnsi" w:cstheme="majorBidi"/>
      <w:color w:val="000000" w:themeColor="text1"/>
      <w:sz w:val="20"/>
      <w:szCs w:val="20"/>
      <w:lang w:val="de-DE" w:eastAsia="de-CH"/>
    </w:rPr>
    <w:tblPr>
      <w:tblStyleRowBandSize w:val="1"/>
      <w:tblStyleColBandSize w:val="1"/>
      <w:tblBorders>
        <w:top w:val="single" w:sz="8" w:space="0" w:color="C17529" w:themeColor="accent6"/>
        <w:left w:val="single" w:sz="8" w:space="0" w:color="C17529" w:themeColor="accent6"/>
        <w:bottom w:val="single" w:sz="8" w:space="0" w:color="C17529" w:themeColor="accent6"/>
        <w:right w:val="single" w:sz="8" w:space="0" w:color="C17529" w:themeColor="accent6"/>
        <w:insideH w:val="single" w:sz="8" w:space="0" w:color="C17529" w:themeColor="accent6"/>
        <w:insideV w:val="single" w:sz="8" w:space="0" w:color="C17529" w:themeColor="accent6"/>
      </w:tblBorders>
    </w:tblPr>
    <w:tcPr>
      <w:shd w:val="clear" w:color="auto" w:fill="F3DCC6" w:themeFill="accent6" w:themeFillTint="3F"/>
    </w:tcPr>
    <w:tblStylePr w:type="firstRow">
      <w:rPr>
        <w:b/>
        <w:bCs/>
        <w:color w:val="000000" w:themeColor="text1"/>
      </w:rPr>
      <w:tblPr/>
      <w:tcPr>
        <w:shd w:val="clear" w:color="auto" w:fill="FAF1E8"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5E3D1" w:themeFill="accent6" w:themeFillTint="33"/>
      </w:tcPr>
    </w:tblStylePr>
    <w:tblStylePr w:type="band1Vert">
      <w:tblPr/>
      <w:tcPr>
        <w:shd w:val="clear" w:color="auto" w:fill="E7B98D" w:themeFill="accent6" w:themeFillTint="7F"/>
      </w:tcPr>
    </w:tblStylePr>
    <w:tblStylePr w:type="band1Horz">
      <w:tblPr/>
      <w:tcPr>
        <w:tcBorders>
          <w:insideH w:val="single" w:sz="6" w:space="0" w:color="C17529" w:themeColor="accent6"/>
          <w:insideV w:val="single" w:sz="6" w:space="0" w:color="C17529" w:themeColor="accent6"/>
        </w:tcBorders>
        <w:shd w:val="clear" w:color="auto" w:fill="E7B98D" w:themeFill="accent6" w:themeFillTint="7F"/>
      </w:tcPr>
    </w:tblStylePr>
    <w:tblStylePr w:type="nwCell">
      <w:tblPr/>
      <w:tcPr>
        <w:shd w:val="clear" w:color="auto" w:fill="FFFFFF" w:themeFill="background1"/>
      </w:tcPr>
    </w:tblStylePr>
  </w:style>
  <w:style w:type="table" w:styleId="MittleresRaster3">
    <w:name w:val="Medium Grid 3"/>
    <w:basedOn w:val="NormaleTabelle"/>
    <w:uiPriority w:val="69"/>
    <w:rsid w:val="00401A6B"/>
    <w:pPr>
      <w:spacing w:before="40" w:after="0" w:line="240" w:lineRule="auto"/>
    </w:pPr>
    <w:rPr>
      <w:rFonts w:eastAsiaTheme="minorHAnsi"/>
      <w:color w:val="595959" w:themeColor="text1" w:themeTint="A6"/>
      <w:sz w:val="20"/>
      <w:szCs w:val="20"/>
      <w:lang w:val="de-DE" w:eastAsia="de-CH"/>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customStyle="1" w:styleId="MittleresRaster3Akzent1">
    <w:name w:val="Mittleres Raster 3;Akzent 1"/>
    <w:basedOn w:val="NormaleTabelle"/>
    <w:uiPriority w:val="69"/>
    <w:rsid w:val="00401A6B"/>
    <w:pPr>
      <w:spacing w:before="40" w:after="0" w:line="240" w:lineRule="auto"/>
    </w:pPr>
    <w:rPr>
      <w:rFonts w:eastAsiaTheme="minorHAnsi"/>
      <w:color w:val="595959" w:themeColor="text1" w:themeTint="A6"/>
      <w:sz w:val="20"/>
      <w:szCs w:val="20"/>
      <w:lang w:val="de-DE" w:eastAsia="de-CH"/>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BE7CB"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0A22E"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0A22E"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0A22E"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0A22E"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7D096"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7D096" w:themeFill="accent1" w:themeFillTint="7F"/>
      </w:tcPr>
    </w:tblStylePr>
  </w:style>
  <w:style w:type="table" w:customStyle="1" w:styleId="MittleresRaster3Akzent2">
    <w:name w:val="Mittleres Raster 3;Akzent 2"/>
    <w:basedOn w:val="NormaleTabelle"/>
    <w:uiPriority w:val="69"/>
    <w:rsid w:val="00401A6B"/>
    <w:pPr>
      <w:spacing w:before="40" w:after="0" w:line="240" w:lineRule="auto"/>
    </w:pPr>
    <w:rPr>
      <w:rFonts w:eastAsiaTheme="minorHAnsi"/>
      <w:color w:val="595959" w:themeColor="text1" w:themeTint="A6"/>
      <w:sz w:val="20"/>
      <w:szCs w:val="20"/>
      <w:lang w:val="de-DE" w:eastAsia="de-CH"/>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9D8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A5644E"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A5644E"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A5644E"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A5644E"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4B0A4"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4B0A4" w:themeFill="accent2" w:themeFillTint="7F"/>
      </w:tcPr>
    </w:tblStylePr>
  </w:style>
  <w:style w:type="table" w:customStyle="1" w:styleId="MittleresRaster3Akzent3">
    <w:name w:val="Mittleres Raster 3;Akzent 3"/>
    <w:basedOn w:val="NormaleTabelle"/>
    <w:uiPriority w:val="69"/>
    <w:rsid w:val="00401A6B"/>
    <w:pPr>
      <w:spacing w:before="40" w:after="0" w:line="240" w:lineRule="auto"/>
    </w:pPr>
    <w:rPr>
      <w:rFonts w:eastAsiaTheme="minorHAnsi"/>
      <w:color w:val="595959" w:themeColor="text1" w:themeTint="A6"/>
      <w:sz w:val="20"/>
      <w:szCs w:val="20"/>
      <w:lang w:val="de-DE" w:eastAsia="de-CH"/>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CE2DF"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B58B80"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B58B80"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B58B80"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B58B80"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AC4BF"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AC4BF" w:themeFill="accent3" w:themeFillTint="7F"/>
      </w:tcPr>
    </w:tblStylePr>
  </w:style>
  <w:style w:type="table" w:customStyle="1" w:styleId="MittleresRaster3Akzent4">
    <w:name w:val="Mittleres Raster 3;Akzent 4"/>
    <w:basedOn w:val="NormaleTabelle"/>
    <w:uiPriority w:val="69"/>
    <w:rsid w:val="00401A6B"/>
    <w:pPr>
      <w:spacing w:before="40" w:after="0" w:line="240" w:lineRule="auto"/>
    </w:pPr>
    <w:rPr>
      <w:rFonts w:eastAsiaTheme="minorHAnsi"/>
      <w:color w:val="595959" w:themeColor="text1" w:themeTint="A6"/>
      <w:sz w:val="20"/>
      <w:szCs w:val="20"/>
      <w:lang w:val="de-DE" w:eastAsia="de-CH"/>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0E5DA"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3986D"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3986D"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3986D"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3986D"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E1CBB6"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E1CBB6" w:themeFill="accent4" w:themeFillTint="7F"/>
      </w:tcPr>
    </w:tblStylePr>
  </w:style>
  <w:style w:type="table" w:customStyle="1" w:styleId="MittleresRaster3Akzent5">
    <w:name w:val="Mittleres Raster 3;Akzent 5"/>
    <w:basedOn w:val="NormaleTabelle"/>
    <w:uiPriority w:val="69"/>
    <w:rsid w:val="00401A6B"/>
    <w:pPr>
      <w:spacing w:before="40" w:after="0" w:line="240" w:lineRule="auto"/>
    </w:pPr>
    <w:rPr>
      <w:rFonts w:eastAsiaTheme="minorHAnsi"/>
      <w:color w:val="595959" w:themeColor="text1" w:themeTint="A6"/>
      <w:sz w:val="20"/>
      <w:szCs w:val="20"/>
      <w:lang w:val="de-DE" w:eastAsia="de-CH"/>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7E4DC"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A19574"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A19574"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A19574"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A19574"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0CAB9"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0CAB9" w:themeFill="accent5" w:themeFillTint="7F"/>
      </w:tcPr>
    </w:tblStylePr>
  </w:style>
  <w:style w:type="table" w:customStyle="1" w:styleId="MittleresRaster3Akzent6">
    <w:name w:val="Mittleres Raster 3;Akzent 6"/>
    <w:basedOn w:val="NormaleTabelle"/>
    <w:uiPriority w:val="69"/>
    <w:rsid w:val="00401A6B"/>
    <w:pPr>
      <w:spacing w:before="40" w:after="0" w:line="240" w:lineRule="auto"/>
    </w:pPr>
    <w:rPr>
      <w:rFonts w:eastAsiaTheme="minorHAnsi"/>
      <w:color w:val="595959" w:themeColor="text1" w:themeTint="A6"/>
      <w:sz w:val="20"/>
      <w:szCs w:val="20"/>
      <w:lang w:val="de-DE" w:eastAsia="de-CH"/>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3DCC6"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17529"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17529"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17529"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17529"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E7B98D"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E7B98D" w:themeFill="accent6" w:themeFillTint="7F"/>
      </w:tcPr>
    </w:tblStylePr>
  </w:style>
  <w:style w:type="table" w:styleId="MittlereListe1">
    <w:name w:val="Medium List 1"/>
    <w:basedOn w:val="NormaleTabelle"/>
    <w:uiPriority w:val="65"/>
    <w:rsid w:val="00401A6B"/>
    <w:pPr>
      <w:spacing w:before="40" w:after="0" w:line="240" w:lineRule="auto"/>
    </w:pPr>
    <w:rPr>
      <w:rFonts w:eastAsiaTheme="minorHAnsi"/>
      <w:color w:val="000000" w:themeColor="text1"/>
      <w:sz w:val="20"/>
      <w:szCs w:val="20"/>
      <w:lang w:val="de-DE" w:eastAsia="de-CH"/>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4E3B30"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customStyle="1" w:styleId="MittlereListe1Akzent1">
    <w:name w:val="Mittlere Liste 1;Akzent 1"/>
    <w:basedOn w:val="NormaleTabelle"/>
    <w:uiPriority w:val="65"/>
    <w:rsid w:val="00401A6B"/>
    <w:pPr>
      <w:spacing w:before="40" w:after="0" w:line="240" w:lineRule="auto"/>
    </w:pPr>
    <w:rPr>
      <w:rFonts w:eastAsiaTheme="minorHAnsi"/>
      <w:color w:val="000000" w:themeColor="text1"/>
      <w:sz w:val="20"/>
      <w:szCs w:val="20"/>
      <w:lang w:val="de-DE" w:eastAsia="de-CH"/>
    </w:rPr>
    <w:tblPr>
      <w:tblStyleRowBandSize w:val="1"/>
      <w:tblStyleColBandSize w:val="1"/>
      <w:tblBorders>
        <w:top w:val="single" w:sz="8" w:space="0" w:color="F0A22E" w:themeColor="accent1"/>
        <w:bottom w:val="single" w:sz="8" w:space="0" w:color="F0A22E" w:themeColor="accent1"/>
      </w:tblBorders>
    </w:tblPr>
    <w:tblStylePr w:type="firstRow">
      <w:rPr>
        <w:rFonts w:asciiTheme="majorHAnsi" w:eastAsiaTheme="majorEastAsia" w:hAnsiTheme="majorHAnsi" w:cstheme="majorBidi"/>
      </w:rPr>
      <w:tblPr/>
      <w:tcPr>
        <w:tcBorders>
          <w:top w:val="nil"/>
          <w:bottom w:val="single" w:sz="8" w:space="0" w:color="F0A22E" w:themeColor="accent1"/>
        </w:tcBorders>
      </w:tcPr>
    </w:tblStylePr>
    <w:tblStylePr w:type="lastRow">
      <w:rPr>
        <w:b/>
        <w:bCs/>
        <w:color w:val="4E3B30" w:themeColor="text2"/>
      </w:rPr>
      <w:tblPr/>
      <w:tcPr>
        <w:tcBorders>
          <w:top w:val="single" w:sz="8" w:space="0" w:color="F0A22E" w:themeColor="accent1"/>
          <w:bottom w:val="single" w:sz="8" w:space="0" w:color="F0A22E" w:themeColor="accent1"/>
        </w:tcBorders>
      </w:tcPr>
    </w:tblStylePr>
    <w:tblStylePr w:type="firstCol">
      <w:rPr>
        <w:b/>
        <w:bCs/>
      </w:rPr>
    </w:tblStylePr>
    <w:tblStylePr w:type="lastCol">
      <w:rPr>
        <w:b/>
        <w:bCs/>
      </w:rPr>
      <w:tblPr/>
      <w:tcPr>
        <w:tcBorders>
          <w:top w:val="single" w:sz="8" w:space="0" w:color="F0A22E" w:themeColor="accent1"/>
          <w:bottom w:val="single" w:sz="8" w:space="0" w:color="F0A22E" w:themeColor="accent1"/>
        </w:tcBorders>
      </w:tcPr>
    </w:tblStylePr>
    <w:tblStylePr w:type="band1Vert">
      <w:tblPr/>
      <w:tcPr>
        <w:shd w:val="clear" w:color="auto" w:fill="FBE7CB" w:themeFill="accent1" w:themeFillTint="3F"/>
      </w:tcPr>
    </w:tblStylePr>
    <w:tblStylePr w:type="band1Horz">
      <w:tblPr/>
      <w:tcPr>
        <w:shd w:val="clear" w:color="auto" w:fill="FBE7CB" w:themeFill="accent1" w:themeFillTint="3F"/>
      </w:tcPr>
    </w:tblStylePr>
  </w:style>
  <w:style w:type="table" w:customStyle="1" w:styleId="MittlereListe1Akzent2">
    <w:name w:val="Mittlere Liste 1;Akzent 2"/>
    <w:basedOn w:val="NormaleTabelle"/>
    <w:uiPriority w:val="65"/>
    <w:rsid w:val="00401A6B"/>
    <w:pPr>
      <w:spacing w:before="40" w:after="0" w:line="240" w:lineRule="auto"/>
    </w:pPr>
    <w:rPr>
      <w:rFonts w:eastAsiaTheme="minorHAnsi"/>
      <w:color w:val="000000" w:themeColor="text1"/>
      <w:sz w:val="20"/>
      <w:szCs w:val="20"/>
      <w:lang w:val="de-DE" w:eastAsia="de-CH"/>
    </w:rPr>
    <w:tblPr>
      <w:tblStyleRowBandSize w:val="1"/>
      <w:tblStyleColBandSize w:val="1"/>
      <w:tblBorders>
        <w:top w:val="single" w:sz="8" w:space="0" w:color="A5644E" w:themeColor="accent2"/>
        <w:bottom w:val="single" w:sz="8" w:space="0" w:color="A5644E" w:themeColor="accent2"/>
      </w:tblBorders>
    </w:tblPr>
    <w:tblStylePr w:type="firstRow">
      <w:rPr>
        <w:rFonts w:asciiTheme="majorHAnsi" w:eastAsiaTheme="majorEastAsia" w:hAnsiTheme="majorHAnsi" w:cstheme="majorBidi"/>
      </w:rPr>
      <w:tblPr/>
      <w:tcPr>
        <w:tcBorders>
          <w:top w:val="nil"/>
          <w:bottom w:val="single" w:sz="8" w:space="0" w:color="A5644E" w:themeColor="accent2"/>
        </w:tcBorders>
      </w:tcPr>
    </w:tblStylePr>
    <w:tblStylePr w:type="lastRow">
      <w:rPr>
        <w:b/>
        <w:bCs/>
        <w:color w:val="4E3B30" w:themeColor="text2"/>
      </w:rPr>
      <w:tblPr/>
      <w:tcPr>
        <w:tcBorders>
          <w:top w:val="single" w:sz="8" w:space="0" w:color="A5644E" w:themeColor="accent2"/>
          <w:bottom w:val="single" w:sz="8" w:space="0" w:color="A5644E" w:themeColor="accent2"/>
        </w:tcBorders>
      </w:tcPr>
    </w:tblStylePr>
    <w:tblStylePr w:type="firstCol">
      <w:rPr>
        <w:b/>
        <w:bCs/>
      </w:rPr>
    </w:tblStylePr>
    <w:tblStylePr w:type="lastCol">
      <w:rPr>
        <w:b/>
        <w:bCs/>
      </w:rPr>
      <w:tblPr/>
      <w:tcPr>
        <w:tcBorders>
          <w:top w:val="single" w:sz="8" w:space="0" w:color="A5644E" w:themeColor="accent2"/>
          <w:bottom w:val="single" w:sz="8" w:space="0" w:color="A5644E" w:themeColor="accent2"/>
        </w:tcBorders>
      </w:tcPr>
    </w:tblStylePr>
    <w:tblStylePr w:type="band1Vert">
      <w:tblPr/>
      <w:tcPr>
        <w:shd w:val="clear" w:color="auto" w:fill="E9D8D2" w:themeFill="accent2" w:themeFillTint="3F"/>
      </w:tcPr>
    </w:tblStylePr>
    <w:tblStylePr w:type="band1Horz">
      <w:tblPr/>
      <w:tcPr>
        <w:shd w:val="clear" w:color="auto" w:fill="E9D8D2" w:themeFill="accent2" w:themeFillTint="3F"/>
      </w:tcPr>
    </w:tblStylePr>
  </w:style>
  <w:style w:type="table" w:customStyle="1" w:styleId="MittlereListe1Akzent3">
    <w:name w:val="Mittlere Liste 1;Akzent 3"/>
    <w:basedOn w:val="NormaleTabelle"/>
    <w:uiPriority w:val="65"/>
    <w:rsid w:val="00401A6B"/>
    <w:pPr>
      <w:spacing w:before="40" w:after="0" w:line="240" w:lineRule="auto"/>
    </w:pPr>
    <w:rPr>
      <w:rFonts w:eastAsiaTheme="minorHAnsi"/>
      <w:color w:val="000000" w:themeColor="text1"/>
      <w:sz w:val="20"/>
      <w:szCs w:val="20"/>
      <w:lang w:val="de-DE" w:eastAsia="de-CH"/>
    </w:rPr>
    <w:tblPr>
      <w:tblStyleRowBandSize w:val="1"/>
      <w:tblStyleColBandSize w:val="1"/>
      <w:tblBorders>
        <w:top w:val="single" w:sz="8" w:space="0" w:color="B58B80" w:themeColor="accent3"/>
        <w:bottom w:val="single" w:sz="8" w:space="0" w:color="B58B80" w:themeColor="accent3"/>
      </w:tblBorders>
    </w:tblPr>
    <w:tblStylePr w:type="firstRow">
      <w:rPr>
        <w:rFonts w:asciiTheme="majorHAnsi" w:eastAsiaTheme="majorEastAsia" w:hAnsiTheme="majorHAnsi" w:cstheme="majorBidi"/>
      </w:rPr>
      <w:tblPr/>
      <w:tcPr>
        <w:tcBorders>
          <w:top w:val="nil"/>
          <w:bottom w:val="single" w:sz="8" w:space="0" w:color="B58B80" w:themeColor="accent3"/>
        </w:tcBorders>
      </w:tcPr>
    </w:tblStylePr>
    <w:tblStylePr w:type="lastRow">
      <w:rPr>
        <w:b/>
        <w:bCs/>
        <w:color w:val="4E3B30" w:themeColor="text2"/>
      </w:rPr>
      <w:tblPr/>
      <w:tcPr>
        <w:tcBorders>
          <w:top w:val="single" w:sz="8" w:space="0" w:color="B58B80" w:themeColor="accent3"/>
          <w:bottom w:val="single" w:sz="8" w:space="0" w:color="B58B80" w:themeColor="accent3"/>
        </w:tcBorders>
      </w:tcPr>
    </w:tblStylePr>
    <w:tblStylePr w:type="firstCol">
      <w:rPr>
        <w:b/>
        <w:bCs/>
      </w:rPr>
    </w:tblStylePr>
    <w:tblStylePr w:type="lastCol">
      <w:rPr>
        <w:b/>
        <w:bCs/>
      </w:rPr>
      <w:tblPr/>
      <w:tcPr>
        <w:tcBorders>
          <w:top w:val="single" w:sz="8" w:space="0" w:color="B58B80" w:themeColor="accent3"/>
          <w:bottom w:val="single" w:sz="8" w:space="0" w:color="B58B80" w:themeColor="accent3"/>
        </w:tcBorders>
      </w:tcPr>
    </w:tblStylePr>
    <w:tblStylePr w:type="band1Vert">
      <w:tblPr/>
      <w:tcPr>
        <w:shd w:val="clear" w:color="auto" w:fill="ECE2DF" w:themeFill="accent3" w:themeFillTint="3F"/>
      </w:tcPr>
    </w:tblStylePr>
    <w:tblStylePr w:type="band1Horz">
      <w:tblPr/>
      <w:tcPr>
        <w:shd w:val="clear" w:color="auto" w:fill="ECE2DF" w:themeFill="accent3" w:themeFillTint="3F"/>
      </w:tcPr>
    </w:tblStylePr>
  </w:style>
  <w:style w:type="table" w:customStyle="1" w:styleId="MittlereListe1Akzent4">
    <w:name w:val="Mittlere Liste 1;Akzent 4"/>
    <w:basedOn w:val="NormaleTabelle"/>
    <w:uiPriority w:val="65"/>
    <w:rsid w:val="00401A6B"/>
    <w:pPr>
      <w:spacing w:before="40" w:after="0" w:line="240" w:lineRule="auto"/>
    </w:pPr>
    <w:rPr>
      <w:rFonts w:eastAsiaTheme="minorHAnsi"/>
      <w:color w:val="000000" w:themeColor="text1"/>
      <w:sz w:val="20"/>
      <w:szCs w:val="20"/>
      <w:lang w:val="de-DE" w:eastAsia="de-CH"/>
    </w:rPr>
    <w:tblPr>
      <w:tblStyleRowBandSize w:val="1"/>
      <w:tblStyleColBandSize w:val="1"/>
      <w:tblBorders>
        <w:top w:val="single" w:sz="8" w:space="0" w:color="C3986D" w:themeColor="accent4"/>
        <w:bottom w:val="single" w:sz="8" w:space="0" w:color="C3986D" w:themeColor="accent4"/>
      </w:tblBorders>
    </w:tblPr>
    <w:tblStylePr w:type="firstRow">
      <w:rPr>
        <w:rFonts w:asciiTheme="majorHAnsi" w:eastAsiaTheme="majorEastAsia" w:hAnsiTheme="majorHAnsi" w:cstheme="majorBidi"/>
      </w:rPr>
      <w:tblPr/>
      <w:tcPr>
        <w:tcBorders>
          <w:top w:val="nil"/>
          <w:bottom w:val="single" w:sz="8" w:space="0" w:color="C3986D" w:themeColor="accent4"/>
        </w:tcBorders>
      </w:tcPr>
    </w:tblStylePr>
    <w:tblStylePr w:type="lastRow">
      <w:rPr>
        <w:b/>
        <w:bCs/>
        <w:color w:val="4E3B30" w:themeColor="text2"/>
      </w:rPr>
      <w:tblPr/>
      <w:tcPr>
        <w:tcBorders>
          <w:top w:val="single" w:sz="8" w:space="0" w:color="C3986D" w:themeColor="accent4"/>
          <w:bottom w:val="single" w:sz="8" w:space="0" w:color="C3986D" w:themeColor="accent4"/>
        </w:tcBorders>
      </w:tcPr>
    </w:tblStylePr>
    <w:tblStylePr w:type="firstCol">
      <w:rPr>
        <w:b/>
        <w:bCs/>
      </w:rPr>
    </w:tblStylePr>
    <w:tblStylePr w:type="lastCol">
      <w:rPr>
        <w:b/>
        <w:bCs/>
      </w:rPr>
      <w:tblPr/>
      <w:tcPr>
        <w:tcBorders>
          <w:top w:val="single" w:sz="8" w:space="0" w:color="C3986D" w:themeColor="accent4"/>
          <w:bottom w:val="single" w:sz="8" w:space="0" w:color="C3986D" w:themeColor="accent4"/>
        </w:tcBorders>
      </w:tcPr>
    </w:tblStylePr>
    <w:tblStylePr w:type="band1Vert">
      <w:tblPr/>
      <w:tcPr>
        <w:shd w:val="clear" w:color="auto" w:fill="F0E5DA" w:themeFill="accent4" w:themeFillTint="3F"/>
      </w:tcPr>
    </w:tblStylePr>
    <w:tblStylePr w:type="band1Horz">
      <w:tblPr/>
      <w:tcPr>
        <w:shd w:val="clear" w:color="auto" w:fill="F0E5DA" w:themeFill="accent4" w:themeFillTint="3F"/>
      </w:tcPr>
    </w:tblStylePr>
  </w:style>
  <w:style w:type="table" w:customStyle="1" w:styleId="MittlereListe1Akzent5">
    <w:name w:val="Mittlere Liste 1;Akzent 5"/>
    <w:basedOn w:val="NormaleTabelle"/>
    <w:uiPriority w:val="65"/>
    <w:rsid w:val="00401A6B"/>
    <w:pPr>
      <w:spacing w:before="40" w:after="0" w:line="240" w:lineRule="auto"/>
    </w:pPr>
    <w:rPr>
      <w:rFonts w:eastAsiaTheme="minorHAnsi"/>
      <w:color w:val="000000" w:themeColor="text1"/>
      <w:sz w:val="20"/>
      <w:szCs w:val="20"/>
      <w:lang w:val="de-DE" w:eastAsia="de-CH"/>
    </w:rPr>
    <w:tblPr>
      <w:tblStyleRowBandSize w:val="1"/>
      <w:tblStyleColBandSize w:val="1"/>
      <w:tblBorders>
        <w:top w:val="single" w:sz="8" w:space="0" w:color="A19574" w:themeColor="accent5"/>
        <w:bottom w:val="single" w:sz="8" w:space="0" w:color="A19574" w:themeColor="accent5"/>
      </w:tblBorders>
    </w:tblPr>
    <w:tblStylePr w:type="firstRow">
      <w:rPr>
        <w:rFonts w:asciiTheme="majorHAnsi" w:eastAsiaTheme="majorEastAsia" w:hAnsiTheme="majorHAnsi" w:cstheme="majorBidi"/>
      </w:rPr>
      <w:tblPr/>
      <w:tcPr>
        <w:tcBorders>
          <w:top w:val="nil"/>
          <w:bottom w:val="single" w:sz="8" w:space="0" w:color="A19574" w:themeColor="accent5"/>
        </w:tcBorders>
      </w:tcPr>
    </w:tblStylePr>
    <w:tblStylePr w:type="lastRow">
      <w:rPr>
        <w:b/>
        <w:bCs/>
        <w:color w:val="4E3B30" w:themeColor="text2"/>
      </w:rPr>
      <w:tblPr/>
      <w:tcPr>
        <w:tcBorders>
          <w:top w:val="single" w:sz="8" w:space="0" w:color="A19574" w:themeColor="accent5"/>
          <w:bottom w:val="single" w:sz="8" w:space="0" w:color="A19574" w:themeColor="accent5"/>
        </w:tcBorders>
      </w:tcPr>
    </w:tblStylePr>
    <w:tblStylePr w:type="firstCol">
      <w:rPr>
        <w:b/>
        <w:bCs/>
      </w:rPr>
    </w:tblStylePr>
    <w:tblStylePr w:type="lastCol">
      <w:rPr>
        <w:b/>
        <w:bCs/>
      </w:rPr>
      <w:tblPr/>
      <w:tcPr>
        <w:tcBorders>
          <w:top w:val="single" w:sz="8" w:space="0" w:color="A19574" w:themeColor="accent5"/>
          <w:bottom w:val="single" w:sz="8" w:space="0" w:color="A19574" w:themeColor="accent5"/>
        </w:tcBorders>
      </w:tcPr>
    </w:tblStylePr>
    <w:tblStylePr w:type="band1Vert">
      <w:tblPr/>
      <w:tcPr>
        <w:shd w:val="clear" w:color="auto" w:fill="E7E4DC" w:themeFill="accent5" w:themeFillTint="3F"/>
      </w:tcPr>
    </w:tblStylePr>
    <w:tblStylePr w:type="band1Horz">
      <w:tblPr/>
      <w:tcPr>
        <w:shd w:val="clear" w:color="auto" w:fill="E7E4DC" w:themeFill="accent5" w:themeFillTint="3F"/>
      </w:tcPr>
    </w:tblStylePr>
  </w:style>
  <w:style w:type="table" w:customStyle="1" w:styleId="MittlereListe1Akzent6">
    <w:name w:val="Mittlere Liste 1;Akzent 6"/>
    <w:basedOn w:val="NormaleTabelle"/>
    <w:uiPriority w:val="65"/>
    <w:rsid w:val="00401A6B"/>
    <w:pPr>
      <w:spacing w:before="40" w:after="0" w:line="240" w:lineRule="auto"/>
    </w:pPr>
    <w:rPr>
      <w:rFonts w:eastAsiaTheme="minorHAnsi"/>
      <w:color w:val="000000" w:themeColor="text1"/>
      <w:sz w:val="20"/>
      <w:szCs w:val="20"/>
      <w:lang w:val="de-DE" w:eastAsia="de-CH"/>
    </w:rPr>
    <w:tblPr>
      <w:tblStyleRowBandSize w:val="1"/>
      <w:tblStyleColBandSize w:val="1"/>
      <w:tblBorders>
        <w:top w:val="single" w:sz="8" w:space="0" w:color="C17529" w:themeColor="accent6"/>
        <w:bottom w:val="single" w:sz="8" w:space="0" w:color="C17529" w:themeColor="accent6"/>
      </w:tblBorders>
    </w:tblPr>
    <w:tblStylePr w:type="firstRow">
      <w:rPr>
        <w:rFonts w:asciiTheme="majorHAnsi" w:eastAsiaTheme="majorEastAsia" w:hAnsiTheme="majorHAnsi" w:cstheme="majorBidi"/>
      </w:rPr>
      <w:tblPr/>
      <w:tcPr>
        <w:tcBorders>
          <w:top w:val="nil"/>
          <w:bottom w:val="single" w:sz="8" w:space="0" w:color="C17529" w:themeColor="accent6"/>
        </w:tcBorders>
      </w:tcPr>
    </w:tblStylePr>
    <w:tblStylePr w:type="lastRow">
      <w:rPr>
        <w:b/>
        <w:bCs/>
        <w:color w:val="4E3B30" w:themeColor="text2"/>
      </w:rPr>
      <w:tblPr/>
      <w:tcPr>
        <w:tcBorders>
          <w:top w:val="single" w:sz="8" w:space="0" w:color="C17529" w:themeColor="accent6"/>
          <w:bottom w:val="single" w:sz="8" w:space="0" w:color="C17529" w:themeColor="accent6"/>
        </w:tcBorders>
      </w:tcPr>
    </w:tblStylePr>
    <w:tblStylePr w:type="firstCol">
      <w:rPr>
        <w:b/>
        <w:bCs/>
      </w:rPr>
    </w:tblStylePr>
    <w:tblStylePr w:type="lastCol">
      <w:rPr>
        <w:b/>
        <w:bCs/>
      </w:rPr>
      <w:tblPr/>
      <w:tcPr>
        <w:tcBorders>
          <w:top w:val="single" w:sz="8" w:space="0" w:color="C17529" w:themeColor="accent6"/>
          <w:bottom w:val="single" w:sz="8" w:space="0" w:color="C17529" w:themeColor="accent6"/>
        </w:tcBorders>
      </w:tcPr>
    </w:tblStylePr>
    <w:tblStylePr w:type="band1Vert">
      <w:tblPr/>
      <w:tcPr>
        <w:shd w:val="clear" w:color="auto" w:fill="F3DCC6" w:themeFill="accent6" w:themeFillTint="3F"/>
      </w:tcPr>
    </w:tblStylePr>
    <w:tblStylePr w:type="band1Horz">
      <w:tblPr/>
      <w:tcPr>
        <w:shd w:val="clear" w:color="auto" w:fill="F3DCC6" w:themeFill="accent6" w:themeFillTint="3F"/>
      </w:tcPr>
    </w:tblStylePr>
  </w:style>
  <w:style w:type="table" w:styleId="MittlereListe2">
    <w:name w:val="Medium List 2"/>
    <w:basedOn w:val="NormaleTabelle"/>
    <w:uiPriority w:val="66"/>
    <w:rsid w:val="00401A6B"/>
    <w:pPr>
      <w:spacing w:before="40" w:after="0" w:line="240" w:lineRule="auto"/>
    </w:pPr>
    <w:rPr>
      <w:rFonts w:asciiTheme="majorHAnsi" w:eastAsiaTheme="majorEastAsia" w:hAnsiTheme="majorHAnsi" w:cstheme="majorBidi"/>
      <w:color w:val="000000" w:themeColor="text1"/>
      <w:sz w:val="20"/>
      <w:szCs w:val="20"/>
      <w:lang w:val="de-DE" w:eastAsia="de-CH"/>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customStyle="1" w:styleId="MittlereListe2Akzent1">
    <w:name w:val="Mittlere Liste 2;Akzent 1"/>
    <w:basedOn w:val="NormaleTabelle"/>
    <w:uiPriority w:val="66"/>
    <w:rsid w:val="00401A6B"/>
    <w:pPr>
      <w:spacing w:before="40" w:after="0" w:line="240" w:lineRule="auto"/>
    </w:pPr>
    <w:rPr>
      <w:rFonts w:asciiTheme="majorHAnsi" w:eastAsiaTheme="majorEastAsia" w:hAnsiTheme="majorHAnsi" w:cstheme="majorBidi"/>
      <w:color w:val="000000" w:themeColor="text1"/>
      <w:sz w:val="20"/>
      <w:szCs w:val="20"/>
      <w:lang w:val="de-DE" w:eastAsia="de-CH"/>
    </w:rPr>
    <w:tblPr>
      <w:tblStyleRowBandSize w:val="1"/>
      <w:tblStyleColBandSize w:val="1"/>
      <w:tblBorders>
        <w:top w:val="single" w:sz="8" w:space="0" w:color="F0A22E" w:themeColor="accent1"/>
        <w:left w:val="single" w:sz="8" w:space="0" w:color="F0A22E" w:themeColor="accent1"/>
        <w:bottom w:val="single" w:sz="8" w:space="0" w:color="F0A22E" w:themeColor="accent1"/>
        <w:right w:val="single" w:sz="8" w:space="0" w:color="F0A22E" w:themeColor="accent1"/>
      </w:tblBorders>
    </w:tblPr>
    <w:tblStylePr w:type="firstRow">
      <w:rPr>
        <w:sz w:val="24"/>
        <w:szCs w:val="24"/>
      </w:rPr>
      <w:tblPr/>
      <w:tcPr>
        <w:tcBorders>
          <w:top w:val="nil"/>
          <w:left w:val="nil"/>
          <w:bottom w:val="single" w:sz="24" w:space="0" w:color="F0A22E" w:themeColor="accent1"/>
          <w:right w:val="nil"/>
          <w:insideH w:val="nil"/>
          <w:insideV w:val="nil"/>
        </w:tcBorders>
        <w:shd w:val="clear" w:color="auto" w:fill="FFFFFF" w:themeFill="background1"/>
      </w:tcPr>
    </w:tblStylePr>
    <w:tblStylePr w:type="lastRow">
      <w:tblPr/>
      <w:tcPr>
        <w:tcBorders>
          <w:top w:val="single" w:sz="8" w:space="0" w:color="F0A22E"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0A22E" w:themeColor="accent1"/>
          <w:insideH w:val="nil"/>
          <w:insideV w:val="nil"/>
        </w:tcBorders>
        <w:shd w:val="clear" w:color="auto" w:fill="FFFFFF" w:themeFill="background1"/>
      </w:tcPr>
    </w:tblStylePr>
    <w:tblStylePr w:type="lastCol">
      <w:tblPr/>
      <w:tcPr>
        <w:tcBorders>
          <w:top w:val="nil"/>
          <w:left w:val="single" w:sz="8" w:space="0" w:color="F0A22E"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BE7CB" w:themeFill="accent1" w:themeFillTint="3F"/>
      </w:tcPr>
    </w:tblStylePr>
    <w:tblStylePr w:type="band1Horz">
      <w:tblPr/>
      <w:tcPr>
        <w:tcBorders>
          <w:top w:val="nil"/>
          <w:bottom w:val="nil"/>
          <w:insideH w:val="nil"/>
          <w:insideV w:val="nil"/>
        </w:tcBorders>
        <w:shd w:val="clear" w:color="auto" w:fill="FBE7CB"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customStyle="1" w:styleId="MittlereListe2Akzent2">
    <w:name w:val="Mittlere Liste 2;Akzent 2"/>
    <w:basedOn w:val="NormaleTabelle"/>
    <w:uiPriority w:val="66"/>
    <w:rsid w:val="00401A6B"/>
    <w:pPr>
      <w:spacing w:before="40" w:after="0" w:line="240" w:lineRule="auto"/>
    </w:pPr>
    <w:rPr>
      <w:rFonts w:asciiTheme="majorHAnsi" w:eastAsiaTheme="majorEastAsia" w:hAnsiTheme="majorHAnsi" w:cstheme="majorBidi"/>
      <w:color w:val="000000" w:themeColor="text1"/>
      <w:sz w:val="20"/>
      <w:szCs w:val="20"/>
      <w:lang w:val="de-DE" w:eastAsia="de-CH"/>
    </w:rPr>
    <w:tblPr>
      <w:tblStyleRowBandSize w:val="1"/>
      <w:tblStyleColBandSize w:val="1"/>
      <w:tblBorders>
        <w:top w:val="single" w:sz="8" w:space="0" w:color="A5644E" w:themeColor="accent2"/>
        <w:left w:val="single" w:sz="8" w:space="0" w:color="A5644E" w:themeColor="accent2"/>
        <w:bottom w:val="single" w:sz="8" w:space="0" w:color="A5644E" w:themeColor="accent2"/>
        <w:right w:val="single" w:sz="8" w:space="0" w:color="A5644E" w:themeColor="accent2"/>
      </w:tblBorders>
    </w:tblPr>
    <w:tblStylePr w:type="firstRow">
      <w:rPr>
        <w:sz w:val="24"/>
        <w:szCs w:val="24"/>
      </w:rPr>
      <w:tblPr/>
      <w:tcPr>
        <w:tcBorders>
          <w:top w:val="nil"/>
          <w:left w:val="nil"/>
          <w:bottom w:val="single" w:sz="24" w:space="0" w:color="A5644E" w:themeColor="accent2"/>
          <w:right w:val="nil"/>
          <w:insideH w:val="nil"/>
          <w:insideV w:val="nil"/>
        </w:tcBorders>
        <w:shd w:val="clear" w:color="auto" w:fill="FFFFFF" w:themeFill="background1"/>
      </w:tcPr>
    </w:tblStylePr>
    <w:tblStylePr w:type="lastRow">
      <w:tblPr/>
      <w:tcPr>
        <w:tcBorders>
          <w:top w:val="single" w:sz="8" w:space="0" w:color="A5644E"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A5644E" w:themeColor="accent2"/>
          <w:insideH w:val="nil"/>
          <w:insideV w:val="nil"/>
        </w:tcBorders>
        <w:shd w:val="clear" w:color="auto" w:fill="FFFFFF" w:themeFill="background1"/>
      </w:tcPr>
    </w:tblStylePr>
    <w:tblStylePr w:type="lastCol">
      <w:tblPr/>
      <w:tcPr>
        <w:tcBorders>
          <w:top w:val="nil"/>
          <w:left w:val="single" w:sz="8" w:space="0" w:color="A5644E"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9D8D2" w:themeFill="accent2" w:themeFillTint="3F"/>
      </w:tcPr>
    </w:tblStylePr>
    <w:tblStylePr w:type="band1Horz">
      <w:tblPr/>
      <w:tcPr>
        <w:tcBorders>
          <w:top w:val="nil"/>
          <w:bottom w:val="nil"/>
          <w:insideH w:val="nil"/>
          <w:insideV w:val="nil"/>
        </w:tcBorders>
        <w:shd w:val="clear" w:color="auto" w:fill="E9D8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customStyle="1" w:styleId="MittlereListe2Akzent3">
    <w:name w:val="Mittlere Liste 2;Akzent 3"/>
    <w:basedOn w:val="NormaleTabelle"/>
    <w:uiPriority w:val="66"/>
    <w:rsid w:val="00401A6B"/>
    <w:pPr>
      <w:spacing w:before="40" w:after="0" w:line="240" w:lineRule="auto"/>
    </w:pPr>
    <w:rPr>
      <w:rFonts w:asciiTheme="majorHAnsi" w:eastAsiaTheme="majorEastAsia" w:hAnsiTheme="majorHAnsi" w:cstheme="majorBidi"/>
      <w:color w:val="000000" w:themeColor="text1"/>
      <w:sz w:val="20"/>
      <w:szCs w:val="20"/>
      <w:lang w:val="de-DE" w:eastAsia="de-CH"/>
    </w:rPr>
    <w:tblPr>
      <w:tblStyleRowBandSize w:val="1"/>
      <w:tblStyleColBandSize w:val="1"/>
      <w:tblBorders>
        <w:top w:val="single" w:sz="8" w:space="0" w:color="B58B80" w:themeColor="accent3"/>
        <w:left w:val="single" w:sz="8" w:space="0" w:color="B58B80" w:themeColor="accent3"/>
        <w:bottom w:val="single" w:sz="8" w:space="0" w:color="B58B80" w:themeColor="accent3"/>
        <w:right w:val="single" w:sz="8" w:space="0" w:color="B58B80" w:themeColor="accent3"/>
      </w:tblBorders>
    </w:tblPr>
    <w:tblStylePr w:type="firstRow">
      <w:rPr>
        <w:sz w:val="24"/>
        <w:szCs w:val="24"/>
      </w:rPr>
      <w:tblPr/>
      <w:tcPr>
        <w:tcBorders>
          <w:top w:val="nil"/>
          <w:left w:val="nil"/>
          <w:bottom w:val="single" w:sz="24" w:space="0" w:color="B58B80" w:themeColor="accent3"/>
          <w:right w:val="nil"/>
          <w:insideH w:val="nil"/>
          <w:insideV w:val="nil"/>
        </w:tcBorders>
        <w:shd w:val="clear" w:color="auto" w:fill="FFFFFF" w:themeFill="background1"/>
      </w:tcPr>
    </w:tblStylePr>
    <w:tblStylePr w:type="lastRow">
      <w:tblPr/>
      <w:tcPr>
        <w:tcBorders>
          <w:top w:val="single" w:sz="8" w:space="0" w:color="B58B80"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B58B80" w:themeColor="accent3"/>
          <w:insideH w:val="nil"/>
          <w:insideV w:val="nil"/>
        </w:tcBorders>
        <w:shd w:val="clear" w:color="auto" w:fill="FFFFFF" w:themeFill="background1"/>
      </w:tcPr>
    </w:tblStylePr>
    <w:tblStylePr w:type="lastCol">
      <w:tblPr/>
      <w:tcPr>
        <w:tcBorders>
          <w:top w:val="nil"/>
          <w:left w:val="single" w:sz="8" w:space="0" w:color="B58B80"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CE2DF" w:themeFill="accent3" w:themeFillTint="3F"/>
      </w:tcPr>
    </w:tblStylePr>
    <w:tblStylePr w:type="band1Horz">
      <w:tblPr/>
      <w:tcPr>
        <w:tcBorders>
          <w:top w:val="nil"/>
          <w:bottom w:val="nil"/>
          <w:insideH w:val="nil"/>
          <w:insideV w:val="nil"/>
        </w:tcBorders>
        <w:shd w:val="clear" w:color="auto" w:fill="ECE2DF"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customStyle="1" w:styleId="MittlereListe2Akzent4">
    <w:name w:val="Mittlere Liste 2;Akzent 4"/>
    <w:basedOn w:val="NormaleTabelle"/>
    <w:uiPriority w:val="66"/>
    <w:rsid w:val="00401A6B"/>
    <w:pPr>
      <w:spacing w:before="40" w:after="0" w:line="240" w:lineRule="auto"/>
    </w:pPr>
    <w:rPr>
      <w:rFonts w:asciiTheme="majorHAnsi" w:eastAsiaTheme="majorEastAsia" w:hAnsiTheme="majorHAnsi" w:cstheme="majorBidi"/>
      <w:color w:val="000000" w:themeColor="text1"/>
      <w:sz w:val="20"/>
      <w:szCs w:val="20"/>
      <w:lang w:val="de-DE" w:eastAsia="de-CH"/>
    </w:rPr>
    <w:tblPr>
      <w:tblStyleRowBandSize w:val="1"/>
      <w:tblStyleColBandSize w:val="1"/>
      <w:tblBorders>
        <w:top w:val="single" w:sz="8" w:space="0" w:color="C3986D" w:themeColor="accent4"/>
        <w:left w:val="single" w:sz="8" w:space="0" w:color="C3986D" w:themeColor="accent4"/>
        <w:bottom w:val="single" w:sz="8" w:space="0" w:color="C3986D" w:themeColor="accent4"/>
        <w:right w:val="single" w:sz="8" w:space="0" w:color="C3986D" w:themeColor="accent4"/>
      </w:tblBorders>
    </w:tblPr>
    <w:tblStylePr w:type="firstRow">
      <w:rPr>
        <w:sz w:val="24"/>
        <w:szCs w:val="24"/>
      </w:rPr>
      <w:tblPr/>
      <w:tcPr>
        <w:tcBorders>
          <w:top w:val="nil"/>
          <w:left w:val="nil"/>
          <w:bottom w:val="single" w:sz="24" w:space="0" w:color="C3986D" w:themeColor="accent4"/>
          <w:right w:val="nil"/>
          <w:insideH w:val="nil"/>
          <w:insideV w:val="nil"/>
        </w:tcBorders>
        <w:shd w:val="clear" w:color="auto" w:fill="FFFFFF" w:themeFill="background1"/>
      </w:tcPr>
    </w:tblStylePr>
    <w:tblStylePr w:type="lastRow">
      <w:tblPr/>
      <w:tcPr>
        <w:tcBorders>
          <w:top w:val="single" w:sz="8" w:space="0" w:color="C3986D"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3986D" w:themeColor="accent4"/>
          <w:insideH w:val="nil"/>
          <w:insideV w:val="nil"/>
        </w:tcBorders>
        <w:shd w:val="clear" w:color="auto" w:fill="FFFFFF" w:themeFill="background1"/>
      </w:tcPr>
    </w:tblStylePr>
    <w:tblStylePr w:type="lastCol">
      <w:tblPr/>
      <w:tcPr>
        <w:tcBorders>
          <w:top w:val="nil"/>
          <w:left w:val="single" w:sz="8" w:space="0" w:color="C3986D"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0E5DA" w:themeFill="accent4" w:themeFillTint="3F"/>
      </w:tcPr>
    </w:tblStylePr>
    <w:tblStylePr w:type="band1Horz">
      <w:tblPr/>
      <w:tcPr>
        <w:tcBorders>
          <w:top w:val="nil"/>
          <w:bottom w:val="nil"/>
          <w:insideH w:val="nil"/>
          <w:insideV w:val="nil"/>
        </w:tcBorders>
        <w:shd w:val="clear" w:color="auto" w:fill="F0E5DA"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customStyle="1" w:styleId="MittlereListe2Akzent5">
    <w:name w:val="Mittlere Liste 2;Akzent 5"/>
    <w:basedOn w:val="NormaleTabelle"/>
    <w:uiPriority w:val="66"/>
    <w:rsid w:val="00401A6B"/>
    <w:pPr>
      <w:spacing w:before="40" w:after="0" w:line="240" w:lineRule="auto"/>
    </w:pPr>
    <w:rPr>
      <w:rFonts w:asciiTheme="majorHAnsi" w:eastAsiaTheme="majorEastAsia" w:hAnsiTheme="majorHAnsi" w:cstheme="majorBidi"/>
      <w:color w:val="000000" w:themeColor="text1"/>
      <w:sz w:val="20"/>
      <w:szCs w:val="20"/>
      <w:lang w:val="de-DE" w:eastAsia="de-CH"/>
    </w:rPr>
    <w:tblPr>
      <w:tblStyleRowBandSize w:val="1"/>
      <w:tblStyleColBandSize w:val="1"/>
      <w:tblBorders>
        <w:top w:val="single" w:sz="8" w:space="0" w:color="A19574" w:themeColor="accent5"/>
        <w:left w:val="single" w:sz="8" w:space="0" w:color="A19574" w:themeColor="accent5"/>
        <w:bottom w:val="single" w:sz="8" w:space="0" w:color="A19574" w:themeColor="accent5"/>
        <w:right w:val="single" w:sz="8" w:space="0" w:color="A19574" w:themeColor="accent5"/>
      </w:tblBorders>
    </w:tblPr>
    <w:tblStylePr w:type="firstRow">
      <w:rPr>
        <w:sz w:val="24"/>
        <w:szCs w:val="24"/>
      </w:rPr>
      <w:tblPr/>
      <w:tcPr>
        <w:tcBorders>
          <w:top w:val="nil"/>
          <w:left w:val="nil"/>
          <w:bottom w:val="single" w:sz="24" w:space="0" w:color="A19574" w:themeColor="accent5"/>
          <w:right w:val="nil"/>
          <w:insideH w:val="nil"/>
          <w:insideV w:val="nil"/>
        </w:tcBorders>
        <w:shd w:val="clear" w:color="auto" w:fill="FFFFFF" w:themeFill="background1"/>
      </w:tcPr>
    </w:tblStylePr>
    <w:tblStylePr w:type="lastRow">
      <w:tblPr/>
      <w:tcPr>
        <w:tcBorders>
          <w:top w:val="single" w:sz="8" w:space="0" w:color="A19574"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A19574" w:themeColor="accent5"/>
          <w:insideH w:val="nil"/>
          <w:insideV w:val="nil"/>
        </w:tcBorders>
        <w:shd w:val="clear" w:color="auto" w:fill="FFFFFF" w:themeFill="background1"/>
      </w:tcPr>
    </w:tblStylePr>
    <w:tblStylePr w:type="lastCol">
      <w:tblPr/>
      <w:tcPr>
        <w:tcBorders>
          <w:top w:val="nil"/>
          <w:left w:val="single" w:sz="8" w:space="0" w:color="A19574"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7E4DC" w:themeFill="accent5" w:themeFillTint="3F"/>
      </w:tcPr>
    </w:tblStylePr>
    <w:tblStylePr w:type="band1Horz">
      <w:tblPr/>
      <w:tcPr>
        <w:tcBorders>
          <w:top w:val="nil"/>
          <w:bottom w:val="nil"/>
          <w:insideH w:val="nil"/>
          <w:insideV w:val="nil"/>
        </w:tcBorders>
        <w:shd w:val="clear" w:color="auto" w:fill="E7E4DC"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customStyle="1" w:styleId="MittlereListe2Akzent6">
    <w:name w:val="Mittlere Liste 2;Akzent 6"/>
    <w:basedOn w:val="NormaleTabelle"/>
    <w:uiPriority w:val="66"/>
    <w:rsid w:val="00401A6B"/>
    <w:pPr>
      <w:spacing w:before="40" w:after="0" w:line="240" w:lineRule="auto"/>
    </w:pPr>
    <w:rPr>
      <w:rFonts w:asciiTheme="majorHAnsi" w:eastAsiaTheme="majorEastAsia" w:hAnsiTheme="majorHAnsi" w:cstheme="majorBidi"/>
      <w:color w:val="000000" w:themeColor="text1"/>
      <w:sz w:val="20"/>
      <w:szCs w:val="20"/>
      <w:lang w:val="de-DE" w:eastAsia="de-CH"/>
    </w:rPr>
    <w:tblPr>
      <w:tblStyleRowBandSize w:val="1"/>
      <w:tblStyleColBandSize w:val="1"/>
      <w:tblBorders>
        <w:top w:val="single" w:sz="8" w:space="0" w:color="C17529" w:themeColor="accent6"/>
        <w:left w:val="single" w:sz="8" w:space="0" w:color="C17529" w:themeColor="accent6"/>
        <w:bottom w:val="single" w:sz="8" w:space="0" w:color="C17529" w:themeColor="accent6"/>
        <w:right w:val="single" w:sz="8" w:space="0" w:color="C17529" w:themeColor="accent6"/>
      </w:tblBorders>
    </w:tblPr>
    <w:tblStylePr w:type="firstRow">
      <w:rPr>
        <w:sz w:val="24"/>
        <w:szCs w:val="24"/>
      </w:rPr>
      <w:tblPr/>
      <w:tcPr>
        <w:tcBorders>
          <w:top w:val="nil"/>
          <w:left w:val="nil"/>
          <w:bottom w:val="single" w:sz="24" w:space="0" w:color="C17529" w:themeColor="accent6"/>
          <w:right w:val="nil"/>
          <w:insideH w:val="nil"/>
          <w:insideV w:val="nil"/>
        </w:tcBorders>
        <w:shd w:val="clear" w:color="auto" w:fill="FFFFFF" w:themeFill="background1"/>
      </w:tcPr>
    </w:tblStylePr>
    <w:tblStylePr w:type="lastRow">
      <w:tblPr/>
      <w:tcPr>
        <w:tcBorders>
          <w:top w:val="single" w:sz="8" w:space="0" w:color="C17529"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17529" w:themeColor="accent6"/>
          <w:insideH w:val="nil"/>
          <w:insideV w:val="nil"/>
        </w:tcBorders>
        <w:shd w:val="clear" w:color="auto" w:fill="FFFFFF" w:themeFill="background1"/>
      </w:tcPr>
    </w:tblStylePr>
    <w:tblStylePr w:type="lastCol">
      <w:tblPr/>
      <w:tcPr>
        <w:tcBorders>
          <w:top w:val="nil"/>
          <w:left w:val="single" w:sz="8" w:space="0" w:color="C17529"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3DCC6" w:themeFill="accent6" w:themeFillTint="3F"/>
      </w:tcPr>
    </w:tblStylePr>
    <w:tblStylePr w:type="band1Horz">
      <w:tblPr/>
      <w:tcPr>
        <w:tcBorders>
          <w:top w:val="nil"/>
          <w:bottom w:val="nil"/>
          <w:insideH w:val="nil"/>
          <w:insideV w:val="nil"/>
        </w:tcBorders>
        <w:shd w:val="clear" w:color="auto" w:fill="F3DCC6"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Schattierung1">
    <w:name w:val="Medium Shading 1"/>
    <w:basedOn w:val="NormaleTabelle"/>
    <w:uiPriority w:val="63"/>
    <w:rsid w:val="00401A6B"/>
    <w:pPr>
      <w:spacing w:before="40" w:after="0" w:line="240" w:lineRule="auto"/>
    </w:pPr>
    <w:rPr>
      <w:rFonts w:eastAsiaTheme="minorHAnsi"/>
      <w:color w:val="595959" w:themeColor="text1" w:themeTint="A6"/>
      <w:sz w:val="20"/>
      <w:szCs w:val="20"/>
      <w:lang w:val="de-DE" w:eastAsia="de-CH"/>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customStyle="1" w:styleId="MittlereSchattierung1Akzent1">
    <w:name w:val="Mittlere Schattierung 1;Akzent 1"/>
    <w:basedOn w:val="NormaleTabelle"/>
    <w:uiPriority w:val="63"/>
    <w:rsid w:val="00401A6B"/>
    <w:pPr>
      <w:spacing w:before="40" w:after="0" w:line="240" w:lineRule="auto"/>
    </w:pPr>
    <w:rPr>
      <w:rFonts w:eastAsiaTheme="minorHAnsi"/>
      <w:color w:val="595959" w:themeColor="text1" w:themeTint="A6"/>
      <w:sz w:val="20"/>
      <w:szCs w:val="20"/>
      <w:lang w:val="de-DE" w:eastAsia="de-CH"/>
    </w:rPr>
    <w:tblPr>
      <w:tblStyleRowBandSize w:val="1"/>
      <w:tblStyleColBandSize w:val="1"/>
      <w:tblBorders>
        <w:top w:val="single" w:sz="8" w:space="0" w:color="F3B862" w:themeColor="accent1" w:themeTint="BF"/>
        <w:left w:val="single" w:sz="8" w:space="0" w:color="F3B862" w:themeColor="accent1" w:themeTint="BF"/>
        <w:bottom w:val="single" w:sz="8" w:space="0" w:color="F3B862" w:themeColor="accent1" w:themeTint="BF"/>
        <w:right w:val="single" w:sz="8" w:space="0" w:color="F3B862" w:themeColor="accent1" w:themeTint="BF"/>
        <w:insideH w:val="single" w:sz="8" w:space="0" w:color="F3B862" w:themeColor="accent1" w:themeTint="BF"/>
      </w:tblBorders>
    </w:tblPr>
    <w:tblStylePr w:type="firstRow">
      <w:pPr>
        <w:spacing w:before="0" w:after="0" w:line="240" w:lineRule="auto"/>
      </w:pPr>
      <w:rPr>
        <w:b/>
        <w:bCs/>
        <w:color w:val="FFFFFF" w:themeColor="background1"/>
      </w:rPr>
      <w:tblPr/>
      <w:tcPr>
        <w:tcBorders>
          <w:top w:val="single" w:sz="8" w:space="0" w:color="F3B862" w:themeColor="accent1" w:themeTint="BF"/>
          <w:left w:val="single" w:sz="8" w:space="0" w:color="F3B862" w:themeColor="accent1" w:themeTint="BF"/>
          <w:bottom w:val="single" w:sz="8" w:space="0" w:color="F3B862" w:themeColor="accent1" w:themeTint="BF"/>
          <w:right w:val="single" w:sz="8" w:space="0" w:color="F3B862" w:themeColor="accent1" w:themeTint="BF"/>
          <w:insideH w:val="nil"/>
          <w:insideV w:val="nil"/>
        </w:tcBorders>
        <w:shd w:val="clear" w:color="auto" w:fill="F0A22E" w:themeFill="accent1"/>
      </w:tcPr>
    </w:tblStylePr>
    <w:tblStylePr w:type="lastRow">
      <w:pPr>
        <w:spacing w:before="0" w:after="0" w:line="240" w:lineRule="auto"/>
      </w:pPr>
      <w:rPr>
        <w:b/>
        <w:bCs/>
      </w:rPr>
      <w:tblPr/>
      <w:tcPr>
        <w:tcBorders>
          <w:top w:val="double" w:sz="6" w:space="0" w:color="F3B862" w:themeColor="accent1" w:themeTint="BF"/>
          <w:left w:val="single" w:sz="8" w:space="0" w:color="F3B862" w:themeColor="accent1" w:themeTint="BF"/>
          <w:bottom w:val="single" w:sz="8" w:space="0" w:color="F3B862" w:themeColor="accent1" w:themeTint="BF"/>
          <w:right w:val="single" w:sz="8" w:space="0" w:color="F3B862" w:themeColor="accent1" w:themeTint="BF"/>
          <w:insideH w:val="nil"/>
          <w:insideV w:val="nil"/>
        </w:tcBorders>
      </w:tcPr>
    </w:tblStylePr>
    <w:tblStylePr w:type="firstCol">
      <w:rPr>
        <w:b/>
        <w:bCs/>
      </w:rPr>
    </w:tblStylePr>
    <w:tblStylePr w:type="lastCol">
      <w:rPr>
        <w:b/>
        <w:bCs/>
      </w:rPr>
    </w:tblStylePr>
    <w:tblStylePr w:type="band1Vert">
      <w:tblPr/>
      <w:tcPr>
        <w:shd w:val="clear" w:color="auto" w:fill="FBE7CB" w:themeFill="accent1" w:themeFillTint="3F"/>
      </w:tcPr>
    </w:tblStylePr>
    <w:tblStylePr w:type="band1Horz">
      <w:tblPr/>
      <w:tcPr>
        <w:tcBorders>
          <w:insideH w:val="nil"/>
          <w:insideV w:val="nil"/>
        </w:tcBorders>
        <w:shd w:val="clear" w:color="auto" w:fill="FBE7CB" w:themeFill="accent1" w:themeFillTint="3F"/>
      </w:tcPr>
    </w:tblStylePr>
    <w:tblStylePr w:type="band2Horz">
      <w:tblPr/>
      <w:tcPr>
        <w:tcBorders>
          <w:insideH w:val="nil"/>
          <w:insideV w:val="nil"/>
        </w:tcBorders>
      </w:tcPr>
    </w:tblStylePr>
  </w:style>
  <w:style w:type="table" w:customStyle="1" w:styleId="MittlereSchattierung1Akzent2">
    <w:name w:val="Mittlere Schattierung 1;Akzent 2"/>
    <w:basedOn w:val="NormaleTabelle"/>
    <w:uiPriority w:val="63"/>
    <w:rsid w:val="00401A6B"/>
    <w:pPr>
      <w:spacing w:before="40" w:after="0" w:line="240" w:lineRule="auto"/>
    </w:pPr>
    <w:rPr>
      <w:rFonts w:eastAsiaTheme="minorHAnsi"/>
      <w:color w:val="595959" w:themeColor="text1" w:themeTint="A6"/>
      <w:sz w:val="20"/>
      <w:szCs w:val="20"/>
      <w:lang w:val="de-DE" w:eastAsia="de-CH"/>
    </w:rPr>
    <w:tblPr>
      <w:tblStyleRowBandSize w:val="1"/>
      <w:tblStyleColBandSize w:val="1"/>
      <w:tblBorders>
        <w:top w:val="single" w:sz="8" w:space="0" w:color="BE8977" w:themeColor="accent2" w:themeTint="BF"/>
        <w:left w:val="single" w:sz="8" w:space="0" w:color="BE8977" w:themeColor="accent2" w:themeTint="BF"/>
        <w:bottom w:val="single" w:sz="8" w:space="0" w:color="BE8977" w:themeColor="accent2" w:themeTint="BF"/>
        <w:right w:val="single" w:sz="8" w:space="0" w:color="BE8977" w:themeColor="accent2" w:themeTint="BF"/>
        <w:insideH w:val="single" w:sz="8" w:space="0" w:color="BE8977" w:themeColor="accent2" w:themeTint="BF"/>
      </w:tblBorders>
    </w:tblPr>
    <w:tblStylePr w:type="firstRow">
      <w:pPr>
        <w:spacing w:before="0" w:after="0" w:line="240" w:lineRule="auto"/>
      </w:pPr>
      <w:rPr>
        <w:b/>
        <w:bCs/>
        <w:color w:val="FFFFFF" w:themeColor="background1"/>
      </w:rPr>
      <w:tblPr/>
      <w:tcPr>
        <w:tcBorders>
          <w:top w:val="single" w:sz="8" w:space="0" w:color="BE8977" w:themeColor="accent2" w:themeTint="BF"/>
          <w:left w:val="single" w:sz="8" w:space="0" w:color="BE8977" w:themeColor="accent2" w:themeTint="BF"/>
          <w:bottom w:val="single" w:sz="8" w:space="0" w:color="BE8977" w:themeColor="accent2" w:themeTint="BF"/>
          <w:right w:val="single" w:sz="8" w:space="0" w:color="BE8977" w:themeColor="accent2" w:themeTint="BF"/>
          <w:insideH w:val="nil"/>
          <w:insideV w:val="nil"/>
        </w:tcBorders>
        <w:shd w:val="clear" w:color="auto" w:fill="A5644E" w:themeFill="accent2"/>
      </w:tcPr>
    </w:tblStylePr>
    <w:tblStylePr w:type="lastRow">
      <w:pPr>
        <w:spacing w:before="0" w:after="0" w:line="240" w:lineRule="auto"/>
      </w:pPr>
      <w:rPr>
        <w:b/>
        <w:bCs/>
      </w:rPr>
      <w:tblPr/>
      <w:tcPr>
        <w:tcBorders>
          <w:top w:val="double" w:sz="6" w:space="0" w:color="BE8977" w:themeColor="accent2" w:themeTint="BF"/>
          <w:left w:val="single" w:sz="8" w:space="0" w:color="BE8977" w:themeColor="accent2" w:themeTint="BF"/>
          <w:bottom w:val="single" w:sz="8" w:space="0" w:color="BE8977" w:themeColor="accent2" w:themeTint="BF"/>
          <w:right w:val="single" w:sz="8" w:space="0" w:color="BE8977" w:themeColor="accent2" w:themeTint="BF"/>
          <w:insideH w:val="nil"/>
          <w:insideV w:val="nil"/>
        </w:tcBorders>
      </w:tcPr>
    </w:tblStylePr>
    <w:tblStylePr w:type="firstCol">
      <w:rPr>
        <w:b/>
        <w:bCs/>
      </w:rPr>
    </w:tblStylePr>
    <w:tblStylePr w:type="lastCol">
      <w:rPr>
        <w:b/>
        <w:bCs/>
      </w:rPr>
    </w:tblStylePr>
    <w:tblStylePr w:type="band1Vert">
      <w:tblPr/>
      <w:tcPr>
        <w:shd w:val="clear" w:color="auto" w:fill="E9D8D2" w:themeFill="accent2" w:themeFillTint="3F"/>
      </w:tcPr>
    </w:tblStylePr>
    <w:tblStylePr w:type="band1Horz">
      <w:tblPr/>
      <w:tcPr>
        <w:tcBorders>
          <w:insideH w:val="nil"/>
          <w:insideV w:val="nil"/>
        </w:tcBorders>
        <w:shd w:val="clear" w:color="auto" w:fill="E9D8D2" w:themeFill="accent2" w:themeFillTint="3F"/>
      </w:tcPr>
    </w:tblStylePr>
    <w:tblStylePr w:type="band2Horz">
      <w:tblPr/>
      <w:tcPr>
        <w:tcBorders>
          <w:insideH w:val="nil"/>
          <w:insideV w:val="nil"/>
        </w:tcBorders>
      </w:tcPr>
    </w:tblStylePr>
  </w:style>
  <w:style w:type="table" w:customStyle="1" w:styleId="MittlereSchattierung1Akzent3">
    <w:name w:val="Mittlere Schattierung 1;Akzent 3"/>
    <w:basedOn w:val="NormaleTabelle"/>
    <w:uiPriority w:val="63"/>
    <w:rsid w:val="00401A6B"/>
    <w:pPr>
      <w:spacing w:before="40" w:after="0" w:line="240" w:lineRule="auto"/>
    </w:pPr>
    <w:rPr>
      <w:rFonts w:eastAsiaTheme="minorHAnsi"/>
      <w:color w:val="595959" w:themeColor="text1" w:themeTint="A6"/>
      <w:sz w:val="20"/>
      <w:szCs w:val="20"/>
      <w:lang w:val="de-DE" w:eastAsia="de-CH"/>
    </w:rPr>
    <w:tblPr>
      <w:tblStyleRowBandSize w:val="1"/>
      <w:tblStyleColBandSize w:val="1"/>
      <w:tblBorders>
        <w:top w:val="single" w:sz="8" w:space="0" w:color="C7A79F" w:themeColor="accent3" w:themeTint="BF"/>
        <w:left w:val="single" w:sz="8" w:space="0" w:color="C7A79F" w:themeColor="accent3" w:themeTint="BF"/>
        <w:bottom w:val="single" w:sz="8" w:space="0" w:color="C7A79F" w:themeColor="accent3" w:themeTint="BF"/>
        <w:right w:val="single" w:sz="8" w:space="0" w:color="C7A79F" w:themeColor="accent3" w:themeTint="BF"/>
        <w:insideH w:val="single" w:sz="8" w:space="0" w:color="C7A79F" w:themeColor="accent3" w:themeTint="BF"/>
      </w:tblBorders>
    </w:tblPr>
    <w:tblStylePr w:type="firstRow">
      <w:pPr>
        <w:spacing w:before="0" w:after="0" w:line="240" w:lineRule="auto"/>
      </w:pPr>
      <w:rPr>
        <w:b/>
        <w:bCs/>
        <w:color w:val="FFFFFF" w:themeColor="background1"/>
      </w:rPr>
      <w:tblPr/>
      <w:tcPr>
        <w:tcBorders>
          <w:top w:val="single" w:sz="8" w:space="0" w:color="C7A79F" w:themeColor="accent3" w:themeTint="BF"/>
          <w:left w:val="single" w:sz="8" w:space="0" w:color="C7A79F" w:themeColor="accent3" w:themeTint="BF"/>
          <w:bottom w:val="single" w:sz="8" w:space="0" w:color="C7A79F" w:themeColor="accent3" w:themeTint="BF"/>
          <w:right w:val="single" w:sz="8" w:space="0" w:color="C7A79F" w:themeColor="accent3" w:themeTint="BF"/>
          <w:insideH w:val="nil"/>
          <w:insideV w:val="nil"/>
        </w:tcBorders>
        <w:shd w:val="clear" w:color="auto" w:fill="B58B80" w:themeFill="accent3"/>
      </w:tcPr>
    </w:tblStylePr>
    <w:tblStylePr w:type="lastRow">
      <w:pPr>
        <w:spacing w:before="0" w:after="0" w:line="240" w:lineRule="auto"/>
      </w:pPr>
      <w:rPr>
        <w:b/>
        <w:bCs/>
      </w:rPr>
      <w:tblPr/>
      <w:tcPr>
        <w:tcBorders>
          <w:top w:val="double" w:sz="6" w:space="0" w:color="C7A79F" w:themeColor="accent3" w:themeTint="BF"/>
          <w:left w:val="single" w:sz="8" w:space="0" w:color="C7A79F" w:themeColor="accent3" w:themeTint="BF"/>
          <w:bottom w:val="single" w:sz="8" w:space="0" w:color="C7A79F" w:themeColor="accent3" w:themeTint="BF"/>
          <w:right w:val="single" w:sz="8" w:space="0" w:color="C7A79F" w:themeColor="accent3" w:themeTint="BF"/>
          <w:insideH w:val="nil"/>
          <w:insideV w:val="nil"/>
        </w:tcBorders>
      </w:tcPr>
    </w:tblStylePr>
    <w:tblStylePr w:type="firstCol">
      <w:rPr>
        <w:b/>
        <w:bCs/>
      </w:rPr>
    </w:tblStylePr>
    <w:tblStylePr w:type="lastCol">
      <w:rPr>
        <w:b/>
        <w:bCs/>
      </w:rPr>
    </w:tblStylePr>
    <w:tblStylePr w:type="band1Vert">
      <w:tblPr/>
      <w:tcPr>
        <w:shd w:val="clear" w:color="auto" w:fill="ECE2DF" w:themeFill="accent3" w:themeFillTint="3F"/>
      </w:tcPr>
    </w:tblStylePr>
    <w:tblStylePr w:type="band1Horz">
      <w:tblPr/>
      <w:tcPr>
        <w:tcBorders>
          <w:insideH w:val="nil"/>
          <w:insideV w:val="nil"/>
        </w:tcBorders>
        <w:shd w:val="clear" w:color="auto" w:fill="ECE2DF" w:themeFill="accent3" w:themeFillTint="3F"/>
      </w:tcPr>
    </w:tblStylePr>
    <w:tblStylePr w:type="band2Horz">
      <w:tblPr/>
      <w:tcPr>
        <w:tcBorders>
          <w:insideH w:val="nil"/>
          <w:insideV w:val="nil"/>
        </w:tcBorders>
      </w:tcPr>
    </w:tblStylePr>
  </w:style>
  <w:style w:type="table" w:customStyle="1" w:styleId="MittlereSchattierung1Akzent4">
    <w:name w:val="Mittlere Schattierung 1;Akzent 4"/>
    <w:basedOn w:val="NormaleTabelle"/>
    <w:uiPriority w:val="63"/>
    <w:rsid w:val="00401A6B"/>
    <w:pPr>
      <w:spacing w:before="40" w:after="0" w:line="240" w:lineRule="auto"/>
    </w:pPr>
    <w:rPr>
      <w:rFonts w:eastAsiaTheme="minorHAnsi"/>
      <w:color w:val="595959" w:themeColor="text1" w:themeTint="A6"/>
      <w:sz w:val="20"/>
      <w:szCs w:val="20"/>
      <w:lang w:val="de-DE" w:eastAsia="de-CH"/>
    </w:rPr>
    <w:tblPr>
      <w:tblStyleRowBandSize w:val="1"/>
      <w:tblStyleColBandSize w:val="1"/>
      <w:tblBorders>
        <w:top w:val="single" w:sz="8" w:space="0" w:color="D2B191" w:themeColor="accent4" w:themeTint="BF"/>
        <w:left w:val="single" w:sz="8" w:space="0" w:color="D2B191" w:themeColor="accent4" w:themeTint="BF"/>
        <w:bottom w:val="single" w:sz="8" w:space="0" w:color="D2B191" w:themeColor="accent4" w:themeTint="BF"/>
        <w:right w:val="single" w:sz="8" w:space="0" w:color="D2B191" w:themeColor="accent4" w:themeTint="BF"/>
        <w:insideH w:val="single" w:sz="8" w:space="0" w:color="D2B191" w:themeColor="accent4" w:themeTint="BF"/>
      </w:tblBorders>
    </w:tblPr>
    <w:tblStylePr w:type="firstRow">
      <w:pPr>
        <w:spacing w:before="0" w:after="0" w:line="240" w:lineRule="auto"/>
      </w:pPr>
      <w:rPr>
        <w:b/>
        <w:bCs/>
        <w:color w:val="FFFFFF" w:themeColor="background1"/>
      </w:rPr>
      <w:tblPr/>
      <w:tcPr>
        <w:tcBorders>
          <w:top w:val="single" w:sz="8" w:space="0" w:color="D2B191" w:themeColor="accent4" w:themeTint="BF"/>
          <w:left w:val="single" w:sz="8" w:space="0" w:color="D2B191" w:themeColor="accent4" w:themeTint="BF"/>
          <w:bottom w:val="single" w:sz="8" w:space="0" w:color="D2B191" w:themeColor="accent4" w:themeTint="BF"/>
          <w:right w:val="single" w:sz="8" w:space="0" w:color="D2B191" w:themeColor="accent4" w:themeTint="BF"/>
          <w:insideH w:val="nil"/>
          <w:insideV w:val="nil"/>
        </w:tcBorders>
        <w:shd w:val="clear" w:color="auto" w:fill="C3986D" w:themeFill="accent4"/>
      </w:tcPr>
    </w:tblStylePr>
    <w:tblStylePr w:type="lastRow">
      <w:pPr>
        <w:spacing w:before="0" w:after="0" w:line="240" w:lineRule="auto"/>
      </w:pPr>
      <w:rPr>
        <w:b/>
        <w:bCs/>
      </w:rPr>
      <w:tblPr/>
      <w:tcPr>
        <w:tcBorders>
          <w:top w:val="double" w:sz="6" w:space="0" w:color="D2B191" w:themeColor="accent4" w:themeTint="BF"/>
          <w:left w:val="single" w:sz="8" w:space="0" w:color="D2B191" w:themeColor="accent4" w:themeTint="BF"/>
          <w:bottom w:val="single" w:sz="8" w:space="0" w:color="D2B191" w:themeColor="accent4" w:themeTint="BF"/>
          <w:right w:val="single" w:sz="8" w:space="0" w:color="D2B191" w:themeColor="accent4" w:themeTint="BF"/>
          <w:insideH w:val="nil"/>
          <w:insideV w:val="nil"/>
        </w:tcBorders>
      </w:tcPr>
    </w:tblStylePr>
    <w:tblStylePr w:type="firstCol">
      <w:rPr>
        <w:b/>
        <w:bCs/>
      </w:rPr>
    </w:tblStylePr>
    <w:tblStylePr w:type="lastCol">
      <w:rPr>
        <w:b/>
        <w:bCs/>
      </w:rPr>
    </w:tblStylePr>
    <w:tblStylePr w:type="band1Vert">
      <w:tblPr/>
      <w:tcPr>
        <w:shd w:val="clear" w:color="auto" w:fill="F0E5DA" w:themeFill="accent4" w:themeFillTint="3F"/>
      </w:tcPr>
    </w:tblStylePr>
    <w:tblStylePr w:type="band1Horz">
      <w:tblPr/>
      <w:tcPr>
        <w:tcBorders>
          <w:insideH w:val="nil"/>
          <w:insideV w:val="nil"/>
        </w:tcBorders>
        <w:shd w:val="clear" w:color="auto" w:fill="F0E5DA" w:themeFill="accent4" w:themeFillTint="3F"/>
      </w:tcPr>
    </w:tblStylePr>
    <w:tblStylePr w:type="band2Horz">
      <w:tblPr/>
      <w:tcPr>
        <w:tcBorders>
          <w:insideH w:val="nil"/>
          <w:insideV w:val="nil"/>
        </w:tcBorders>
      </w:tcPr>
    </w:tblStylePr>
  </w:style>
  <w:style w:type="table" w:customStyle="1" w:styleId="MittlereSchattierung1Akzent5">
    <w:name w:val="Mittlere Schattierung 1;Akzent 5"/>
    <w:basedOn w:val="NormaleTabelle"/>
    <w:uiPriority w:val="63"/>
    <w:rsid w:val="00401A6B"/>
    <w:pPr>
      <w:spacing w:before="40" w:after="0" w:line="240" w:lineRule="auto"/>
    </w:pPr>
    <w:rPr>
      <w:rFonts w:eastAsiaTheme="minorHAnsi"/>
      <w:color w:val="595959" w:themeColor="text1" w:themeTint="A6"/>
      <w:sz w:val="20"/>
      <w:szCs w:val="20"/>
      <w:lang w:val="de-DE" w:eastAsia="de-CH"/>
    </w:rPr>
    <w:tblPr>
      <w:tblStyleRowBandSize w:val="1"/>
      <w:tblStyleColBandSize w:val="1"/>
      <w:tblBorders>
        <w:top w:val="single" w:sz="8" w:space="0" w:color="B8AF96" w:themeColor="accent5" w:themeTint="BF"/>
        <w:left w:val="single" w:sz="8" w:space="0" w:color="B8AF96" w:themeColor="accent5" w:themeTint="BF"/>
        <w:bottom w:val="single" w:sz="8" w:space="0" w:color="B8AF96" w:themeColor="accent5" w:themeTint="BF"/>
        <w:right w:val="single" w:sz="8" w:space="0" w:color="B8AF96" w:themeColor="accent5" w:themeTint="BF"/>
        <w:insideH w:val="single" w:sz="8" w:space="0" w:color="B8AF96" w:themeColor="accent5" w:themeTint="BF"/>
      </w:tblBorders>
    </w:tblPr>
    <w:tblStylePr w:type="firstRow">
      <w:pPr>
        <w:spacing w:before="0" w:after="0" w:line="240" w:lineRule="auto"/>
      </w:pPr>
      <w:rPr>
        <w:b/>
        <w:bCs/>
        <w:color w:val="FFFFFF" w:themeColor="background1"/>
      </w:rPr>
      <w:tblPr/>
      <w:tcPr>
        <w:tcBorders>
          <w:top w:val="single" w:sz="8" w:space="0" w:color="B8AF96" w:themeColor="accent5" w:themeTint="BF"/>
          <w:left w:val="single" w:sz="8" w:space="0" w:color="B8AF96" w:themeColor="accent5" w:themeTint="BF"/>
          <w:bottom w:val="single" w:sz="8" w:space="0" w:color="B8AF96" w:themeColor="accent5" w:themeTint="BF"/>
          <w:right w:val="single" w:sz="8" w:space="0" w:color="B8AF96" w:themeColor="accent5" w:themeTint="BF"/>
          <w:insideH w:val="nil"/>
          <w:insideV w:val="nil"/>
        </w:tcBorders>
        <w:shd w:val="clear" w:color="auto" w:fill="A19574" w:themeFill="accent5"/>
      </w:tcPr>
    </w:tblStylePr>
    <w:tblStylePr w:type="lastRow">
      <w:pPr>
        <w:spacing w:before="0" w:after="0" w:line="240" w:lineRule="auto"/>
      </w:pPr>
      <w:rPr>
        <w:b/>
        <w:bCs/>
      </w:rPr>
      <w:tblPr/>
      <w:tcPr>
        <w:tcBorders>
          <w:top w:val="double" w:sz="6" w:space="0" w:color="B8AF96" w:themeColor="accent5" w:themeTint="BF"/>
          <w:left w:val="single" w:sz="8" w:space="0" w:color="B8AF96" w:themeColor="accent5" w:themeTint="BF"/>
          <w:bottom w:val="single" w:sz="8" w:space="0" w:color="B8AF96" w:themeColor="accent5" w:themeTint="BF"/>
          <w:right w:val="single" w:sz="8" w:space="0" w:color="B8AF96" w:themeColor="accent5" w:themeTint="BF"/>
          <w:insideH w:val="nil"/>
          <w:insideV w:val="nil"/>
        </w:tcBorders>
      </w:tcPr>
    </w:tblStylePr>
    <w:tblStylePr w:type="firstCol">
      <w:rPr>
        <w:b/>
        <w:bCs/>
      </w:rPr>
    </w:tblStylePr>
    <w:tblStylePr w:type="lastCol">
      <w:rPr>
        <w:b/>
        <w:bCs/>
      </w:rPr>
    </w:tblStylePr>
    <w:tblStylePr w:type="band1Vert">
      <w:tblPr/>
      <w:tcPr>
        <w:shd w:val="clear" w:color="auto" w:fill="E7E4DC" w:themeFill="accent5" w:themeFillTint="3F"/>
      </w:tcPr>
    </w:tblStylePr>
    <w:tblStylePr w:type="band1Horz">
      <w:tblPr/>
      <w:tcPr>
        <w:tcBorders>
          <w:insideH w:val="nil"/>
          <w:insideV w:val="nil"/>
        </w:tcBorders>
        <w:shd w:val="clear" w:color="auto" w:fill="E7E4DC" w:themeFill="accent5" w:themeFillTint="3F"/>
      </w:tcPr>
    </w:tblStylePr>
    <w:tblStylePr w:type="band2Horz">
      <w:tblPr/>
      <w:tcPr>
        <w:tcBorders>
          <w:insideH w:val="nil"/>
          <w:insideV w:val="nil"/>
        </w:tcBorders>
      </w:tcPr>
    </w:tblStylePr>
  </w:style>
  <w:style w:type="table" w:customStyle="1" w:styleId="MittlereSchattierung1Akzent6">
    <w:name w:val="Mittlere Schattierung 1;Akzent 6"/>
    <w:basedOn w:val="NormaleTabelle"/>
    <w:uiPriority w:val="63"/>
    <w:rsid w:val="00401A6B"/>
    <w:pPr>
      <w:spacing w:before="40" w:after="0" w:line="240" w:lineRule="auto"/>
    </w:pPr>
    <w:rPr>
      <w:rFonts w:eastAsiaTheme="minorHAnsi"/>
      <w:color w:val="595959" w:themeColor="text1" w:themeTint="A6"/>
      <w:sz w:val="20"/>
      <w:szCs w:val="20"/>
      <w:lang w:val="de-DE" w:eastAsia="de-CH"/>
    </w:rPr>
    <w:tblPr>
      <w:tblStyleRowBandSize w:val="1"/>
      <w:tblStyleColBandSize w:val="1"/>
      <w:tblBorders>
        <w:top w:val="single" w:sz="8" w:space="0" w:color="DA9754" w:themeColor="accent6" w:themeTint="BF"/>
        <w:left w:val="single" w:sz="8" w:space="0" w:color="DA9754" w:themeColor="accent6" w:themeTint="BF"/>
        <w:bottom w:val="single" w:sz="8" w:space="0" w:color="DA9754" w:themeColor="accent6" w:themeTint="BF"/>
        <w:right w:val="single" w:sz="8" w:space="0" w:color="DA9754" w:themeColor="accent6" w:themeTint="BF"/>
        <w:insideH w:val="single" w:sz="8" w:space="0" w:color="DA9754" w:themeColor="accent6" w:themeTint="BF"/>
      </w:tblBorders>
    </w:tblPr>
    <w:tblStylePr w:type="firstRow">
      <w:pPr>
        <w:spacing w:before="0" w:after="0" w:line="240" w:lineRule="auto"/>
      </w:pPr>
      <w:rPr>
        <w:b/>
        <w:bCs/>
        <w:color w:val="FFFFFF" w:themeColor="background1"/>
      </w:rPr>
      <w:tblPr/>
      <w:tcPr>
        <w:tcBorders>
          <w:top w:val="single" w:sz="8" w:space="0" w:color="DA9754" w:themeColor="accent6" w:themeTint="BF"/>
          <w:left w:val="single" w:sz="8" w:space="0" w:color="DA9754" w:themeColor="accent6" w:themeTint="BF"/>
          <w:bottom w:val="single" w:sz="8" w:space="0" w:color="DA9754" w:themeColor="accent6" w:themeTint="BF"/>
          <w:right w:val="single" w:sz="8" w:space="0" w:color="DA9754" w:themeColor="accent6" w:themeTint="BF"/>
          <w:insideH w:val="nil"/>
          <w:insideV w:val="nil"/>
        </w:tcBorders>
        <w:shd w:val="clear" w:color="auto" w:fill="C17529" w:themeFill="accent6"/>
      </w:tcPr>
    </w:tblStylePr>
    <w:tblStylePr w:type="lastRow">
      <w:pPr>
        <w:spacing w:before="0" w:after="0" w:line="240" w:lineRule="auto"/>
      </w:pPr>
      <w:rPr>
        <w:b/>
        <w:bCs/>
      </w:rPr>
      <w:tblPr/>
      <w:tcPr>
        <w:tcBorders>
          <w:top w:val="double" w:sz="6" w:space="0" w:color="DA9754" w:themeColor="accent6" w:themeTint="BF"/>
          <w:left w:val="single" w:sz="8" w:space="0" w:color="DA9754" w:themeColor="accent6" w:themeTint="BF"/>
          <w:bottom w:val="single" w:sz="8" w:space="0" w:color="DA9754" w:themeColor="accent6" w:themeTint="BF"/>
          <w:right w:val="single" w:sz="8" w:space="0" w:color="DA975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3DCC6" w:themeFill="accent6" w:themeFillTint="3F"/>
      </w:tcPr>
    </w:tblStylePr>
    <w:tblStylePr w:type="band1Horz">
      <w:tblPr/>
      <w:tcPr>
        <w:tcBorders>
          <w:insideH w:val="nil"/>
          <w:insideV w:val="nil"/>
        </w:tcBorders>
        <w:shd w:val="clear" w:color="auto" w:fill="F3DCC6" w:themeFill="accent6" w:themeFillTint="3F"/>
      </w:tcPr>
    </w:tblStylePr>
    <w:tblStylePr w:type="band2Horz">
      <w:tblPr/>
      <w:tcPr>
        <w:tcBorders>
          <w:insideH w:val="nil"/>
          <w:insideV w:val="nil"/>
        </w:tcBorders>
      </w:tcPr>
    </w:tblStylePr>
  </w:style>
  <w:style w:type="table" w:styleId="MittlereSchattierung2">
    <w:name w:val="Medium Shading 2"/>
    <w:basedOn w:val="NormaleTabelle"/>
    <w:uiPriority w:val="64"/>
    <w:rsid w:val="00401A6B"/>
    <w:pPr>
      <w:spacing w:before="40" w:after="0" w:line="240" w:lineRule="auto"/>
    </w:pPr>
    <w:rPr>
      <w:rFonts w:eastAsiaTheme="minorHAnsi"/>
      <w:color w:val="595959" w:themeColor="text1" w:themeTint="A6"/>
      <w:sz w:val="20"/>
      <w:szCs w:val="20"/>
      <w:lang w:val="de-DE" w:eastAsia="de-CH"/>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MittlereSchattierung2Akzent1">
    <w:name w:val="Mittlere Schattierung 2;Akzent 1"/>
    <w:basedOn w:val="NormaleTabelle"/>
    <w:uiPriority w:val="64"/>
    <w:rsid w:val="00401A6B"/>
    <w:pPr>
      <w:spacing w:before="40" w:after="0" w:line="240" w:lineRule="auto"/>
    </w:pPr>
    <w:rPr>
      <w:rFonts w:eastAsiaTheme="minorHAnsi"/>
      <w:color w:val="595959" w:themeColor="text1" w:themeTint="A6"/>
      <w:sz w:val="20"/>
      <w:szCs w:val="20"/>
      <w:lang w:val="de-DE" w:eastAsia="de-CH"/>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0A22E"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0A22E" w:themeFill="accent1"/>
      </w:tcPr>
    </w:tblStylePr>
    <w:tblStylePr w:type="lastCol">
      <w:rPr>
        <w:b/>
        <w:bCs/>
        <w:color w:val="FFFFFF" w:themeColor="background1"/>
      </w:rPr>
      <w:tblPr/>
      <w:tcPr>
        <w:tcBorders>
          <w:left w:val="nil"/>
          <w:right w:val="nil"/>
          <w:insideH w:val="nil"/>
          <w:insideV w:val="nil"/>
        </w:tcBorders>
        <w:shd w:val="clear" w:color="auto" w:fill="F0A22E"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MittlereSchattierung2Akzent2">
    <w:name w:val="Mittlere Schattierung 2;Akzent 2"/>
    <w:basedOn w:val="NormaleTabelle"/>
    <w:uiPriority w:val="64"/>
    <w:rsid w:val="00401A6B"/>
    <w:pPr>
      <w:spacing w:before="40" w:after="0" w:line="240" w:lineRule="auto"/>
    </w:pPr>
    <w:rPr>
      <w:rFonts w:eastAsiaTheme="minorHAnsi"/>
      <w:color w:val="595959" w:themeColor="text1" w:themeTint="A6"/>
      <w:sz w:val="20"/>
      <w:szCs w:val="20"/>
      <w:lang w:val="de-DE" w:eastAsia="de-CH"/>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A5644E"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A5644E" w:themeFill="accent2"/>
      </w:tcPr>
    </w:tblStylePr>
    <w:tblStylePr w:type="lastCol">
      <w:rPr>
        <w:b/>
        <w:bCs/>
        <w:color w:val="FFFFFF" w:themeColor="background1"/>
      </w:rPr>
      <w:tblPr/>
      <w:tcPr>
        <w:tcBorders>
          <w:left w:val="nil"/>
          <w:right w:val="nil"/>
          <w:insideH w:val="nil"/>
          <w:insideV w:val="nil"/>
        </w:tcBorders>
        <w:shd w:val="clear" w:color="auto" w:fill="A5644E"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MittlereSchattierung2Akzent3">
    <w:name w:val="Mittlere Schattierung 2;Akzent 3"/>
    <w:basedOn w:val="NormaleTabelle"/>
    <w:uiPriority w:val="64"/>
    <w:rsid w:val="00401A6B"/>
    <w:pPr>
      <w:spacing w:before="40" w:after="0" w:line="240" w:lineRule="auto"/>
    </w:pPr>
    <w:rPr>
      <w:rFonts w:eastAsiaTheme="minorHAnsi"/>
      <w:color w:val="595959" w:themeColor="text1" w:themeTint="A6"/>
      <w:sz w:val="20"/>
      <w:szCs w:val="20"/>
      <w:lang w:val="de-DE" w:eastAsia="de-CH"/>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B58B80"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B58B80" w:themeFill="accent3"/>
      </w:tcPr>
    </w:tblStylePr>
    <w:tblStylePr w:type="lastCol">
      <w:rPr>
        <w:b/>
        <w:bCs/>
        <w:color w:val="FFFFFF" w:themeColor="background1"/>
      </w:rPr>
      <w:tblPr/>
      <w:tcPr>
        <w:tcBorders>
          <w:left w:val="nil"/>
          <w:right w:val="nil"/>
          <w:insideH w:val="nil"/>
          <w:insideV w:val="nil"/>
        </w:tcBorders>
        <w:shd w:val="clear" w:color="auto" w:fill="B58B80"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MittlereSchattierung2Akzent4">
    <w:name w:val="Mittlere Schattierung 2;Akzent 4"/>
    <w:basedOn w:val="NormaleTabelle"/>
    <w:uiPriority w:val="64"/>
    <w:rsid w:val="00401A6B"/>
    <w:pPr>
      <w:spacing w:before="40" w:after="0" w:line="240" w:lineRule="auto"/>
    </w:pPr>
    <w:rPr>
      <w:rFonts w:eastAsiaTheme="minorHAnsi"/>
      <w:color w:val="595959" w:themeColor="text1" w:themeTint="A6"/>
      <w:sz w:val="20"/>
      <w:szCs w:val="20"/>
      <w:lang w:val="de-DE" w:eastAsia="de-CH"/>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3986D"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3986D" w:themeFill="accent4"/>
      </w:tcPr>
    </w:tblStylePr>
    <w:tblStylePr w:type="lastCol">
      <w:rPr>
        <w:b/>
        <w:bCs/>
        <w:color w:val="FFFFFF" w:themeColor="background1"/>
      </w:rPr>
      <w:tblPr/>
      <w:tcPr>
        <w:tcBorders>
          <w:left w:val="nil"/>
          <w:right w:val="nil"/>
          <w:insideH w:val="nil"/>
          <w:insideV w:val="nil"/>
        </w:tcBorders>
        <w:shd w:val="clear" w:color="auto" w:fill="C3986D"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MittlereSchattierung2Akzent5">
    <w:name w:val="Mittlere Schattierung 2;Akzent 5"/>
    <w:basedOn w:val="NormaleTabelle"/>
    <w:uiPriority w:val="64"/>
    <w:rsid w:val="00401A6B"/>
    <w:pPr>
      <w:spacing w:before="40" w:after="0" w:line="240" w:lineRule="auto"/>
    </w:pPr>
    <w:rPr>
      <w:rFonts w:eastAsiaTheme="minorHAnsi"/>
      <w:color w:val="595959" w:themeColor="text1" w:themeTint="A6"/>
      <w:sz w:val="20"/>
      <w:szCs w:val="20"/>
      <w:lang w:val="de-DE" w:eastAsia="de-CH"/>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A19574"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A19574" w:themeFill="accent5"/>
      </w:tcPr>
    </w:tblStylePr>
    <w:tblStylePr w:type="lastCol">
      <w:rPr>
        <w:b/>
        <w:bCs/>
        <w:color w:val="FFFFFF" w:themeColor="background1"/>
      </w:rPr>
      <w:tblPr/>
      <w:tcPr>
        <w:tcBorders>
          <w:left w:val="nil"/>
          <w:right w:val="nil"/>
          <w:insideH w:val="nil"/>
          <w:insideV w:val="nil"/>
        </w:tcBorders>
        <w:shd w:val="clear" w:color="auto" w:fill="A19574"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MittlereSchattierung2Akzent6">
    <w:name w:val="Mittlere Schattierung 2;Akzent 6"/>
    <w:basedOn w:val="NormaleTabelle"/>
    <w:uiPriority w:val="64"/>
    <w:rsid w:val="00401A6B"/>
    <w:pPr>
      <w:spacing w:before="40" w:after="0" w:line="240" w:lineRule="auto"/>
    </w:pPr>
    <w:rPr>
      <w:rFonts w:eastAsiaTheme="minorHAnsi"/>
      <w:color w:val="595959" w:themeColor="text1" w:themeTint="A6"/>
      <w:sz w:val="20"/>
      <w:szCs w:val="20"/>
      <w:lang w:val="de-DE" w:eastAsia="de-CH"/>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17529"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17529" w:themeFill="accent6"/>
      </w:tcPr>
    </w:tblStylePr>
    <w:tblStylePr w:type="lastCol">
      <w:rPr>
        <w:b/>
        <w:bCs/>
        <w:color w:val="FFFFFF" w:themeColor="background1"/>
      </w:rPr>
      <w:tblPr/>
      <w:tcPr>
        <w:tcBorders>
          <w:left w:val="nil"/>
          <w:right w:val="nil"/>
          <w:insideH w:val="nil"/>
          <w:insideV w:val="nil"/>
        </w:tcBorders>
        <w:shd w:val="clear" w:color="auto" w:fill="C17529"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styleId="Nachrichtenkopf">
    <w:name w:val="Message Header"/>
    <w:basedOn w:val="Standard"/>
    <w:link w:val="NachrichtenkopfZchn"/>
    <w:uiPriority w:val="99"/>
    <w:semiHidden/>
    <w:unhideWhenUsed/>
    <w:rsid w:val="00401A6B"/>
    <w:pPr>
      <w:pBdr>
        <w:top w:val="single" w:sz="6" w:space="1" w:color="auto"/>
        <w:left w:val="single" w:sz="6" w:space="1" w:color="auto"/>
        <w:bottom w:val="single" w:sz="6" w:space="1" w:color="auto"/>
        <w:right w:val="single" w:sz="6" w:space="1" w:color="auto"/>
      </w:pBdr>
      <w:shd w:val="pct20" w:color="auto" w:fill="auto"/>
      <w:spacing w:before="40" w:after="0" w:line="240" w:lineRule="auto"/>
      <w:ind w:left="1080" w:hanging="1080"/>
      <w:jc w:val="both"/>
    </w:pPr>
    <w:rPr>
      <w:rFonts w:asciiTheme="majorHAnsi" w:eastAsiaTheme="majorEastAsia" w:hAnsiTheme="majorHAnsi" w:cstheme="majorBidi"/>
      <w:color w:val="595959" w:themeColor="text1" w:themeTint="A6"/>
      <w:kern w:val="20"/>
      <w:sz w:val="24"/>
      <w:szCs w:val="20"/>
      <w:lang w:eastAsia="de-CH"/>
    </w:rPr>
  </w:style>
  <w:style w:type="character" w:customStyle="1" w:styleId="NachrichtenkopfZchn">
    <w:name w:val="Nachrichtenkopf Zchn"/>
    <w:basedOn w:val="Absatz-Standardschriftart"/>
    <w:link w:val="Nachrichtenkopf"/>
    <w:uiPriority w:val="99"/>
    <w:semiHidden/>
    <w:rsid w:val="00401A6B"/>
    <w:rPr>
      <w:rFonts w:asciiTheme="majorHAnsi" w:eastAsiaTheme="majorEastAsia" w:hAnsiTheme="majorHAnsi" w:cstheme="majorBidi"/>
      <w:color w:val="595959" w:themeColor="text1" w:themeTint="A6"/>
      <w:kern w:val="20"/>
      <w:sz w:val="24"/>
      <w:szCs w:val="20"/>
      <w:shd w:val="pct20" w:color="auto" w:fill="auto"/>
      <w:lang w:eastAsia="de-CH"/>
    </w:rPr>
  </w:style>
  <w:style w:type="paragraph" w:styleId="StandardWeb">
    <w:name w:val="Normal (Web)"/>
    <w:basedOn w:val="Standard"/>
    <w:uiPriority w:val="99"/>
    <w:semiHidden/>
    <w:unhideWhenUsed/>
    <w:rsid w:val="00401A6B"/>
    <w:pPr>
      <w:spacing w:before="40" w:after="160" w:line="288" w:lineRule="auto"/>
      <w:jc w:val="both"/>
    </w:pPr>
    <w:rPr>
      <w:rFonts w:ascii="Times New Roman" w:eastAsiaTheme="minorHAnsi" w:hAnsi="Times New Roman" w:cs="Times New Roman"/>
      <w:color w:val="595959" w:themeColor="text1" w:themeTint="A6"/>
      <w:kern w:val="20"/>
      <w:sz w:val="24"/>
      <w:szCs w:val="20"/>
      <w:lang w:eastAsia="de-CH"/>
    </w:rPr>
  </w:style>
  <w:style w:type="paragraph" w:styleId="Standardeinzug">
    <w:name w:val="Normal Indent"/>
    <w:basedOn w:val="Standard"/>
    <w:uiPriority w:val="99"/>
    <w:semiHidden/>
    <w:unhideWhenUsed/>
    <w:rsid w:val="00401A6B"/>
    <w:pPr>
      <w:spacing w:before="40" w:after="160" w:line="288" w:lineRule="auto"/>
      <w:ind w:left="720"/>
      <w:jc w:val="both"/>
    </w:pPr>
    <w:rPr>
      <w:rFonts w:asciiTheme="minorHAnsi" w:eastAsiaTheme="minorHAnsi" w:hAnsiTheme="minorHAnsi"/>
      <w:color w:val="595959" w:themeColor="text1" w:themeTint="A6"/>
      <w:kern w:val="20"/>
      <w:sz w:val="20"/>
      <w:szCs w:val="20"/>
      <w:lang w:eastAsia="de-CH"/>
    </w:rPr>
  </w:style>
  <w:style w:type="paragraph" w:customStyle="1" w:styleId="Fu-Endnotenberschrift">
    <w:name w:val="Fuß-/Endnotenüberschrift"/>
    <w:basedOn w:val="Standard"/>
    <w:next w:val="Standard"/>
    <w:link w:val="Fu-EndnotenberschriftZeichen"/>
    <w:uiPriority w:val="99"/>
    <w:semiHidden/>
    <w:unhideWhenUsed/>
    <w:rsid w:val="00401A6B"/>
    <w:pPr>
      <w:spacing w:before="40" w:after="0" w:line="240" w:lineRule="auto"/>
      <w:jc w:val="both"/>
    </w:pPr>
    <w:rPr>
      <w:rFonts w:asciiTheme="minorHAnsi" w:eastAsiaTheme="minorHAnsi" w:hAnsiTheme="minorHAnsi"/>
      <w:color w:val="595959" w:themeColor="text1" w:themeTint="A6"/>
      <w:kern w:val="20"/>
      <w:sz w:val="20"/>
      <w:szCs w:val="20"/>
      <w:lang w:eastAsia="de-CH"/>
    </w:rPr>
  </w:style>
  <w:style w:type="character" w:customStyle="1" w:styleId="Fu-EndnotenberschriftZeichen">
    <w:name w:val="Fuß/-Endnotenüberschrift;Zeichen"/>
    <w:basedOn w:val="Absatz-Standardschriftart"/>
    <w:link w:val="Fu-Endnotenberschrift"/>
    <w:uiPriority w:val="99"/>
    <w:semiHidden/>
    <w:rsid w:val="00401A6B"/>
    <w:rPr>
      <w:rFonts w:eastAsiaTheme="minorHAnsi"/>
      <w:color w:val="595959" w:themeColor="text1" w:themeTint="A6"/>
      <w:kern w:val="20"/>
      <w:sz w:val="20"/>
      <w:szCs w:val="20"/>
      <w:lang w:eastAsia="de-CH"/>
    </w:rPr>
  </w:style>
  <w:style w:type="character" w:styleId="Seitenzahl">
    <w:name w:val="page number"/>
    <w:basedOn w:val="Absatz-Standardschriftart"/>
    <w:uiPriority w:val="99"/>
    <w:semiHidden/>
    <w:unhideWhenUsed/>
    <w:rsid w:val="00401A6B"/>
  </w:style>
  <w:style w:type="paragraph" w:customStyle="1" w:styleId="EinfacherText">
    <w:name w:val="Einfacher Text"/>
    <w:basedOn w:val="Standard"/>
    <w:link w:val="EinfacherTextZeichen"/>
    <w:uiPriority w:val="99"/>
    <w:semiHidden/>
    <w:unhideWhenUsed/>
    <w:rsid w:val="00401A6B"/>
    <w:pPr>
      <w:spacing w:before="40" w:after="0" w:line="240" w:lineRule="auto"/>
      <w:jc w:val="both"/>
    </w:pPr>
    <w:rPr>
      <w:rFonts w:ascii="Consolas" w:eastAsiaTheme="minorHAnsi" w:hAnsi="Consolas" w:cs="Consolas"/>
      <w:color w:val="595959" w:themeColor="text1" w:themeTint="A6"/>
      <w:kern w:val="20"/>
      <w:sz w:val="21"/>
      <w:szCs w:val="20"/>
      <w:lang w:eastAsia="de-CH"/>
    </w:rPr>
  </w:style>
  <w:style w:type="character" w:customStyle="1" w:styleId="EinfacherTextZeichen">
    <w:name w:val="Einfacher Text Zeichen"/>
    <w:basedOn w:val="Absatz-Standardschriftart"/>
    <w:link w:val="EinfacherText"/>
    <w:uiPriority w:val="99"/>
    <w:semiHidden/>
    <w:rsid w:val="00401A6B"/>
    <w:rPr>
      <w:rFonts w:ascii="Consolas" w:eastAsiaTheme="minorHAnsi" w:hAnsi="Consolas" w:cs="Consolas"/>
      <w:color w:val="595959" w:themeColor="text1" w:themeTint="A6"/>
      <w:kern w:val="20"/>
      <w:sz w:val="21"/>
      <w:szCs w:val="20"/>
      <w:lang w:eastAsia="de-CH"/>
    </w:rPr>
  </w:style>
  <w:style w:type="paragraph" w:styleId="Anrede">
    <w:name w:val="Salutation"/>
    <w:basedOn w:val="Standard"/>
    <w:next w:val="Standard"/>
    <w:link w:val="AnredeZchn"/>
    <w:uiPriority w:val="99"/>
    <w:semiHidden/>
    <w:unhideWhenUsed/>
    <w:rsid w:val="00401A6B"/>
    <w:pPr>
      <w:spacing w:before="40" w:after="160" w:line="288" w:lineRule="auto"/>
      <w:jc w:val="both"/>
    </w:pPr>
    <w:rPr>
      <w:rFonts w:asciiTheme="minorHAnsi" w:eastAsiaTheme="minorHAnsi" w:hAnsiTheme="minorHAnsi"/>
      <w:color w:val="595959" w:themeColor="text1" w:themeTint="A6"/>
      <w:kern w:val="20"/>
      <w:sz w:val="20"/>
      <w:szCs w:val="20"/>
      <w:lang w:eastAsia="de-CH"/>
    </w:rPr>
  </w:style>
  <w:style w:type="character" w:customStyle="1" w:styleId="AnredeZchn">
    <w:name w:val="Anrede Zchn"/>
    <w:basedOn w:val="Absatz-Standardschriftart"/>
    <w:link w:val="Anrede"/>
    <w:uiPriority w:val="99"/>
    <w:semiHidden/>
    <w:rsid w:val="00401A6B"/>
    <w:rPr>
      <w:rFonts w:eastAsiaTheme="minorHAnsi"/>
      <w:color w:val="595959" w:themeColor="text1" w:themeTint="A6"/>
      <w:kern w:val="20"/>
      <w:sz w:val="20"/>
      <w:szCs w:val="20"/>
      <w:lang w:eastAsia="de-CH"/>
    </w:rPr>
  </w:style>
  <w:style w:type="paragraph" w:customStyle="1" w:styleId="Signatur">
    <w:name w:val="Signatur"/>
    <w:basedOn w:val="Standard"/>
    <w:link w:val="Signaturzeichen"/>
    <w:uiPriority w:val="20"/>
    <w:unhideWhenUsed/>
    <w:qFormat/>
    <w:rsid w:val="00401A6B"/>
    <w:pPr>
      <w:spacing w:before="720" w:after="0" w:line="312" w:lineRule="auto"/>
      <w:contextualSpacing/>
      <w:jc w:val="both"/>
    </w:pPr>
    <w:rPr>
      <w:rFonts w:asciiTheme="minorHAnsi" w:eastAsiaTheme="minorHAnsi" w:hAnsiTheme="minorHAnsi"/>
      <w:color w:val="595959" w:themeColor="text1" w:themeTint="A6"/>
      <w:kern w:val="20"/>
      <w:sz w:val="20"/>
      <w:szCs w:val="20"/>
      <w:lang w:eastAsia="de-CH"/>
    </w:rPr>
  </w:style>
  <w:style w:type="character" w:customStyle="1" w:styleId="Signaturzeichen">
    <w:name w:val="Signaturzeichen"/>
    <w:basedOn w:val="Absatz-Standardschriftart"/>
    <w:link w:val="Signatur"/>
    <w:uiPriority w:val="20"/>
    <w:rsid w:val="00401A6B"/>
    <w:rPr>
      <w:rFonts w:eastAsiaTheme="minorHAnsi"/>
      <w:color w:val="595959" w:themeColor="text1" w:themeTint="A6"/>
      <w:kern w:val="20"/>
      <w:sz w:val="20"/>
      <w:szCs w:val="20"/>
      <w:lang w:eastAsia="de-CH"/>
    </w:rPr>
  </w:style>
  <w:style w:type="character" w:customStyle="1" w:styleId="Betont1">
    <w:name w:val="Betont1"/>
    <w:basedOn w:val="Absatz-Standardschriftart"/>
    <w:uiPriority w:val="1"/>
    <w:unhideWhenUsed/>
    <w:qFormat/>
    <w:rsid w:val="00401A6B"/>
    <w:rPr>
      <w:b/>
      <w:bCs/>
    </w:rPr>
  </w:style>
  <w:style w:type="character" w:customStyle="1" w:styleId="SubtileHervorhebung">
    <w:name w:val="Subtile Hervorhebung"/>
    <w:basedOn w:val="Absatz-Standardschriftart"/>
    <w:uiPriority w:val="19"/>
    <w:semiHidden/>
    <w:unhideWhenUsed/>
    <w:rsid w:val="00401A6B"/>
    <w:rPr>
      <w:i/>
      <w:iCs/>
      <w:color w:val="808080" w:themeColor="text1" w:themeTint="7F"/>
    </w:rPr>
  </w:style>
  <w:style w:type="character" w:customStyle="1" w:styleId="SubtilerVerweis">
    <w:name w:val="Subtiler Verweis"/>
    <w:basedOn w:val="Absatz-Standardschriftart"/>
    <w:uiPriority w:val="31"/>
    <w:semiHidden/>
    <w:unhideWhenUsed/>
    <w:rsid w:val="00401A6B"/>
    <w:rPr>
      <w:smallCaps/>
      <w:color w:val="A5644E" w:themeColor="accent2"/>
      <w:u w:val="single"/>
    </w:rPr>
  </w:style>
  <w:style w:type="table" w:styleId="Tabelle3D-Effekt1">
    <w:name w:val="Table 3D effects 1"/>
    <w:basedOn w:val="NormaleTabelle"/>
    <w:uiPriority w:val="99"/>
    <w:semiHidden/>
    <w:unhideWhenUsed/>
    <w:rsid w:val="00401A6B"/>
    <w:pPr>
      <w:spacing w:before="40" w:after="160" w:line="300" w:lineRule="auto"/>
    </w:pPr>
    <w:rPr>
      <w:rFonts w:eastAsiaTheme="minorHAnsi"/>
      <w:sz w:val="20"/>
      <w:szCs w:val="20"/>
      <w:lang w:val="de-DE" w:eastAsia="de-CH"/>
    </w:r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elle3D-Effekt2">
    <w:name w:val="Table 3D effects 2"/>
    <w:basedOn w:val="NormaleTabelle"/>
    <w:uiPriority w:val="99"/>
    <w:semiHidden/>
    <w:unhideWhenUsed/>
    <w:rsid w:val="00401A6B"/>
    <w:pPr>
      <w:spacing w:before="40" w:after="160" w:line="300" w:lineRule="auto"/>
    </w:pPr>
    <w:rPr>
      <w:rFonts w:eastAsiaTheme="minorHAnsi"/>
      <w:sz w:val="20"/>
      <w:szCs w:val="20"/>
      <w:lang w:val="de-DE" w:eastAsia="de-CH"/>
    </w:r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le3D-Effekt3">
    <w:name w:val="Table 3D effects 3"/>
    <w:basedOn w:val="NormaleTabelle"/>
    <w:uiPriority w:val="99"/>
    <w:semiHidden/>
    <w:unhideWhenUsed/>
    <w:rsid w:val="00401A6B"/>
    <w:pPr>
      <w:spacing w:before="40" w:after="160" w:line="300" w:lineRule="auto"/>
    </w:pPr>
    <w:rPr>
      <w:rFonts w:eastAsiaTheme="minorHAnsi"/>
      <w:sz w:val="20"/>
      <w:szCs w:val="20"/>
      <w:lang w:val="de-DE" w:eastAsia="de-CH"/>
    </w:r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leKlassisch1">
    <w:name w:val="Table Classic 1"/>
    <w:basedOn w:val="NormaleTabelle"/>
    <w:uiPriority w:val="99"/>
    <w:semiHidden/>
    <w:unhideWhenUsed/>
    <w:rsid w:val="00401A6B"/>
    <w:pPr>
      <w:spacing w:before="40" w:after="160" w:line="300" w:lineRule="auto"/>
    </w:pPr>
    <w:rPr>
      <w:rFonts w:eastAsiaTheme="minorHAnsi"/>
      <w:sz w:val="20"/>
      <w:szCs w:val="20"/>
      <w:lang w:val="de-DE" w:eastAsia="de-CH"/>
    </w:r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leKlassisch2">
    <w:name w:val="Table Classic 2"/>
    <w:basedOn w:val="NormaleTabelle"/>
    <w:uiPriority w:val="99"/>
    <w:semiHidden/>
    <w:unhideWhenUsed/>
    <w:rsid w:val="00401A6B"/>
    <w:pPr>
      <w:spacing w:before="40" w:after="160" w:line="300" w:lineRule="auto"/>
    </w:pPr>
    <w:rPr>
      <w:rFonts w:eastAsiaTheme="minorHAnsi"/>
      <w:sz w:val="20"/>
      <w:szCs w:val="20"/>
      <w:lang w:val="de-DE" w:eastAsia="de-CH"/>
    </w:r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elleKlassisch3">
    <w:name w:val="Table Classic 3"/>
    <w:basedOn w:val="NormaleTabelle"/>
    <w:uiPriority w:val="99"/>
    <w:semiHidden/>
    <w:unhideWhenUsed/>
    <w:rsid w:val="00401A6B"/>
    <w:pPr>
      <w:spacing w:before="40" w:after="160" w:line="300" w:lineRule="auto"/>
    </w:pPr>
    <w:rPr>
      <w:rFonts w:eastAsiaTheme="minorHAnsi"/>
      <w:color w:val="000080"/>
      <w:sz w:val="20"/>
      <w:szCs w:val="20"/>
      <w:lang w:val="de-DE" w:eastAsia="de-CH"/>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elleKlassisch4">
    <w:name w:val="Table Classic 4"/>
    <w:basedOn w:val="NormaleTabelle"/>
    <w:uiPriority w:val="99"/>
    <w:semiHidden/>
    <w:unhideWhenUsed/>
    <w:rsid w:val="00401A6B"/>
    <w:pPr>
      <w:spacing w:before="40" w:after="160" w:line="300" w:lineRule="auto"/>
    </w:pPr>
    <w:rPr>
      <w:rFonts w:eastAsiaTheme="minorHAnsi"/>
      <w:sz w:val="20"/>
      <w:szCs w:val="20"/>
      <w:lang w:val="de-DE" w:eastAsia="de-CH"/>
    </w:r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elleFarbig1">
    <w:name w:val="Table Colorful 1"/>
    <w:basedOn w:val="NormaleTabelle"/>
    <w:uiPriority w:val="99"/>
    <w:semiHidden/>
    <w:unhideWhenUsed/>
    <w:rsid w:val="00401A6B"/>
    <w:pPr>
      <w:spacing w:before="40" w:after="160" w:line="300" w:lineRule="auto"/>
    </w:pPr>
    <w:rPr>
      <w:rFonts w:eastAsiaTheme="minorHAnsi"/>
      <w:color w:val="FFFFFF"/>
      <w:sz w:val="20"/>
      <w:szCs w:val="20"/>
      <w:lang w:val="de-DE" w:eastAsia="de-CH"/>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elleFarbig2">
    <w:name w:val="Table Colorful 2"/>
    <w:basedOn w:val="NormaleTabelle"/>
    <w:uiPriority w:val="99"/>
    <w:semiHidden/>
    <w:unhideWhenUsed/>
    <w:rsid w:val="00401A6B"/>
    <w:pPr>
      <w:spacing w:before="40" w:after="160" w:line="300" w:lineRule="auto"/>
    </w:pPr>
    <w:rPr>
      <w:rFonts w:eastAsiaTheme="minorHAnsi"/>
      <w:sz w:val="20"/>
      <w:szCs w:val="20"/>
      <w:lang w:val="de-DE" w:eastAsia="de-CH"/>
    </w:r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elleFarbig3">
    <w:name w:val="Table Colorful 3"/>
    <w:basedOn w:val="NormaleTabelle"/>
    <w:uiPriority w:val="99"/>
    <w:semiHidden/>
    <w:unhideWhenUsed/>
    <w:rsid w:val="00401A6B"/>
    <w:pPr>
      <w:spacing w:before="40" w:after="160" w:line="300" w:lineRule="auto"/>
    </w:pPr>
    <w:rPr>
      <w:rFonts w:eastAsiaTheme="minorHAnsi"/>
      <w:sz w:val="20"/>
      <w:szCs w:val="20"/>
      <w:lang w:val="de-DE" w:eastAsia="de-CH"/>
    </w:r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elleSpalten1">
    <w:name w:val="Table Columns 1"/>
    <w:basedOn w:val="NormaleTabelle"/>
    <w:uiPriority w:val="99"/>
    <w:semiHidden/>
    <w:unhideWhenUsed/>
    <w:rsid w:val="00401A6B"/>
    <w:pPr>
      <w:spacing w:before="40" w:after="160" w:line="300" w:lineRule="auto"/>
    </w:pPr>
    <w:rPr>
      <w:rFonts w:eastAsiaTheme="minorHAnsi"/>
      <w:b/>
      <w:bCs/>
      <w:sz w:val="20"/>
      <w:szCs w:val="20"/>
      <w:lang w:val="de-DE" w:eastAsia="de-CH"/>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leSpalten2">
    <w:name w:val="Table Columns 2"/>
    <w:basedOn w:val="NormaleTabelle"/>
    <w:uiPriority w:val="99"/>
    <w:semiHidden/>
    <w:unhideWhenUsed/>
    <w:rsid w:val="00401A6B"/>
    <w:pPr>
      <w:spacing w:before="40" w:after="160" w:line="300" w:lineRule="auto"/>
    </w:pPr>
    <w:rPr>
      <w:rFonts w:eastAsiaTheme="minorHAnsi"/>
      <w:b/>
      <w:bCs/>
      <w:sz w:val="20"/>
      <w:szCs w:val="20"/>
      <w:lang w:val="de-DE" w:eastAsia="de-CH"/>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leSpalten3">
    <w:name w:val="Table Columns 3"/>
    <w:basedOn w:val="NormaleTabelle"/>
    <w:uiPriority w:val="99"/>
    <w:semiHidden/>
    <w:unhideWhenUsed/>
    <w:rsid w:val="00401A6B"/>
    <w:pPr>
      <w:spacing w:before="40" w:after="160" w:line="300" w:lineRule="auto"/>
    </w:pPr>
    <w:rPr>
      <w:rFonts w:eastAsiaTheme="minorHAnsi"/>
      <w:b/>
      <w:bCs/>
      <w:sz w:val="20"/>
      <w:szCs w:val="20"/>
      <w:lang w:val="de-DE" w:eastAsia="de-CH"/>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elleSpalten4">
    <w:name w:val="Table Columns 4"/>
    <w:basedOn w:val="NormaleTabelle"/>
    <w:uiPriority w:val="99"/>
    <w:semiHidden/>
    <w:unhideWhenUsed/>
    <w:rsid w:val="00401A6B"/>
    <w:pPr>
      <w:spacing w:before="40" w:after="160" w:line="300" w:lineRule="auto"/>
    </w:pPr>
    <w:rPr>
      <w:rFonts w:eastAsiaTheme="minorHAnsi"/>
      <w:sz w:val="20"/>
      <w:szCs w:val="20"/>
      <w:lang w:val="de-DE" w:eastAsia="de-CH"/>
    </w:rPr>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elleSpalten5">
    <w:name w:val="Table Columns 5"/>
    <w:basedOn w:val="NormaleTabelle"/>
    <w:uiPriority w:val="99"/>
    <w:semiHidden/>
    <w:unhideWhenUsed/>
    <w:rsid w:val="00401A6B"/>
    <w:pPr>
      <w:spacing w:before="40" w:after="160" w:line="300" w:lineRule="auto"/>
    </w:pPr>
    <w:rPr>
      <w:rFonts w:eastAsiaTheme="minorHAnsi"/>
      <w:sz w:val="20"/>
      <w:szCs w:val="20"/>
      <w:lang w:val="de-DE" w:eastAsia="de-CH"/>
    </w:r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elleAktuell">
    <w:name w:val="Table Contemporary"/>
    <w:basedOn w:val="NormaleTabelle"/>
    <w:uiPriority w:val="99"/>
    <w:semiHidden/>
    <w:unhideWhenUsed/>
    <w:rsid w:val="00401A6B"/>
    <w:pPr>
      <w:spacing w:before="40" w:after="160" w:line="300" w:lineRule="auto"/>
    </w:pPr>
    <w:rPr>
      <w:rFonts w:eastAsiaTheme="minorHAnsi"/>
      <w:color w:val="595959" w:themeColor="text1" w:themeTint="A6"/>
      <w:sz w:val="20"/>
      <w:szCs w:val="20"/>
      <w:lang w:val="de-DE" w:eastAsia="de-CH"/>
    </w:r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elleElegant">
    <w:name w:val="Table Elegant"/>
    <w:basedOn w:val="NormaleTabelle"/>
    <w:uiPriority w:val="99"/>
    <w:semiHidden/>
    <w:unhideWhenUsed/>
    <w:rsid w:val="00401A6B"/>
    <w:pPr>
      <w:spacing w:before="40" w:after="160" w:line="300" w:lineRule="auto"/>
    </w:pPr>
    <w:rPr>
      <w:rFonts w:eastAsiaTheme="minorHAnsi"/>
      <w:sz w:val="20"/>
      <w:szCs w:val="20"/>
      <w:lang w:val="de-DE" w:eastAsia="de-CH"/>
    </w:r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elleRaster1">
    <w:name w:val="Table Grid 1"/>
    <w:basedOn w:val="NormaleTabelle"/>
    <w:uiPriority w:val="99"/>
    <w:semiHidden/>
    <w:unhideWhenUsed/>
    <w:rsid w:val="00401A6B"/>
    <w:pPr>
      <w:spacing w:before="40" w:after="160" w:line="300" w:lineRule="auto"/>
    </w:pPr>
    <w:rPr>
      <w:rFonts w:eastAsiaTheme="minorHAnsi"/>
      <w:sz w:val="20"/>
      <w:szCs w:val="20"/>
      <w:lang w:val="de-DE" w:eastAsia="de-CH"/>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elleRaster2">
    <w:name w:val="Table Grid 2"/>
    <w:basedOn w:val="NormaleTabelle"/>
    <w:uiPriority w:val="99"/>
    <w:semiHidden/>
    <w:unhideWhenUsed/>
    <w:rsid w:val="00401A6B"/>
    <w:pPr>
      <w:spacing w:before="40" w:after="160" w:line="300" w:lineRule="auto"/>
    </w:pPr>
    <w:rPr>
      <w:rFonts w:eastAsiaTheme="minorHAnsi"/>
      <w:sz w:val="20"/>
      <w:szCs w:val="20"/>
      <w:lang w:val="de-DE" w:eastAsia="de-CH"/>
    </w:rPr>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elleRaster3">
    <w:name w:val="Table Grid 3"/>
    <w:basedOn w:val="NormaleTabelle"/>
    <w:uiPriority w:val="99"/>
    <w:semiHidden/>
    <w:unhideWhenUsed/>
    <w:rsid w:val="00401A6B"/>
    <w:pPr>
      <w:spacing w:before="40" w:after="160" w:line="300" w:lineRule="auto"/>
    </w:pPr>
    <w:rPr>
      <w:rFonts w:eastAsiaTheme="minorHAnsi"/>
      <w:sz w:val="20"/>
      <w:szCs w:val="20"/>
      <w:lang w:val="de-DE" w:eastAsia="de-CH"/>
    </w:r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elleRaster4">
    <w:name w:val="Table Grid 4"/>
    <w:basedOn w:val="NormaleTabelle"/>
    <w:uiPriority w:val="99"/>
    <w:semiHidden/>
    <w:unhideWhenUsed/>
    <w:rsid w:val="00401A6B"/>
    <w:pPr>
      <w:spacing w:before="40" w:after="160" w:line="300" w:lineRule="auto"/>
    </w:pPr>
    <w:rPr>
      <w:rFonts w:eastAsiaTheme="minorHAnsi"/>
      <w:sz w:val="20"/>
      <w:szCs w:val="20"/>
      <w:lang w:val="de-DE" w:eastAsia="de-CH"/>
    </w:r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elleRaster5">
    <w:name w:val="Table Grid 5"/>
    <w:basedOn w:val="NormaleTabelle"/>
    <w:uiPriority w:val="99"/>
    <w:semiHidden/>
    <w:unhideWhenUsed/>
    <w:rsid w:val="00401A6B"/>
    <w:pPr>
      <w:spacing w:before="40" w:after="160" w:line="300" w:lineRule="auto"/>
    </w:pPr>
    <w:rPr>
      <w:rFonts w:eastAsiaTheme="minorHAnsi"/>
      <w:sz w:val="20"/>
      <w:szCs w:val="20"/>
      <w:lang w:val="de-DE" w:eastAsia="de-CH"/>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elleRaster6">
    <w:name w:val="Table Grid 6"/>
    <w:basedOn w:val="NormaleTabelle"/>
    <w:uiPriority w:val="99"/>
    <w:semiHidden/>
    <w:unhideWhenUsed/>
    <w:rsid w:val="00401A6B"/>
    <w:pPr>
      <w:spacing w:before="40" w:after="160" w:line="300" w:lineRule="auto"/>
    </w:pPr>
    <w:rPr>
      <w:rFonts w:eastAsiaTheme="minorHAnsi"/>
      <w:sz w:val="20"/>
      <w:szCs w:val="20"/>
      <w:lang w:val="de-DE" w:eastAsia="de-CH"/>
    </w:r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elleRaster7">
    <w:name w:val="Table Grid 7"/>
    <w:basedOn w:val="NormaleTabelle"/>
    <w:uiPriority w:val="99"/>
    <w:semiHidden/>
    <w:unhideWhenUsed/>
    <w:rsid w:val="00401A6B"/>
    <w:pPr>
      <w:spacing w:before="40" w:after="160" w:line="300" w:lineRule="auto"/>
    </w:pPr>
    <w:rPr>
      <w:rFonts w:eastAsiaTheme="minorHAnsi"/>
      <w:b/>
      <w:bCs/>
      <w:sz w:val="20"/>
      <w:szCs w:val="20"/>
      <w:lang w:val="de-DE" w:eastAsia="de-CH"/>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elleRaster8">
    <w:name w:val="Table Grid 8"/>
    <w:basedOn w:val="NormaleTabelle"/>
    <w:uiPriority w:val="99"/>
    <w:semiHidden/>
    <w:unhideWhenUsed/>
    <w:rsid w:val="00401A6B"/>
    <w:pPr>
      <w:spacing w:before="40" w:after="160" w:line="300" w:lineRule="auto"/>
    </w:pPr>
    <w:rPr>
      <w:rFonts w:eastAsiaTheme="minorHAnsi"/>
      <w:sz w:val="20"/>
      <w:szCs w:val="20"/>
      <w:lang w:val="de-DE" w:eastAsia="de-CH"/>
    </w:r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elleListe1">
    <w:name w:val="Table List 1"/>
    <w:basedOn w:val="NormaleTabelle"/>
    <w:uiPriority w:val="99"/>
    <w:semiHidden/>
    <w:unhideWhenUsed/>
    <w:rsid w:val="00401A6B"/>
    <w:pPr>
      <w:spacing w:before="40" w:after="160" w:line="300" w:lineRule="auto"/>
    </w:pPr>
    <w:rPr>
      <w:rFonts w:eastAsiaTheme="minorHAnsi"/>
      <w:color w:val="595959" w:themeColor="text1" w:themeTint="A6"/>
      <w:sz w:val="20"/>
      <w:szCs w:val="20"/>
      <w:lang w:val="de-DE" w:eastAsia="de-CH"/>
    </w:rPr>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leListe2">
    <w:name w:val="Table List 2"/>
    <w:basedOn w:val="NormaleTabelle"/>
    <w:uiPriority w:val="99"/>
    <w:semiHidden/>
    <w:unhideWhenUsed/>
    <w:rsid w:val="00401A6B"/>
    <w:pPr>
      <w:spacing w:before="40" w:after="160" w:line="300" w:lineRule="auto"/>
    </w:pPr>
    <w:rPr>
      <w:rFonts w:eastAsiaTheme="minorHAnsi"/>
      <w:color w:val="595959" w:themeColor="text1" w:themeTint="A6"/>
      <w:sz w:val="20"/>
      <w:szCs w:val="20"/>
      <w:lang w:val="de-DE" w:eastAsia="de-CH"/>
    </w:rPr>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leListe3">
    <w:name w:val="Table List 3"/>
    <w:basedOn w:val="NormaleTabelle"/>
    <w:uiPriority w:val="99"/>
    <w:semiHidden/>
    <w:unhideWhenUsed/>
    <w:rsid w:val="00401A6B"/>
    <w:pPr>
      <w:spacing w:before="40" w:after="160" w:line="300" w:lineRule="auto"/>
    </w:pPr>
    <w:rPr>
      <w:rFonts w:eastAsiaTheme="minorHAnsi"/>
      <w:sz w:val="20"/>
      <w:szCs w:val="20"/>
      <w:lang w:val="de-DE" w:eastAsia="de-CH"/>
    </w:r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elleListe4">
    <w:name w:val="Table List 4"/>
    <w:basedOn w:val="NormaleTabelle"/>
    <w:uiPriority w:val="99"/>
    <w:semiHidden/>
    <w:unhideWhenUsed/>
    <w:rsid w:val="00401A6B"/>
    <w:pPr>
      <w:spacing w:before="40" w:after="160" w:line="300" w:lineRule="auto"/>
    </w:pPr>
    <w:rPr>
      <w:rFonts w:eastAsiaTheme="minorHAnsi"/>
      <w:sz w:val="20"/>
      <w:szCs w:val="20"/>
      <w:lang w:val="de-DE" w:eastAsia="de-CH"/>
    </w:r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elleListe5">
    <w:name w:val="Table List 5"/>
    <w:basedOn w:val="NormaleTabelle"/>
    <w:uiPriority w:val="99"/>
    <w:semiHidden/>
    <w:unhideWhenUsed/>
    <w:rsid w:val="00401A6B"/>
    <w:pPr>
      <w:spacing w:before="40" w:after="160" w:line="300" w:lineRule="auto"/>
    </w:pPr>
    <w:rPr>
      <w:rFonts w:eastAsiaTheme="minorHAnsi"/>
      <w:sz w:val="20"/>
      <w:szCs w:val="20"/>
      <w:lang w:val="de-DE" w:eastAsia="de-CH"/>
    </w:r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elleListe6">
    <w:name w:val="Table List 6"/>
    <w:basedOn w:val="NormaleTabelle"/>
    <w:uiPriority w:val="99"/>
    <w:semiHidden/>
    <w:unhideWhenUsed/>
    <w:rsid w:val="00401A6B"/>
    <w:pPr>
      <w:spacing w:before="40" w:after="160" w:line="300" w:lineRule="auto"/>
    </w:pPr>
    <w:rPr>
      <w:rFonts w:eastAsiaTheme="minorHAnsi"/>
      <w:sz w:val="20"/>
      <w:szCs w:val="20"/>
      <w:lang w:val="de-DE" w:eastAsia="de-CH"/>
    </w:r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elleListe7">
    <w:name w:val="Table List 7"/>
    <w:basedOn w:val="NormaleTabelle"/>
    <w:uiPriority w:val="99"/>
    <w:semiHidden/>
    <w:unhideWhenUsed/>
    <w:rsid w:val="00401A6B"/>
    <w:pPr>
      <w:spacing w:before="40" w:after="160" w:line="300" w:lineRule="auto"/>
    </w:pPr>
    <w:rPr>
      <w:rFonts w:eastAsiaTheme="minorHAnsi"/>
      <w:color w:val="595959" w:themeColor="text1" w:themeTint="A6"/>
      <w:sz w:val="20"/>
      <w:szCs w:val="20"/>
      <w:lang w:val="de-DE" w:eastAsia="de-CH"/>
    </w:rPr>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elleListe8">
    <w:name w:val="Table List 8"/>
    <w:basedOn w:val="NormaleTabelle"/>
    <w:uiPriority w:val="99"/>
    <w:semiHidden/>
    <w:unhideWhenUsed/>
    <w:rsid w:val="00401A6B"/>
    <w:pPr>
      <w:spacing w:before="40" w:after="160" w:line="300" w:lineRule="auto"/>
    </w:pPr>
    <w:rPr>
      <w:rFonts w:eastAsiaTheme="minorHAnsi"/>
      <w:color w:val="595959" w:themeColor="text1" w:themeTint="A6"/>
      <w:sz w:val="20"/>
      <w:szCs w:val="20"/>
      <w:lang w:val="de-DE" w:eastAsia="de-CH"/>
    </w:rPr>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table" w:styleId="TabelleProfessionell">
    <w:name w:val="Table Professional"/>
    <w:basedOn w:val="NormaleTabelle"/>
    <w:uiPriority w:val="99"/>
    <w:semiHidden/>
    <w:unhideWhenUsed/>
    <w:rsid w:val="00401A6B"/>
    <w:pPr>
      <w:spacing w:before="40" w:after="160" w:line="300" w:lineRule="auto"/>
    </w:pPr>
    <w:rPr>
      <w:rFonts w:eastAsiaTheme="minorHAnsi"/>
      <w:sz w:val="20"/>
      <w:szCs w:val="20"/>
      <w:lang w:val="de-DE" w:eastAsia="de-CH"/>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elleEinfach1">
    <w:name w:val="Table Simple 1"/>
    <w:basedOn w:val="NormaleTabelle"/>
    <w:uiPriority w:val="99"/>
    <w:semiHidden/>
    <w:unhideWhenUsed/>
    <w:rsid w:val="00401A6B"/>
    <w:pPr>
      <w:spacing w:before="40" w:after="160" w:line="300" w:lineRule="auto"/>
    </w:pPr>
    <w:rPr>
      <w:rFonts w:eastAsiaTheme="minorHAnsi"/>
      <w:sz w:val="20"/>
      <w:szCs w:val="20"/>
      <w:lang w:val="de-DE" w:eastAsia="de-CH"/>
    </w:r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elleEinfach2">
    <w:name w:val="Table Simple 2"/>
    <w:basedOn w:val="NormaleTabelle"/>
    <w:uiPriority w:val="99"/>
    <w:semiHidden/>
    <w:unhideWhenUsed/>
    <w:rsid w:val="00401A6B"/>
    <w:pPr>
      <w:spacing w:before="40" w:after="160" w:line="300" w:lineRule="auto"/>
    </w:pPr>
    <w:rPr>
      <w:rFonts w:eastAsiaTheme="minorHAnsi"/>
      <w:color w:val="595959" w:themeColor="text1" w:themeTint="A6"/>
      <w:sz w:val="20"/>
      <w:szCs w:val="20"/>
      <w:lang w:val="de-DE" w:eastAsia="de-CH"/>
    </w:rP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elleEinfach3">
    <w:name w:val="Table Simple 3"/>
    <w:basedOn w:val="NormaleTabelle"/>
    <w:uiPriority w:val="99"/>
    <w:semiHidden/>
    <w:unhideWhenUsed/>
    <w:rsid w:val="00401A6B"/>
    <w:pPr>
      <w:spacing w:before="40" w:after="160" w:line="300" w:lineRule="auto"/>
    </w:pPr>
    <w:rPr>
      <w:rFonts w:eastAsiaTheme="minorHAnsi"/>
      <w:sz w:val="20"/>
      <w:szCs w:val="20"/>
      <w:lang w:val="de-DE" w:eastAsia="de-CH"/>
    </w:r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customStyle="1" w:styleId="TabelleSubtil1">
    <w:name w:val="Tabelle Subtil 1"/>
    <w:basedOn w:val="NormaleTabelle"/>
    <w:uiPriority w:val="99"/>
    <w:semiHidden/>
    <w:unhideWhenUsed/>
    <w:rsid w:val="00401A6B"/>
    <w:pPr>
      <w:spacing w:before="40" w:after="160" w:line="300" w:lineRule="auto"/>
    </w:pPr>
    <w:rPr>
      <w:rFonts w:eastAsiaTheme="minorHAnsi"/>
      <w:color w:val="595959" w:themeColor="text1" w:themeTint="A6"/>
      <w:sz w:val="20"/>
      <w:szCs w:val="20"/>
      <w:lang w:val="de-DE" w:eastAsia="de-CH"/>
    </w:rPr>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TabelleSubtil2">
    <w:name w:val="Tabelle Subtil 2"/>
    <w:basedOn w:val="NormaleTabelle"/>
    <w:uiPriority w:val="99"/>
    <w:semiHidden/>
    <w:unhideWhenUsed/>
    <w:rsid w:val="00401A6B"/>
    <w:pPr>
      <w:spacing w:before="40" w:after="160" w:line="300" w:lineRule="auto"/>
    </w:pPr>
    <w:rPr>
      <w:rFonts w:eastAsiaTheme="minorHAnsi"/>
      <w:color w:val="595959" w:themeColor="text1" w:themeTint="A6"/>
      <w:sz w:val="20"/>
      <w:szCs w:val="20"/>
      <w:lang w:val="de-DE" w:eastAsia="de-CH"/>
    </w:rPr>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lendesign">
    <w:name w:val="Table Theme"/>
    <w:basedOn w:val="NormaleTabelle"/>
    <w:uiPriority w:val="99"/>
    <w:semiHidden/>
    <w:unhideWhenUsed/>
    <w:rsid w:val="00401A6B"/>
    <w:pPr>
      <w:spacing w:before="40" w:after="160" w:line="300" w:lineRule="auto"/>
    </w:pPr>
    <w:rPr>
      <w:rFonts w:eastAsiaTheme="minorHAnsi"/>
      <w:color w:val="595959" w:themeColor="text1" w:themeTint="A6"/>
      <w:sz w:val="20"/>
      <w:szCs w:val="20"/>
      <w:lang w:val="de-DE" w:eastAsia="de-CH"/>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leWeb1">
    <w:name w:val="Table Web 1"/>
    <w:basedOn w:val="NormaleTabelle"/>
    <w:uiPriority w:val="99"/>
    <w:semiHidden/>
    <w:unhideWhenUsed/>
    <w:rsid w:val="00401A6B"/>
    <w:pPr>
      <w:spacing w:before="40" w:after="160" w:line="300" w:lineRule="auto"/>
    </w:pPr>
    <w:rPr>
      <w:rFonts w:eastAsiaTheme="minorHAnsi"/>
      <w:sz w:val="20"/>
      <w:szCs w:val="20"/>
      <w:lang w:val="de-DE" w:eastAsia="de-CH"/>
    </w:r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elleWeb2">
    <w:name w:val="Table Web 2"/>
    <w:basedOn w:val="NormaleTabelle"/>
    <w:uiPriority w:val="99"/>
    <w:semiHidden/>
    <w:unhideWhenUsed/>
    <w:rsid w:val="00401A6B"/>
    <w:pPr>
      <w:spacing w:before="40" w:after="160" w:line="300" w:lineRule="auto"/>
    </w:pPr>
    <w:rPr>
      <w:rFonts w:eastAsiaTheme="minorHAnsi"/>
      <w:sz w:val="20"/>
      <w:szCs w:val="20"/>
      <w:lang w:val="de-DE" w:eastAsia="de-CH"/>
    </w:r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elleWeb3">
    <w:name w:val="Table Web 3"/>
    <w:basedOn w:val="NormaleTabelle"/>
    <w:uiPriority w:val="99"/>
    <w:semiHidden/>
    <w:unhideWhenUsed/>
    <w:rsid w:val="00401A6B"/>
    <w:pPr>
      <w:spacing w:before="40" w:after="160" w:line="300" w:lineRule="auto"/>
    </w:pPr>
    <w:rPr>
      <w:rFonts w:eastAsiaTheme="minorHAnsi"/>
      <w:sz w:val="20"/>
      <w:szCs w:val="20"/>
      <w:lang w:val="de-DE" w:eastAsia="de-CH"/>
    </w:r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customStyle="1" w:styleId="RGVberschrift">
    <w:name w:val="RGV Überschrift"/>
    <w:basedOn w:val="Standard"/>
    <w:next w:val="Standard"/>
    <w:uiPriority w:val="99"/>
    <w:semiHidden/>
    <w:unhideWhenUsed/>
    <w:rsid w:val="00401A6B"/>
    <w:pPr>
      <w:spacing w:before="120" w:after="160" w:line="288" w:lineRule="auto"/>
      <w:jc w:val="both"/>
    </w:pPr>
    <w:rPr>
      <w:rFonts w:asciiTheme="majorHAnsi" w:eastAsiaTheme="majorEastAsia" w:hAnsiTheme="majorHAnsi" w:cstheme="majorBidi"/>
      <w:b/>
      <w:bCs/>
      <w:color w:val="595959" w:themeColor="text1" w:themeTint="A6"/>
      <w:kern w:val="20"/>
      <w:sz w:val="24"/>
      <w:szCs w:val="20"/>
      <w:lang w:eastAsia="de-CH"/>
    </w:rPr>
  </w:style>
  <w:style w:type="paragraph" w:customStyle="1" w:styleId="Inhaltsverzeichnis1">
    <w:name w:val="Inhaltsverzeichnis 1"/>
    <w:basedOn w:val="Standard"/>
    <w:next w:val="Standard"/>
    <w:autoRedefine/>
    <w:uiPriority w:val="39"/>
    <w:unhideWhenUsed/>
    <w:rsid w:val="00401A6B"/>
    <w:pPr>
      <w:tabs>
        <w:tab w:val="right" w:leader="underscore" w:pos="9090"/>
      </w:tabs>
      <w:spacing w:before="40" w:after="100" w:line="288" w:lineRule="auto"/>
      <w:jc w:val="both"/>
    </w:pPr>
    <w:rPr>
      <w:rFonts w:asciiTheme="minorHAnsi" w:eastAsiaTheme="minorHAnsi" w:hAnsiTheme="minorHAnsi"/>
      <w:color w:val="7F7F7F" w:themeColor="text1" w:themeTint="80"/>
      <w:kern w:val="20"/>
      <w:szCs w:val="20"/>
      <w:lang w:eastAsia="de-CH"/>
    </w:rPr>
  </w:style>
  <w:style w:type="paragraph" w:customStyle="1" w:styleId="Inhaltsverzeichnis2">
    <w:name w:val="Inhaltsverzeichnis 2"/>
    <w:basedOn w:val="Standard"/>
    <w:next w:val="Standard"/>
    <w:autoRedefine/>
    <w:uiPriority w:val="39"/>
    <w:unhideWhenUsed/>
    <w:rsid w:val="00401A6B"/>
    <w:pPr>
      <w:spacing w:before="40" w:after="100" w:line="288" w:lineRule="auto"/>
      <w:ind w:left="220"/>
      <w:jc w:val="both"/>
    </w:pPr>
    <w:rPr>
      <w:rFonts w:asciiTheme="minorHAnsi" w:eastAsiaTheme="minorHAnsi" w:hAnsiTheme="minorHAnsi"/>
      <w:color w:val="595959" w:themeColor="text1" w:themeTint="A6"/>
      <w:kern w:val="20"/>
      <w:sz w:val="20"/>
      <w:szCs w:val="20"/>
      <w:lang w:eastAsia="de-CH"/>
    </w:rPr>
  </w:style>
  <w:style w:type="paragraph" w:customStyle="1" w:styleId="Inhaltsverzeichnis3">
    <w:name w:val="Inhaltsverzeichnis 3"/>
    <w:basedOn w:val="Standard"/>
    <w:next w:val="Standard"/>
    <w:autoRedefine/>
    <w:uiPriority w:val="39"/>
    <w:semiHidden/>
    <w:unhideWhenUsed/>
    <w:rsid w:val="00401A6B"/>
    <w:pPr>
      <w:spacing w:before="40" w:after="100" w:line="288" w:lineRule="auto"/>
      <w:ind w:left="440"/>
      <w:jc w:val="both"/>
    </w:pPr>
    <w:rPr>
      <w:rFonts w:asciiTheme="minorHAnsi" w:eastAsiaTheme="minorHAnsi" w:hAnsiTheme="minorHAnsi"/>
      <w:color w:val="595959" w:themeColor="text1" w:themeTint="A6"/>
      <w:kern w:val="20"/>
      <w:sz w:val="20"/>
      <w:szCs w:val="20"/>
      <w:lang w:eastAsia="de-CH"/>
    </w:rPr>
  </w:style>
  <w:style w:type="paragraph" w:customStyle="1" w:styleId="Inhaltsverzeichnis4">
    <w:name w:val="Inhaltsverzeichnis 4"/>
    <w:basedOn w:val="Standard"/>
    <w:next w:val="Standard"/>
    <w:autoRedefine/>
    <w:uiPriority w:val="39"/>
    <w:semiHidden/>
    <w:unhideWhenUsed/>
    <w:rsid w:val="00401A6B"/>
    <w:pPr>
      <w:spacing w:before="40" w:after="100" w:line="288" w:lineRule="auto"/>
      <w:ind w:left="660"/>
      <w:jc w:val="both"/>
    </w:pPr>
    <w:rPr>
      <w:rFonts w:asciiTheme="minorHAnsi" w:eastAsiaTheme="minorHAnsi" w:hAnsiTheme="minorHAnsi"/>
      <w:color w:val="595959" w:themeColor="text1" w:themeTint="A6"/>
      <w:kern w:val="20"/>
      <w:sz w:val="20"/>
      <w:szCs w:val="20"/>
      <w:lang w:eastAsia="de-CH"/>
    </w:rPr>
  </w:style>
  <w:style w:type="paragraph" w:customStyle="1" w:styleId="Inhaltsverzeichnis5">
    <w:name w:val="Inhaltsverzeichnis 5"/>
    <w:basedOn w:val="Standard"/>
    <w:next w:val="Standard"/>
    <w:autoRedefine/>
    <w:uiPriority w:val="39"/>
    <w:semiHidden/>
    <w:unhideWhenUsed/>
    <w:rsid w:val="00401A6B"/>
    <w:pPr>
      <w:spacing w:before="40" w:after="100" w:line="288" w:lineRule="auto"/>
      <w:ind w:left="880"/>
      <w:jc w:val="both"/>
    </w:pPr>
    <w:rPr>
      <w:rFonts w:asciiTheme="minorHAnsi" w:eastAsiaTheme="minorHAnsi" w:hAnsiTheme="minorHAnsi"/>
      <w:color w:val="595959" w:themeColor="text1" w:themeTint="A6"/>
      <w:kern w:val="20"/>
      <w:sz w:val="20"/>
      <w:szCs w:val="20"/>
      <w:lang w:eastAsia="de-CH"/>
    </w:rPr>
  </w:style>
  <w:style w:type="paragraph" w:customStyle="1" w:styleId="Inhaltsverzeichnis6">
    <w:name w:val="Inhaltsverzeichnis 6"/>
    <w:basedOn w:val="Standard"/>
    <w:next w:val="Standard"/>
    <w:autoRedefine/>
    <w:uiPriority w:val="39"/>
    <w:semiHidden/>
    <w:unhideWhenUsed/>
    <w:rsid w:val="00401A6B"/>
    <w:pPr>
      <w:spacing w:before="40" w:after="100" w:line="288" w:lineRule="auto"/>
      <w:ind w:left="1100"/>
      <w:jc w:val="both"/>
    </w:pPr>
    <w:rPr>
      <w:rFonts w:asciiTheme="minorHAnsi" w:eastAsiaTheme="minorHAnsi" w:hAnsiTheme="minorHAnsi"/>
      <w:color w:val="595959" w:themeColor="text1" w:themeTint="A6"/>
      <w:kern w:val="20"/>
      <w:sz w:val="20"/>
      <w:szCs w:val="20"/>
      <w:lang w:eastAsia="de-CH"/>
    </w:rPr>
  </w:style>
  <w:style w:type="paragraph" w:customStyle="1" w:styleId="Inhaltsverzeichnis7">
    <w:name w:val="Inhaltsverzeichnis 7"/>
    <w:basedOn w:val="Standard"/>
    <w:next w:val="Standard"/>
    <w:autoRedefine/>
    <w:uiPriority w:val="39"/>
    <w:semiHidden/>
    <w:unhideWhenUsed/>
    <w:rsid w:val="00401A6B"/>
    <w:pPr>
      <w:spacing w:before="40" w:after="100" w:line="288" w:lineRule="auto"/>
      <w:ind w:left="1320"/>
      <w:jc w:val="both"/>
    </w:pPr>
    <w:rPr>
      <w:rFonts w:asciiTheme="minorHAnsi" w:eastAsiaTheme="minorHAnsi" w:hAnsiTheme="minorHAnsi"/>
      <w:color w:val="595959" w:themeColor="text1" w:themeTint="A6"/>
      <w:kern w:val="20"/>
      <w:sz w:val="20"/>
      <w:szCs w:val="20"/>
      <w:lang w:eastAsia="de-CH"/>
    </w:rPr>
  </w:style>
  <w:style w:type="paragraph" w:customStyle="1" w:styleId="Inhaltsverzeichnis8">
    <w:name w:val="Inhaltsverzeichnis 8"/>
    <w:basedOn w:val="Standard"/>
    <w:next w:val="Standard"/>
    <w:autoRedefine/>
    <w:uiPriority w:val="39"/>
    <w:semiHidden/>
    <w:unhideWhenUsed/>
    <w:rsid w:val="00401A6B"/>
    <w:pPr>
      <w:spacing w:before="40" w:after="100" w:line="288" w:lineRule="auto"/>
      <w:ind w:left="1540"/>
      <w:jc w:val="both"/>
    </w:pPr>
    <w:rPr>
      <w:rFonts w:asciiTheme="minorHAnsi" w:eastAsiaTheme="minorHAnsi" w:hAnsiTheme="minorHAnsi"/>
      <w:color w:val="595959" w:themeColor="text1" w:themeTint="A6"/>
      <w:kern w:val="20"/>
      <w:sz w:val="20"/>
      <w:szCs w:val="20"/>
      <w:lang w:eastAsia="de-CH"/>
    </w:rPr>
  </w:style>
  <w:style w:type="paragraph" w:customStyle="1" w:styleId="Inhaltsverzeichnis9">
    <w:name w:val="Inhaltsverzeichnis 9"/>
    <w:basedOn w:val="Standard"/>
    <w:next w:val="Standard"/>
    <w:autoRedefine/>
    <w:uiPriority w:val="39"/>
    <w:semiHidden/>
    <w:unhideWhenUsed/>
    <w:rsid w:val="00401A6B"/>
    <w:pPr>
      <w:spacing w:before="40" w:after="100" w:line="288" w:lineRule="auto"/>
      <w:ind w:left="1760"/>
      <w:jc w:val="both"/>
    </w:pPr>
    <w:rPr>
      <w:rFonts w:asciiTheme="minorHAnsi" w:eastAsiaTheme="minorHAnsi" w:hAnsiTheme="minorHAnsi"/>
      <w:color w:val="595959" w:themeColor="text1" w:themeTint="A6"/>
      <w:kern w:val="20"/>
      <w:sz w:val="20"/>
      <w:szCs w:val="20"/>
      <w:lang w:eastAsia="de-CH"/>
    </w:rPr>
  </w:style>
  <w:style w:type="paragraph" w:customStyle="1" w:styleId="Tabellenberschrift">
    <w:name w:val="Tabellenüberschrift"/>
    <w:basedOn w:val="Standard"/>
    <w:uiPriority w:val="10"/>
    <w:qFormat/>
    <w:rsid w:val="00401A6B"/>
    <w:pPr>
      <w:keepNext/>
      <w:pBdr>
        <w:top w:val="single" w:sz="4" w:space="1" w:color="F0A22E" w:themeColor="accent1"/>
        <w:left w:val="single" w:sz="4" w:space="6" w:color="F0A22E" w:themeColor="accent1"/>
        <w:bottom w:val="single" w:sz="4" w:space="2" w:color="F0A22E" w:themeColor="accent1"/>
        <w:right w:val="single" w:sz="4" w:space="6" w:color="F0A22E" w:themeColor="accent1"/>
      </w:pBdr>
      <w:shd w:val="clear" w:color="auto" w:fill="F0A22E" w:themeFill="accent1"/>
      <w:spacing w:before="160" w:after="160" w:line="240" w:lineRule="auto"/>
      <w:ind w:left="144" w:right="144"/>
      <w:jc w:val="both"/>
    </w:pPr>
    <w:rPr>
      <w:rFonts w:asciiTheme="majorHAnsi" w:eastAsiaTheme="majorEastAsia" w:hAnsiTheme="majorHAnsi" w:cstheme="majorBidi"/>
      <w:caps/>
      <w:color w:val="FFFFFF" w:themeColor="background1"/>
      <w:kern w:val="20"/>
      <w:sz w:val="24"/>
      <w:szCs w:val="20"/>
      <w:lang w:eastAsia="de-CH"/>
    </w:rPr>
  </w:style>
  <w:style w:type="paragraph" w:customStyle="1" w:styleId="Firmeninfos">
    <w:name w:val="Firmeninfos"/>
    <w:basedOn w:val="Standard"/>
    <w:uiPriority w:val="2"/>
    <w:qFormat/>
    <w:rsid w:val="00401A6B"/>
    <w:pPr>
      <w:spacing w:before="40" w:after="40" w:line="288" w:lineRule="auto"/>
      <w:jc w:val="both"/>
    </w:pPr>
    <w:rPr>
      <w:rFonts w:asciiTheme="minorHAnsi" w:eastAsiaTheme="minorHAnsi" w:hAnsiTheme="minorHAnsi"/>
      <w:color w:val="595959" w:themeColor="text1" w:themeTint="A6"/>
      <w:kern w:val="20"/>
      <w:sz w:val="20"/>
      <w:szCs w:val="20"/>
      <w:lang w:eastAsia="de-CH"/>
    </w:rPr>
  </w:style>
  <w:style w:type="table" w:customStyle="1" w:styleId="Finanztabelle">
    <w:name w:val="Finanztabelle"/>
    <w:basedOn w:val="NormaleTabelle"/>
    <w:uiPriority w:val="99"/>
    <w:rsid w:val="00401A6B"/>
    <w:pPr>
      <w:spacing w:before="40" w:after="0" w:line="240" w:lineRule="auto"/>
      <w:ind w:left="144" w:right="144"/>
      <w:jc w:val="right"/>
    </w:pPr>
    <w:rPr>
      <w:rFonts w:eastAsiaTheme="minorHAnsi"/>
      <w:color w:val="595959" w:themeColor="text1" w:themeTint="A6"/>
      <w:sz w:val="20"/>
      <w:szCs w:val="20"/>
      <w:lang w:val="de-DE" w:eastAsia="de-CH"/>
    </w:rPr>
    <w:tblPr>
      <w:tblBorders>
        <w:insideH w:val="single" w:sz="4" w:space="0" w:color="D9D9D9" w:themeColor="background1" w:themeShade="D9"/>
      </w:tblBorders>
      <w:tblCellMar>
        <w:left w:w="0" w:type="dxa"/>
        <w:right w:w="0" w:type="dxa"/>
      </w:tblCellMar>
    </w:tblPr>
    <w:tcPr>
      <w:vAlign w:val="center"/>
    </w:tcPr>
    <w:tblStylePr w:type="firstRow">
      <w:pPr>
        <w:wordWrap/>
        <w:jc w:val="right"/>
      </w:pPr>
      <w:rPr>
        <w:rFonts w:asciiTheme="majorHAnsi" w:hAnsiTheme="majorHAnsi"/>
        <w:b w:val="0"/>
        <w:caps/>
        <w:smallCaps w:val="0"/>
        <w:color w:val="F0A22E" w:themeColor="accent1"/>
        <w:sz w:val="22"/>
      </w:rPr>
      <w:tblPr/>
      <w:tcPr>
        <w:vAlign w:val="bottom"/>
      </w:tcPr>
    </w:tblStylePr>
    <w:tblStylePr w:type="firstCol">
      <w:pPr>
        <w:wordWrap/>
        <w:jc w:val="left"/>
      </w:pPr>
      <w:rPr>
        <w:b/>
      </w:rPr>
    </w:tblStylePr>
  </w:style>
  <w:style w:type="numbering" w:customStyle="1" w:styleId="Jahresbericht">
    <w:name w:val="Jahresbericht"/>
    <w:uiPriority w:val="99"/>
    <w:rsid w:val="00401A6B"/>
    <w:pPr>
      <w:numPr>
        <w:numId w:val="9"/>
      </w:numPr>
    </w:pPr>
  </w:style>
  <w:style w:type="paragraph" w:customStyle="1" w:styleId="Exposee">
    <w:name w:val="Exposee"/>
    <w:basedOn w:val="Standard"/>
    <w:link w:val="ExposeeZchn"/>
    <w:uiPriority w:val="20"/>
    <w:qFormat/>
    <w:rsid w:val="00401A6B"/>
    <w:pPr>
      <w:spacing w:before="360" w:after="0" w:line="240" w:lineRule="auto"/>
      <w:ind w:left="432" w:right="1080"/>
      <w:jc w:val="both"/>
    </w:pPr>
    <w:rPr>
      <w:rFonts w:asciiTheme="minorHAnsi" w:eastAsiaTheme="minorHAnsi" w:hAnsiTheme="minorHAnsi"/>
      <w:i/>
      <w:iCs/>
      <w:color w:val="7F7F7F" w:themeColor="text1" w:themeTint="80"/>
      <w:kern w:val="20"/>
      <w:sz w:val="28"/>
      <w:szCs w:val="20"/>
      <w:lang w:eastAsia="de-CH"/>
    </w:rPr>
  </w:style>
  <w:style w:type="paragraph" w:customStyle="1" w:styleId="Tabellentext">
    <w:name w:val="Tabellentext"/>
    <w:basedOn w:val="Standard"/>
    <w:uiPriority w:val="10"/>
    <w:qFormat/>
    <w:rsid w:val="00401A6B"/>
    <w:pPr>
      <w:spacing w:before="60" w:after="60" w:line="240" w:lineRule="auto"/>
      <w:ind w:left="144" w:right="144"/>
      <w:jc w:val="both"/>
    </w:pPr>
    <w:rPr>
      <w:rFonts w:asciiTheme="minorHAnsi" w:eastAsiaTheme="minorHAnsi" w:hAnsiTheme="minorHAnsi"/>
      <w:color w:val="595959" w:themeColor="text1" w:themeTint="A6"/>
      <w:kern w:val="20"/>
      <w:sz w:val="20"/>
      <w:szCs w:val="20"/>
      <w:lang w:eastAsia="de-CH"/>
    </w:rPr>
  </w:style>
  <w:style w:type="paragraph" w:customStyle="1" w:styleId="UmgekehrteTabellenberschrift">
    <w:name w:val="Umgekehrte Tabellenüberschrift"/>
    <w:basedOn w:val="Standard"/>
    <w:uiPriority w:val="10"/>
    <w:qFormat/>
    <w:rsid w:val="00401A6B"/>
    <w:pPr>
      <w:spacing w:before="40" w:after="40" w:line="240" w:lineRule="auto"/>
      <w:ind w:left="144" w:right="144"/>
      <w:jc w:val="both"/>
    </w:pPr>
    <w:rPr>
      <w:rFonts w:asciiTheme="majorHAnsi" w:eastAsiaTheme="majorEastAsia" w:hAnsiTheme="majorHAnsi" w:cstheme="majorBidi"/>
      <w:caps/>
      <w:color w:val="FFFFFF" w:themeColor="background1"/>
      <w:kern w:val="20"/>
      <w:sz w:val="24"/>
      <w:szCs w:val="20"/>
      <w:lang w:eastAsia="de-CH"/>
    </w:rPr>
  </w:style>
  <w:style w:type="paragraph" w:customStyle="1" w:styleId="Kopfzeileschattiert">
    <w:name w:val="Kopfzeile schattiert"/>
    <w:basedOn w:val="Standard"/>
    <w:uiPriority w:val="99"/>
    <w:qFormat/>
    <w:rsid w:val="00401A6B"/>
    <w:pPr>
      <w:pBdr>
        <w:top w:val="single" w:sz="2" w:space="6" w:color="F0A22E" w:themeColor="accent1"/>
        <w:left w:val="single" w:sz="2" w:space="20" w:color="F0A22E" w:themeColor="accent1"/>
        <w:bottom w:val="single" w:sz="2" w:space="6" w:color="F0A22E" w:themeColor="accent1"/>
        <w:right w:val="single" w:sz="2" w:space="20" w:color="F0A22E" w:themeColor="accent1"/>
      </w:pBdr>
      <w:shd w:val="clear" w:color="auto" w:fill="F0A22E" w:themeFill="accent1"/>
      <w:spacing w:before="40" w:after="0" w:line="240" w:lineRule="auto"/>
      <w:jc w:val="both"/>
    </w:pPr>
    <w:rPr>
      <w:rFonts w:asciiTheme="majorHAnsi" w:eastAsiaTheme="majorEastAsia" w:hAnsiTheme="majorHAnsi" w:cstheme="majorBidi"/>
      <w:color w:val="FFFFFF" w:themeColor="background1"/>
      <w:kern w:val="20"/>
      <w:sz w:val="32"/>
      <w:szCs w:val="20"/>
      <w:lang w:eastAsia="de-CH"/>
    </w:rPr>
  </w:style>
  <w:style w:type="paragraph" w:customStyle="1" w:styleId="DetailInfos">
    <w:name w:val="DetailInfos"/>
    <w:basedOn w:val="Exposee"/>
    <w:link w:val="DetailInfosZchn"/>
    <w:qFormat/>
    <w:rsid w:val="00401A6B"/>
    <w:pPr>
      <w:spacing w:before="0"/>
      <w:ind w:left="431" w:right="1077"/>
      <w:jc w:val="left"/>
    </w:pPr>
  </w:style>
  <w:style w:type="character" w:customStyle="1" w:styleId="ExposeeZchn">
    <w:name w:val="Exposee Zchn"/>
    <w:basedOn w:val="Absatz-Standardschriftart"/>
    <w:link w:val="Exposee"/>
    <w:uiPriority w:val="20"/>
    <w:rsid w:val="00401A6B"/>
    <w:rPr>
      <w:rFonts w:eastAsiaTheme="minorHAnsi"/>
      <w:i/>
      <w:iCs/>
      <w:color w:val="7F7F7F" w:themeColor="text1" w:themeTint="80"/>
      <w:kern w:val="20"/>
      <w:sz w:val="28"/>
      <w:szCs w:val="20"/>
      <w:lang w:eastAsia="de-CH"/>
    </w:rPr>
  </w:style>
  <w:style w:type="character" w:customStyle="1" w:styleId="DetailInfosZchn">
    <w:name w:val="DetailInfos Zchn"/>
    <w:basedOn w:val="ExposeeZchn"/>
    <w:link w:val="DetailInfos"/>
    <w:rsid w:val="00401A6B"/>
    <w:rPr>
      <w:rFonts w:eastAsiaTheme="minorHAnsi"/>
      <w:i/>
      <w:iCs/>
      <w:color w:val="7F7F7F" w:themeColor="text1" w:themeTint="80"/>
      <w:kern w:val="20"/>
      <w:sz w:val="28"/>
      <w:szCs w:val="20"/>
      <w:lang w:eastAsia="de-CH"/>
    </w:rPr>
  </w:style>
  <w:style w:type="paragraph" w:customStyle="1" w:styleId="LeichteBetonung">
    <w:name w:val="Leichte Betonung"/>
    <w:basedOn w:val="Standard"/>
    <w:link w:val="LeichteBetonungZchn"/>
    <w:qFormat/>
    <w:rsid w:val="00401A6B"/>
    <w:pPr>
      <w:spacing w:before="40" w:after="160" w:line="288" w:lineRule="auto"/>
      <w:jc w:val="both"/>
    </w:pPr>
    <w:rPr>
      <w:rFonts w:asciiTheme="minorHAnsi" w:eastAsiaTheme="minorHAnsi" w:hAnsiTheme="minorHAnsi"/>
      <w:i/>
      <w:color w:val="808080" w:themeColor="background1" w:themeShade="80"/>
      <w:kern w:val="20"/>
      <w:sz w:val="20"/>
      <w:szCs w:val="20"/>
      <w:lang w:eastAsia="de-CH"/>
    </w:rPr>
  </w:style>
  <w:style w:type="paragraph" w:styleId="Literaturverzeichnis">
    <w:name w:val="Bibliography"/>
    <w:basedOn w:val="Standard"/>
    <w:next w:val="Standard"/>
    <w:uiPriority w:val="37"/>
    <w:unhideWhenUsed/>
    <w:rsid w:val="00401A6B"/>
    <w:pPr>
      <w:spacing w:before="40" w:after="160" w:line="288" w:lineRule="auto"/>
      <w:jc w:val="both"/>
    </w:pPr>
    <w:rPr>
      <w:rFonts w:asciiTheme="minorHAnsi" w:eastAsiaTheme="minorHAnsi" w:hAnsiTheme="minorHAnsi"/>
      <w:color w:val="595959" w:themeColor="text1" w:themeTint="A6"/>
      <w:kern w:val="20"/>
      <w:sz w:val="20"/>
      <w:szCs w:val="20"/>
      <w:lang w:eastAsia="de-CH"/>
    </w:rPr>
  </w:style>
  <w:style w:type="character" w:customStyle="1" w:styleId="LeichteBetonungZchn">
    <w:name w:val="Leichte Betonung Zchn"/>
    <w:basedOn w:val="Absatz-Standardschriftart"/>
    <w:link w:val="LeichteBetonung"/>
    <w:rsid w:val="00401A6B"/>
    <w:rPr>
      <w:rFonts w:eastAsiaTheme="minorHAnsi"/>
      <w:i/>
      <w:color w:val="808080" w:themeColor="background1" w:themeShade="80"/>
      <w:kern w:val="20"/>
      <w:sz w:val="20"/>
      <w:szCs w:val="20"/>
      <w:lang w:eastAsia="de-CH"/>
    </w:rPr>
  </w:style>
  <w:style w:type="paragraph" w:styleId="RGV-berschrift">
    <w:name w:val="toa heading"/>
    <w:basedOn w:val="berschrift1"/>
    <w:next w:val="Standard"/>
    <w:uiPriority w:val="99"/>
    <w:unhideWhenUsed/>
    <w:rsid w:val="00401A6B"/>
    <w:pPr>
      <w:keepNext w:val="0"/>
      <w:keepLines w:val="0"/>
      <w:pageBreakBefore/>
      <w:tabs>
        <w:tab w:val="left" w:pos="1588"/>
      </w:tabs>
      <w:spacing w:before="240" w:line="240" w:lineRule="auto"/>
    </w:pPr>
    <w:rPr>
      <w:rFonts w:asciiTheme="minorHAnsi" w:eastAsiaTheme="minorHAnsi" w:hAnsiTheme="minorHAnsi" w:cs="Arial"/>
      <w:b w:val="0"/>
      <w:iCs/>
      <w:color w:val="595959" w:themeColor="text1" w:themeTint="A6"/>
      <w:kern w:val="20"/>
      <w:sz w:val="36"/>
      <w:szCs w:val="24"/>
      <w:lang w:eastAsia="de-CH"/>
    </w:rPr>
  </w:style>
  <w:style w:type="paragraph" w:customStyle="1" w:styleId="Anwendungsfall">
    <w:name w:val="Anwendungsfall"/>
    <w:basedOn w:val="Standard"/>
    <w:next w:val="AnwendunsfallBeschreibung"/>
    <w:link w:val="AnwendungsfallZchn"/>
    <w:qFormat/>
    <w:rsid w:val="00401A6B"/>
    <w:pPr>
      <w:spacing w:before="40" w:after="160" w:line="288" w:lineRule="auto"/>
      <w:jc w:val="both"/>
    </w:pPr>
    <w:rPr>
      <w:rFonts w:asciiTheme="minorHAnsi" w:eastAsiaTheme="minorHAnsi" w:hAnsiTheme="minorHAnsi"/>
      <w:color w:val="808080" w:themeColor="background1" w:themeShade="80"/>
      <w:kern w:val="20"/>
      <w:sz w:val="20"/>
      <w:szCs w:val="20"/>
      <w:lang w:eastAsia="de-CH"/>
    </w:rPr>
  </w:style>
  <w:style w:type="paragraph" w:customStyle="1" w:styleId="AnwendunsfallBeschreibung">
    <w:name w:val="Anwendunsfall Beschreibung"/>
    <w:basedOn w:val="Standard"/>
    <w:link w:val="AnwendunsfallBeschreibungZchn"/>
    <w:qFormat/>
    <w:rsid w:val="00401A6B"/>
    <w:pPr>
      <w:spacing w:before="40" w:after="160" w:line="288" w:lineRule="auto"/>
      <w:ind w:left="720"/>
      <w:jc w:val="both"/>
    </w:pPr>
    <w:rPr>
      <w:rFonts w:asciiTheme="minorHAnsi" w:eastAsiaTheme="minorHAnsi" w:hAnsiTheme="minorHAnsi"/>
      <w:color w:val="595959" w:themeColor="text1" w:themeTint="A6"/>
      <w:kern w:val="20"/>
      <w:sz w:val="20"/>
      <w:szCs w:val="20"/>
      <w:lang w:eastAsia="de-CH"/>
    </w:rPr>
  </w:style>
  <w:style w:type="character" w:customStyle="1" w:styleId="AnwendungsfallZchn">
    <w:name w:val="Anwendungsfall Zchn"/>
    <w:basedOn w:val="Absatz-Standardschriftart"/>
    <w:link w:val="Anwendungsfall"/>
    <w:rsid w:val="00401A6B"/>
    <w:rPr>
      <w:rFonts w:eastAsiaTheme="minorHAnsi"/>
      <w:color w:val="808080" w:themeColor="background1" w:themeShade="80"/>
      <w:kern w:val="20"/>
      <w:sz w:val="20"/>
      <w:szCs w:val="20"/>
      <w:lang w:eastAsia="de-CH"/>
    </w:rPr>
  </w:style>
  <w:style w:type="character" w:customStyle="1" w:styleId="AnwendunsfallBeschreibungZchn">
    <w:name w:val="Anwendunsfall Beschreibung Zchn"/>
    <w:basedOn w:val="Absatz-Standardschriftart"/>
    <w:link w:val="AnwendunsfallBeschreibung"/>
    <w:rsid w:val="00401A6B"/>
    <w:rPr>
      <w:rFonts w:eastAsiaTheme="minorHAnsi"/>
      <w:color w:val="595959" w:themeColor="text1" w:themeTint="A6"/>
      <w:kern w:val="20"/>
      <w:sz w:val="20"/>
      <w:szCs w:val="20"/>
      <w:lang w:eastAsia="de-CH"/>
    </w:rPr>
  </w:style>
  <w:style w:type="character" w:customStyle="1" w:styleId="highlightedsearchterm">
    <w:name w:val="highlightedsearchterm"/>
    <w:basedOn w:val="Absatz-Standardschriftart"/>
    <w:rsid w:val="00401A6B"/>
  </w:style>
  <w:style w:type="table" w:customStyle="1" w:styleId="Listentabelle2Akzent11">
    <w:name w:val="Listentabelle 2 – Akzent 11"/>
    <w:basedOn w:val="NormaleTabelle"/>
    <w:uiPriority w:val="47"/>
    <w:rsid w:val="00401A6B"/>
    <w:pPr>
      <w:spacing w:before="40" w:after="0" w:line="240" w:lineRule="auto"/>
    </w:pPr>
    <w:rPr>
      <w:rFonts w:eastAsiaTheme="minorHAnsi"/>
      <w:color w:val="595959" w:themeColor="text1" w:themeTint="A6"/>
      <w:sz w:val="20"/>
      <w:szCs w:val="20"/>
      <w:lang w:val="de-DE" w:eastAsia="de-CH"/>
    </w:rPr>
    <w:tblPr>
      <w:tblStyleRowBandSize w:val="1"/>
      <w:tblStyleColBandSize w:val="1"/>
      <w:tblBorders>
        <w:top w:val="single" w:sz="4" w:space="0" w:color="F6C681" w:themeColor="accent1" w:themeTint="99"/>
        <w:bottom w:val="single" w:sz="4" w:space="0" w:color="F6C681" w:themeColor="accent1" w:themeTint="99"/>
        <w:insideH w:val="single" w:sz="4" w:space="0" w:color="F6C681"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CECD5" w:themeFill="accent1" w:themeFillTint="33"/>
      </w:tcPr>
    </w:tblStylePr>
    <w:tblStylePr w:type="band1Horz">
      <w:tblPr/>
      <w:tcPr>
        <w:shd w:val="clear" w:color="auto" w:fill="FCECD5" w:themeFill="accent1" w:themeFillTint="33"/>
      </w:tcPr>
    </w:tblStylePr>
  </w:style>
  <w:style w:type="paragraph" w:customStyle="1" w:styleId="TextCDB">
    <w:name w:val="Text_CDB"/>
    <w:basedOn w:val="Standard"/>
    <w:rsid w:val="00401A6B"/>
    <w:pPr>
      <w:spacing w:after="120" w:line="264" w:lineRule="auto"/>
    </w:pPr>
    <w:rPr>
      <w:rFonts w:ascii="Arial" w:eastAsia="Times New Roman" w:hAnsi="Arial" w:cs="Times New Roman"/>
      <w:lang w:val="en-US" w:eastAsia="de-DE"/>
    </w:rPr>
  </w:style>
  <w:style w:type="character" w:customStyle="1" w:styleId="pln">
    <w:name w:val="pln"/>
    <w:basedOn w:val="Absatz-Standardschriftart"/>
    <w:rsid w:val="00401A6B"/>
  </w:style>
  <w:style w:type="character" w:customStyle="1" w:styleId="pun">
    <w:name w:val="pun"/>
    <w:basedOn w:val="Absatz-Standardschriftart"/>
    <w:rsid w:val="00401A6B"/>
  </w:style>
  <w:style w:type="character" w:customStyle="1" w:styleId="typ">
    <w:name w:val="typ"/>
    <w:basedOn w:val="Absatz-Standardschriftart"/>
    <w:rsid w:val="00401A6B"/>
  </w:style>
  <w:style w:type="character" w:customStyle="1" w:styleId="kwd">
    <w:name w:val="kwd"/>
    <w:basedOn w:val="Absatz-Standardschriftart"/>
    <w:rsid w:val="00401A6B"/>
  </w:style>
  <w:style w:type="character" w:customStyle="1" w:styleId="lit">
    <w:name w:val="lit"/>
    <w:basedOn w:val="Absatz-Standardschriftart"/>
    <w:rsid w:val="00401A6B"/>
  </w:style>
  <w:style w:type="table" w:customStyle="1" w:styleId="EinfacheTabelle51">
    <w:name w:val="Einfache Tabelle 51"/>
    <w:basedOn w:val="NormaleTabelle"/>
    <w:uiPriority w:val="45"/>
    <w:rsid w:val="00401A6B"/>
    <w:pPr>
      <w:spacing w:after="0" w:line="240" w:lineRule="auto"/>
    </w:pPr>
    <w:rPr>
      <w:rFonts w:eastAsiaTheme="minorHAnsi" w:cs="Times New Roman"/>
      <w:kern w:val="24"/>
      <w:sz w:val="23"/>
      <w:szCs w:val="20"/>
      <w:lang w:eastAsia="de-CH"/>
      <w14:ligatures w14:val="standardContextual"/>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Gitternetztabelle1hellAkzent11">
    <w:name w:val="Gitternetztabelle 1 hell  – Akzent 11"/>
    <w:basedOn w:val="NormaleTabelle"/>
    <w:uiPriority w:val="46"/>
    <w:rsid w:val="00401A6B"/>
    <w:pPr>
      <w:spacing w:after="0" w:line="240" w:lineRule="auto"/>
    </w:pPr>
    <w:rPr>
      <w:rFonts w:eastAsiaTheme="minorHAnsi" w:cs="Times New Roman"/>
      <w:kern w:val="24"/>
      <w:sz w:val="23"/>
      <w:szCs w:val="20"/>
      <w:lang w:eastAsia="de-CH"/>
      <w14:ligatures w14:val="standardContextual"/>
    </w:rPr>
    <w:tblPr>
      <w:tblStyleRowBandSize w:val="1"/>
      <w:tblStyleColBandSize w:val="1"/>
      <w:tblBorders>
        <w:top w:val="single" w:sz="4" w:space="0" w:color="F9D9AB" w:themeColor="accent1" w:themeTint="66"/>
        <w:left w:val="single" w:sz="4" w:space="0" w:color="F9D9AB" w:themeColor="accent1" w:themeTint="66"/>
        <w:bottom w:val="single" w:sz="4" w:space="0" w:color="F9D9AB" w:themeColor="accent1" w:themeTint="66"/>
        <w:right w:val="single" w:sz="4" w:space="0" w:color="F9D9AB" w:themeColor="accent1" w:themeTint="66"/>
        <w:insideH w:val="single" w:sz="4" w:space="0" w:color="F9D9AB" w:themeColor="accent1" w:themeTint="66"/>
        <w:insideV w:val="single" w:sz="4" w:space="0" w:color="F9D9AB" w:themeColor="accent1" w:themeTint="66"/>
      </w:tblBorders>
    </w:tblPr>
    <w:tblStylePr w:type="firstRow">
      <w:rPr>
        <w:b/>
        <w:bCs/>
      </w:rPr>
      <w:tblPr/>
      <w:tcPr>
        <w:tcBorders>
          <w:bottom w:val="single" w:sz="12" w:space="0" w:color="F6C681" w:themeColor="accent1" w:themeTint="99"/>
        </w:tcBorders>
      </w:tcPr>
    </w:tblStylePr>
    <w:tblStylePr w:type="lastRow">
      <w:rPr>
        <w:b/>
        <w:bCs/>
      </w:rPr>
      <w:tblPr/>
      <w:tcPr>
        <w:tcBorders>
          <w:top w:val="double" w:sz="2" w:space="0" w:color="F6C681" w:themeColor="accent1" w:themeTint="99"/>
        </w:tcBorders>
      </w:tcPr>
    </w:tblStylePr>
    <w:tblStylePr w:type="firstCol">
      <w:rPr>
        <w:b/>
        <w:bCs/>
      </w:rPr>
    </w:tblStylePr>
    <w:tblStylePr w:type="lastCol">
      <w:rPr>
        <w:b/>
        <w:bCs/>
      </w:rPr>
    </w:tblStylePr>
  </w:style>
  <w:style w:type="character" w:styleId="BesuchterHyperlink0">
    <w:name w:val="FollowedHyperlink"/>
    <w:basedOn w:val="Absatz-Standardschriftart"/>
    <w:uiPriority w:val="99"/>
    <w:semiHidden/>
    <w:unhideWhenUsed/>
    <w:rsid w:val="00401A6B"/>
    <w:rPr>
      <w:color w:val="FFC42F" w:themeColor="followedHyperlink"/>
      <w:u w:val="single"/>
    </w:rPr>
  </w:style>
  <w:style w:type="paragraph" w:customStyle="1" w:styleId="Console">
    <w:name w:val="Console"/>
    <w:basedOn w:val="Standard"/>
    <w:link w:val="ConsoleZchn"/>
    <w:rsid w:val="00401A6B"/>
    <w:pPr>
      <w:pBdr>
        <w:top w:val="single" w:sz="4" w:space="1" w:color="auto"/>
        <w:left w:val="single" w:sz="4" w:space="4" w:color="auto"/>
        <w:bottom w:val="single" w:sz="4" w:space="1" w:color="auto"/>
        <w:right w:val="single" w:sz="4" w:space="4" w:color="auto"/>
      </w:pBdr>
      <w:spacing w:after="0" w:line="240" w:lineRule="auto"/>
    </w:pPr>
    <w:rPr>
      <w:rFonts w:ascii="Courier New" w:eastAsiaTheme="minorHAnsi" w:hAnsi="Courier New" w:cs="Times New Roman"/>
      <w:kern w:val="24"/>
      <w:sz w:val="16"/>
      <w:szCs w:val="20"/>
      <w:shd w:val="clear" w:color="auto" w:fill="FFFFFF"/>
      <w:lang w:val="en-US" w:eastAsia="de-CH"/>
      <w14:ligatures w14:val="standardContextual"/>
    </w:rPr>
  </w:style>
  <w:style w:type="character" w:customStyle="1" w:styleId="ConsoleZchn">
    <w:name w:val="Console Zchn"/>
    <w:basedOn w:val="Absatz-Standardschriftart"/>
    <w:link w:val="Console"/>
    <w:rsid w:val="00401A6B"/>
    <w:rPr>
      <w:rFonts w:ascii="Courier New" w:eastAsiaTheme="minorHAnsi" w:hAnsi="Courier New" w:cs="Times New Roman"/>
      <w:kern w:val="24"/>
      <w:sz w:val="16"/>
      <w:szCs w:val="20"/>
      <w:lang w:val="en-US" w:eastAsia="de-CH"/>
      <w14:ligatures w14:val="standardContextual"/>
    </w:rPr>
  </w:style>
  <w:style w:type="character" w:styleId="Kommentarzeichen">
    <w:name w:val="annotation reference"/>
    <w:basedOn w:val="Absatz-Standardschriftart"/>
    <w:uiPriority w:val="99"/>
    <w:semiHidden/>
    <w:unhideWhenUsed/>
    <w:rsid w:val="00D87265"/>
    <w:rPr>
      <w:sz w:val="16"/>
      <w:szCs w:val="16"/>
    </w:rPr>
  </w:style>
  <w:style w:type="paragraph" w:styleId="Kommentartext">
    <w:name w:val="annotation text"/>
    <w:basedOn w:val="Standard"/>
    <w:link w:val="KommentartextZchn"/>
    <w:uiPriority w:val="99"/>
    <w:semiHidden/>
    <w:unhideWhenUsed/>
    <w:rsid w:val="00D87265"/>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D87265"/>
    <w:rPr>
      <w:rFonts w:ascii="Segoe UI Light" w:hAnsi="Segoe UI Light"/>
      <w:sz w:val="20"/>
      <w:szCs w:val="20"/>
    </w:rPr>
  </w:style>
  <w:style w:type="paragraph" w:styleId="Kommentarthema">
    <w:name w:val="annotation subject"/>
    <w:basedOn w:val="Kommentartext"/>
    <w:next w:val="Kommentartext"/>
    <w:link w:val="KommentarthemaZchn"/>
    <w:uiPriority w:val="99"/>
    <w:semiHidden/>
    <w:unhideWhenUsed/>
    <w:rsid w:val="00D87265"/>
    <w:rPr>
      <w:b/>
      <w:bCs/>
    </w:rPr>
  </w:style>
  <w:style w:type="character" w:customStyle="1" w:styleId="KommentarthemaZchn">
    <w:name w:val="Kommentarthema Zchn"/>
    <w:basedOn w:val="KommentartextZchn"/>
    <w:link w:val="Kommentarthema"/>
    <w:uiPriority w:val="99"/>
    <w:semiHidden/>
    <w:rsid w:val="00D87265"/>
    <w:rPr>
      <w:rFonts w:ascii="Segoe UI Light" w:hAnsi="Segoe UI Light"/>
      <w:b/>
      <w:bCs/>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de-CH"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1" w:qFormat="1"/>
    <w:lsdException w:name="heading 3" w:uiPriority="1" w:qFormat="1"/>
    <w:lsdException w:name="heading 4" w:uiPriority="18" w:qFormat="1"/>
    <w:lsdException w:name="heading 5" w:uiPriority="18" w:qFormat="1"/>
    <w:lsdException w:name="heading 6" w:uiPriority="18" w:qFormat="1"/>
    <w:lsdException w:name="heading 7" w:uiPriority="18" w:qFormat="1"/>
    <w:lsdException w:name="heading 8" w:uiPriority="18" w:qFormat="1"/>
    <w:lsdException w:name="heading 9" w:uiPriority="18" w:qFormat="1"/>
    <w:lsdException w:name="toc 1" w:uiPriority="39"/>
    <w:lsdException w:name="toc 2" w:uiPriority="39"/>
    <w:lsdException w:name="toc 3" w:uiPriority="39" w:qFormat="1"/>
    <w:lsdException w:name="toc 4" w:uiPriority="39" w:qFormat="1"/>
    <w:lsdException w:name="toc 5" w:uiPriority="39" w:qFormat="1"/>
    <w:lsdException w:name="toc 6" w:uiPriority="39" w:qFormat="1"/>
    <w:lsdException w:name="toc 7" w:uiPriority="39" w:qFormat="1"/>
    <w:lsdException w:name="toc 8" w:uiPriority="39" w:qFormat="1"/>
    <w:lsdException w:name="toc 9" w:uiPriority="39" w:qFormat="1"/>
    <w:lsdException w:name="caption" w:uiPriority="35" w:qFormat="1"/>
    <w:lsdException w:name="List Bullet" w:uiPriority="1" w:qFormat="1"/>
    <w:lsdException w:name="List Number" w:uiPriority="1" w:qFormat="1"/>
    <w:lsdException w:name="List Bullet 2" w:qFormat="1"/>
    <w:lsdException w:name="List Bullet 3" w:qFormat="1"/>
    <w:lsdException w:name="List Bullet 4" w:qFormat="1"/>
    <w:lsdException w:name="List Bullet 5" w:qFormat="1"/>
    <w:lsdException w:name="List Number 2" w:uiPriority="1" w:qFormat="1"/>
    <w:lsdException w:name="List Number 3" w:uiPriority="18" w:qFormat="1"/>
    <w:lsdException w:name="List Number 4" w:uiPriority="18"/>
    <w:lsdException w:name="List Number 5" w:uiPriority="18"/>
    <w:lsdException w:name="Title" w:semiHidden="0" w:uiPriority="19" w:unhideWhenUsed="0" w:qFormat="1"/>
    <w:lsdException w:name="Default Paragraph Font" w:uiPriority="1"/>
    <w:lsdException w:name="Subtitle" w:semiHidden="0" w:uiPriority="19"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164061"/>
    <w:rPr>
      <w:rFonts w:ascii="Segoe UI Light" w:hAnsi="Segoe UI Light"/>
    </w:rPr>
  </w:style>
  <w:style w:type="paragraph" w:styleId="berschrift1">
    <w:name w:val="heading 1"/>
    <w:basedOn w:val="Standard"/>
    <w:next w:val="Standard"/>
    <w:link w:val="berschrift1Zchn"/>
    <w:uiPriority w:val="9"/>
    <w:qFormat/>
    <w:rsid w:val="00164061"/>
    <w:pPr>
      <w:keepNext/>
      <w:keepLines/>
      <w:numPr>
        <w:numId w:val="1"/>
      </w:numPr>
      <w:spacing w:before="480" w:after="0"/>
      <w:ind w:left="432"/>
      <w:outlineLvl w:val="0"/>
    </w:pPr>
    <w:rPr>
      <w:rFonts w:asciiTheme="majorHAnsi" w:eastAsiaTheme="majorEastAsia" w:hAnsiTheme="majorHAnsi" w:cstheme="majorBidi"/>
      <w:b/>
      <w:bCs/>
      <w:color w:val="808080" w:themeColor="background1" w:themeShade="80"/>
      <w:sz w:val="28"/>
      <w:szCs w:val="28"/>
    </w:rPr>
  </w:style>
  <w:style w:type="paragraph" w:styleId="berschrift2">
    <w:name w:val="heading 2"/>
    <w:basedOn w:val="Standard"/>
    <w:next w:val="Standard"/>
    <w:link w:val="berschrift2Zchn"/>
    <w:uiPriority w:val="1"/>
    <w:unhideWhenUsed/>
    <w:qFormat/>
    <w:rsid w:val="00164061"/>
    <w:pPr>
      <w:keepNext/>
      <w:keepLines/>
      <w:numPr>
        <w:ilvl w:val="1"/>
        <w:numId w:val="1"/>
      </w:numPr>
      <w:spacing w:before="200" w:after="0"/>
      <w:outlineLvl w:val="1"/>
    </w:pPr>
    <w:rPr>
      <w:rFonts w:asciiTheme="majorHAnsi" w:eastAsiaTheme="majorEastAsia" w:hAnsiTheme="majorHAnsi" w:cstheme="majorBidi"/>
      <w:b/>
      <w:bCs/>
      <w:color w:val="A6A6A6" w:themeColor="background1" w:themeShade="A6"/>
      <w:sz w:val="26"/>
      <w:szCs w:val="26"/>
    </w:rPr>
  </w:style>
  <w:style w:type="paragraph" w:styleId="berschrift3">
    <w:name w:val="heading 3"/>
    <w:basedOn w:val="Standard"/>
    <w:next w:val="Standard"/>
    <w:link w:val="berschrift3Zchn"/>
    <w:uiPriority w:val="1"/>
    <w:unhideWhenUsed/>
    <w:qFormat/>
    <w:rsid w:val="00CA27F6"/>
    <w:pPr>
      <w:keepNext/>
      <w:keepLines/>
      <w:numPr>
        <w:ilvl w:val="2"/>
        <w:numId w:val="1"/>
      </w:numPr>
      <w:spacing w:before="200" w:after="0"/>
      <w:outlineLvl w:val="2"/>
    </w:pPr>
    <w:rPr>
      <w:rFonts w:asciiTheme="majorHAnsi" w:eastAsiaTheme="majorEastAsia" w:hAnsiTheme="majorHAnsi" w:cstheme="majorBidi"/>
      <w:b/>
      <w:bCs/>
      <w:color w:val="BFBFBF" w:themeColor="background1" w:themeShade="BF"/>
    </w:rPr>
  </w:style>
  <w:style w:type="paragraph" w:styleId="berschrift4">
    <w:name w:val="heading 4"/>
    <w:basedOn w:val="Standard"/>
    <w:next w:val="Standard"/>
    <w:link w:val="berschrift4Zchn"/>
    <w:uiPriority w:val="18"/>
    <w:unhideWhenUsed/>
    <w:qFormat/>
    <w:rsid w:val="00CA27F6"/>
    <w:pPr>
      <w:keepNext/>
      <w:keepLines/>
      <w:numPr>
        <w:ilvl w:val="3"/>
        <w:numId w:val="1"/>
      </w:numPr>
      <w:spacing w:before="200" w:after="0"/>
      <w:outlineLvl w:val="3"/>
    </w:pPr>
    <w:rPr>
      <w:rFonts w:asciiTheme="majorHAnsi" w:eastAsiaTheme="majorEastAsia" w:hAnsiTheme="majorHAnsi" w:cstheme="majorBidi"/>
      <w:b/>
      <w:bCs/>
      <w:i/>
      <w:iCs/>
      <w:color w:val="BFBFBF" w:themeColor="background1" w:themeShade="BF"/>
    </w:rPr>
  </w:style>
  <w:style w:type="paragraph" w:styleId="berschrift5">
    <w:name w:val="heading 5"/>
    <w:basedOn w:val="Standard"/>
    <w:next w:val="Standard"/>
    <w:link w:val="berschrift5Zchn"/>
    <w:uiPriority w:val="18"/>
    <w:unhideWhenUsed/>
    <w:qFormat/>
    <w:rsid w:val="00CA27F6"/>
    <w:pPr>
      <w:keepNext/>
      <w:keepLines/>
      <w:numPr>
        <w:ilvl w:val="4"/>
        <w:numId w:val="1"/>
      </w:numPr>
      <w:spacing w:before="200" w:after="0"/>
      <w:outlineLvl w:val="4"/>
    </w:pPr>
    <w:rPr>
      <w:rFonts w:asciiTheme="majorHAnsi" w:eastAsiaTheme="majorEastAsia" w:hAnsiTheme="majorHAnsi" w:cstheme="majorBidi"/>
      <w:color w:val="A6A6A6" w:themeColor="background1" w:themeShade="A6"/>
    </w:rPr>
  </w:style>
  <w:style w:type="paragraph" w:styleId="berschrift6">
    <w:name w:val="heading 6"/>
    <w:basedOn w:val="Standard"/>
    <w:next w:val="Standard"/>
    <w:link w:val="berschrift6Zchn"/>
    <w:uiPriority w:val="18"/>
    <w:unhideWhenUsed/>
    <w:qFormat/>
    <w:rsid w:val="00CA27F6"/>
    <w:pPr>
      <w:keepNext/>
      <w:keepLines/>
      <w:numPr>
        <w:ilvl w:val="5"/>
        <w:numId w:val="1"/>
      </w:numPr>
      <w:spacing w:before="200" w:after="0"/>
      <w:outlineLvl w:val="5"/>
    </w:pPr>
    <w:rPr>
      <w:rFonts w:asciiTheme="majorHAnsi" w:eastAsiaTheme="majorEastAsia" w:hAnsiTheme="majorHAnsi" w:cstheme="majorBidi"/>
      <w:i/>
      <w:iCs/>
      <w:color w:val="A6A6A6" w:themeColor="background1" w:themeShade="A6"/>
    </w:rPr>
  </w:style>
  <w:style w:type="paragraph" w:styleId="berschrift7">
    <w:name w:val="heading 7"/>
    <w:basedOn w:val="Standard"/>
    <w:next w:val="Standard"/>
    <w:link w:val="berschrift7Zchn"/>
    <w:uiPriority w:val="18"/>
    <w:unhideWhenUsed/>
    <w:qFormat/>
    <w:rsid w:val="00A30516"/>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uiPriority w:val="18"/>
    <w:unhideWhenUsed/>
    <w:qFormat/>
    <w:rsid w:val="00A30516"/>
    <w:pPr>
      <w:keepNext/>
      <w:keepLines/>
      <w:numPr>
        <w:ilvl w:val="7"/>
        <w:numId w:val="1"/>
      </w:numPr>
      <w:spacing w:before="200" w:after="0"/>
      <w:outlineLvl w:val="7"/>
    </w:pPr>
    <w:rPr>
      <w:rFonts w:asciiTheme="majorHAnsi" w:eastAsiaTheme="majorEastAsia" w:hAnsiTheme="majorHAnsi" w:cstheme="majorBidi"/>
      <w:color w:val="F0A22E" w:themeColor="accent1"/>
      <w:sz w:val="20"/>
      <w:szCs w:val="20"/>
    </w:rPr>
  </w:style>
  <w:style w:type="paragraph" w:styleId="berschrift9">
    <w:name w:val="heading 9"/>
    <w:basedOn w:val="Standard"/>
    <w:next w:val="Standard"/>
    <w:link w:val="berschrift9Zchn"/>
    <w:uiPriority w:val="18"/>
    <w:semiHidden/>
    <w:unhideWhenUsed/>
    <w:qFormat/>
    <w:rsid w:val="00A30516"/>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einLeerraum">
    <w:name w:val="No Spacing"/>
    <w:link w:val="KeinLeerraumZchn"/>
    <w:uiPriority w:val="1"/>
    <w:qFormat/>
    <w:rsid w:val="00A30516"/>
    <w:pPr>
      <w:spacing w:after="0" w:line="240" w:lineRule="auto"/>
    </w:pPr>
  </w:style>
  <w:style w:type="character" w:customStyle="1" w:styleId="KeinLeerraumZchn">
    <w:name w:val="Kein Leerraum Zchn"/>
    <w:basedOn w:val="Absatz-Standardschriftart"/>
    <w:link w:val="KeinLeerraum"/>
    <w:uiPriority w:val="1"/>
    <w:rsid w:val="000F46CC"/>
  </w:style>
  <w:style w:type="paragraph" w:styleId="Kopfzeile">
    <w:name w:val="header"/>
    <w:basedOn w:val="Standard"/>
    <w:link w:val="KopfzeileZchn"/>
    <w:uiPriority w:val="99"/>
    <w:unhideWhenUsed/>
    <w:rsid w:val="00A30516"/>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A30516"/>
  </w:style>
  <w:style w:type="paragraph" w:styleId="Fuzeile">
    <w:name w:val="footer"/>
    <w:basedOn w:val="Standard"/>
    <w:link w:val="FuzeileZchn"/>
    <w:uiPriority w:val="99"/>
    <w:unhideWhenUsed/>
    <w:rsid w:val="00A30516"/>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A30516"/>
  </w:style>
  <w:style w:type="paragraph" w:customStyle="1" w:styleId="Kopfzeile-Vorwort">
    <w:name w:val="Kopfzeile - Vorwort"/>
    <w:basedOn w:val="Standard"/>
    <w:unhideWhenUsed/>
    <w:rsid w:val="00A30516"/>
    <w:pPr>
      <w:pBdr>
        <w:bottom w:val="single" w:sz="4" w:space="1" w:color="F0A22E" w:themeColor="accent1"/>
      </w:pBdr>
      <w:spacing w:after="0" w:line="240" w:lineRule="auto"/>
      <w:jc w:val="right"/>
    </w:pPr>
    <w:rPr>
      <w:rFonts w:eastAsia="Times New Roman" w:cs="Times New Roman"/>
      <w:b/>
      <w:color w:val="4E3B30" w:themeColor="text2"/>
      <w:kern w:val="24"/>
      <w:sz w:val="20"/>
      <w:szCs w:val="24"/>
      <w:lang w:eastAsia="de-CH"/>
      <w14:ligatures w14:val="standardContextual"/>
    </w:rPr>
  </w:style>
  <w:style w:type="character" w:customStyle="1" w:styleId="berschrift1Zchn">
    <w:name w:val="Überschrift 1 Zchn"/>
    <w:basedOn w:val="Absatz-Standardschriftart"/>
    <w:link w:val="berschrift1"/>
    <w:uiPriority w:val="9"/>
    <w:rsid w:val="00164061"/>
    <w:rPr>
      <w:rFonts w:asciiTheme="majorHAnsi" w:eastAsiaTheme="majorEastAsia" w:hAnsiTheme="majorHAnsi" w:cstheme="majorBidi"/>
      <w:b/>
      <w:bCs/>
      <w:color w:val="808080" w:themeColor="background1" w:themeShade="80"/>
      <w:sz w:val="28"/>
      <w:szCs w:val="28"/>
    </w:rPr>
  </w:style>
  <w:style w:type="character" w:customStyle="1" w:styleId="berschrift2Zchn">
    <w:name w:val="Überschrift 2 Zchn"/>
    <w:basedOn w:val="Absatz-Standardschriftart"/>
    <w:link w:val="berschrift2"/>
    <w:uiPriority w:val="1"/>
    <w:rsid w:val="00164061"/>
    <w:rPr>
      <w:rFonts w:asciiTheme="majorHAnsi" w:eastAsiaTheme="majorEastAsia" w:hAnsiTheme="majorHAnsi" w:cstheme="majorBidi"/>
      <w:b/>
      <w:bCs/>
      <w:color w:val="A6A6A6" w:themeColor="background1" w:themeShade="A6"/>
      <w:sz w:val="26"/>
      <w:szCs w:val="26"/>
    </w:rPr>
  </w:style>
  <w:style w:type="character" w:customStyle="1" w:styleId="berschrift3Zchn">
    <w:name w:val="Überschrift 3 Zchn"/>
    <w:basedOn w:val="Absatz-Standardschriftart"/>
    <w:link w:val="berschrift3"/>
    <w:uiPriority w:val="1"/>
    <w:rsid w:val="00CA27F6"/>
    <w:rPr>
      <w:rFonts w:asciiTheme="majorHAnsi" w:eastAsiaTheme="majorEastAsia" w:hAnsiTheme="majorHAnsi" w:cstheme="majorBidi"/>
      <w:b/>
      <w:bCs/>
      <w:color w:val="BFBFBF" w:themeColor="background1" w:themeShade="BF"/>
    </w:rPr>
  </w:style>
  <w:style w:type="character" w:customStyle="1" w:styleId="berschrift4Zchn">
    <w:name w:val="Überschrift 4 Zchn"/>
    <w:basedOn w:val="Absatz-Standardschriftart"/>
    <w:link w:val="berschrift4"/>
    <w:uiPriority w:val="18"/>
    <w:rsid w:val="00CA27F6"/>
    <w:rPr>
      <w:rFonts w:asciiTheme="majorHAnsi" w:eastAsiaTheme="majorEastAsia" w:hAnsiTheme="majorHAnsi" w:cstheme="majorBidi"/>
      <w:b/>
      <w:bCs/>
      <w:i/>
      <w:iCs/>
      <w:color w:val="BFBFBF" w:themeColor="background1" w:themeShade="BF"/>
    </w:rPr>
  </w:style>
  <w:style w:type="character" w:customStyle="1" w:styleId="berschrift5Zchn">
    <w:name w:val="Überschrift 5 Zchn"/>
    <w:basedOn w:val="Absatz-Standardschriftart"/>
    <w:link w:val="berschrift5"/>
    <w:uiPriority w:val="18"/>
    <w:rsid w:val="00CA27F6"/>
    <w:rPr>
      <w:rFonts w:asciiTheme="majorHAnsi" w:eastAsiaTheme="majorEastAsia" w:hAnsiTheme="majorHAnsi" w:cstheme="majorBidi"/>
      <w:color w:val="A6A6A6" w:themeColor="background1" w:themeShade="A6"/>
    </w:rPr>
  </w:style>
  <w:style w:type="character" w:customStyle="1" w:styleId="berschrift6Zchn">
    <w:name w:val="Überschrift 6 Zchn"/>
    <w:basedOn w:val="Absatz-Standardschriftart"/>
    <w:link w:val="berschrift6"/>
    <w:uiPriority w:val="18"/>
    <w:rsid w:val="00CA27F6"/>
    <w:rPr>
      <w:rFonts w:asciiTheme="majorHAnsi" w:eastAsiaTheme="majorEastAsia" w:hAnsiTheme="majorHAnsi" w:cstheme="majorBidi"/>
      <w:i/>
      <w:iCs/>
      <w:color w:val="A6A6A6" w:themeColor="background1" w:themeShade="A6"/>
    </w:rPr>
  </w:style>
  <w:style w:type="character" w:customStyle="1" w:styleId="berschrift7Zchn">
    <w:name w:val="Überschrift 7 Zchn"/>
    <w:basedOn w:val="Absatz-Standardschriftart"/>
    <w:link w:val="berschrift7"/>
    <w:uiPriority w:val="18"/>
    <w:rsid w:val="00A30516"/>
    <w:rPr>
      <w:rFonts w:asciiTheme="majorHAnsi" w:eastAsiaTheme="majorEastAsia" w:hAnsiTheme="majorHAnsi" w:cstheme="majorBidi"/>
      <w:i/>
      <w:iCs/>
      <w:color w:val="404040" w:themeColor="text1" w:themeTint="BF"/>
    </w:rPr>
  </w:style>
  <w:style w:type="character" w:customStyle="1" w:styleId="berschrift8Zchn">
    <w:name w:val="Überschrift 8 Zchn"/>
    <w:basedOn w:val="Absatz-Standardschriftart"/>
    <w:link w:val="berschrift8"/>
    <w:uiPriority w:val="18"/>
    <w:rsid w:val="00A30516"/>
    <w:rPr>
      <w:rFonts w:asciiTheme="majorHAnsi" w:eastAsiaTheme="majorEastAsia" w:hAnsiTheme="majorHAnsi" w:cstheme="majorBidi"/>
      <w:color w:val="F0A22E" w:themeColor="accent1"/>
      <w:sz w:val="20"/>
      <w:szCs w:val="20"/>
    </w:rPr>
  </w:style>
  <w:style w:type="character" w:customStyle="1" w:styleId="berschrift9Zchn">
    <w:name w:val="Überschrift 9 Zchn"/>
    <w:basedOn w:val="Absatz-Standardschriftart"/>
    <w:link w:val="berschrift9"/>
    <w:uiPriority w:val="18"/>
    <w:semiHidden/>
    <w:rsid w:val="00A30516"/>
    <w:rPr>
      <w:rFonts w:asciiTheme="majorHAnsi" w:eastAsiaTheme="majorEastAsia" w:hAnsiTheme="majorHAnsi" w:cstheme="majorBidi"/>
      <w:i/>
      <w:iCs/>
      <w:color w:val="404040" w:themeColor="text1" w:themeTint="BF"/>
      <w:sz w:val="20"/>
      <w:szCs w:val="20"/>
    </w:rPr>
  </w:style>
  <w:style w:type="paragraph" w:styleId="Beschriftung">
    <w:name w:val="caption"/>
    <w:basedOn w:val="Standard"/>
    <w:next w:val="Standard"/>
    <w:uiPriority w:val="35"/>
    <w:unhideWhenUsed/>
    <w:qFormat/>
    <w:rsid w:val="00A30516"/>
    <w:pPr>
      <w:spacing w:line="240" w:lineRule="auto"/>
    </w:pPr>
    <w:rPr>
      <w:b/>
      <w:bCs/>
      <w:color w:val="F0A22E" w:themeColor="accent1"/>
      <w:sz w:val="18"/>
      <w:szCs w:val="18"/>
    </w:rPr>
  </w:style>
  <w:style w:type="paragraph" w:styleId="Titel">
    <w:name w:val="Title"/>
    <w:basedOn w:val="Standard"/>
    <w:next w:val="Standard"/>
    <w:link w:val="TitelZchn"/>
    <w:uiPriority w:val="19"/>
    <w:qFormat/>
    <w:rsid w:val="00A30516"/>
    <w:pPr>
      <w:pBdr>
        <w:bottom w:val="single" w:sz="8" w:space="4" w:color="F0A22E" w:themeColor="accent1"/>
      </w:pBdr>
      <w:spacing w:after="300" w:line="240" w:lineRule="auto"/>
      <w:contextualSpacing/>
    </w:pPr>
    <w:rPr>
      <w:rFonts w:asciiTheme="majorHAnsi" w:eastAsiaTheme="majorEastAsia" w:hAnsiTheme="majorHAnsi" w:cstheme="majorBidi"/>
      <w:color w:val="3A2C24" w:themeColor="text2" w:themeShade="BF"/>
      <w:spacing w:val="5"/>
      <w:sz w:val="52"/>
      <w:szCs w:val="52"/>
    </w:rPr>
  </w:style>
  <w:style w:type="character" w:customStyle="1" w:styleId="TitelZchn">
    <w:name w:val="Titel Zchn"/>
    <w:basedOn w:val="Absatz-Standardschriftart"/>
    <w:link w:val="Titel"/>
    <w:uiPriority w:val="19"/>
    <w:rsid w:val="00A30516"/>
    <w:rPr>
      <w:rFonts w:asciiTheme="majorHAnsi" w:eastAsiaTheme="majorEastAsia" w:hAnsiTheme="majorHAnsi" w:cstheme="majorBidi"/>
      <w:color w:val="3A2C24" w:themeColor="text2" w:themeShade="BF"/>
      <w:spacing w:val="5"/>
      <w:sz w:val="52"/>
      <w:szCs w:val="52"/>
    </w:rPr>
  </w:style>
  <w:style w:type="paragraph" w:styleId="Untertitel">
    <w:name w:val="Subtitle"/>
    <w:basedOn w:val="Standard"/>
    <w:next w:val="Standard"/>
    <w:link w:val="UntertitelZchn"/>
    <w:uiPriority w:val="19"/>
    <w:qFormat/>
    <w:rsid w:val="00A30516"/>
    <w:pPr>
      <w:numPr>
        <w:ilvl w:val="1"/>
      </w:numPr>
    </w:pPr>
    <w:rPr>
      <w:rFonts w:asciiTheme="majorHAnsi" w:eastAsiaTheme="majorEastAsia" w:hAnsiTheme="majorHAnsi" w:cstheme="majorBidi"/>
      <w:i/>
      <w:iCs/>
      <w:color w:val="F0A22E" w:themeColor="accent1"/>
      <w:spacing w:val="15"/>
      <w:sz w:val="24"/>
      <w:szCs w:val="24"/>
    </w:rPr>
  </w:style>
  <w:style w:type="character" w:customStyle="1" w:styleId="UntertitelZchn">
    <w:name w:val="Untertitel Zchn"/>
    <w:basedOn w:val="Absatz-Standardschriftart"/>
    <w:link w:val="Untertitel"/>
    <w:uiPriority w:val="19"/>
    <w:rsid w:val="00A30516"/>
    <w:rPr>
      <w:rFonts w:asciiTheme="majorHAnsi" w:eastAsiaTheme="majorEastAsia" w:hAnsiTheme="majorHAnsi" w:cstheme="majorBidi"/>
      <w:i/>
      <w:iCs/>
      <w:color w:val="F0A22E" w:themeColor="accent1"/>
      <w:spacing w:val="15"/>
      <w:sz w:val="24"/>
      <w:szCs w:val="24"/>
    </w:rPr>
  </w:style>
  <w:style w:type="character" w:styleId="Fett">
    <w:name w:val="Strong"/>
    <w:basedOn w:val="Absatz-Standardschriftart"/>
    <w:uiPriority w:val="22"/>
    <w:qFormat/>
    <w:rsid w:val="00A30516"/>
    <w:rPr>
      <w:b/>
      <w:bCs/>
    </w:rPr>
  </w:style>
  <w:style w:type="character" w:styleId="Hervorhebung">
    <w:name w:val="Emphasis"/>
    <w:basedOn w:val="Absatz-Standardschriftart"/>
    <w:uiPriority w:val="20"/>
    <w:qFormat/>
    <w:rsid w:val="00A30516"/>
    <w:rPr>
      <w:i/>
      <w:iCs/>
    </w:rPr>
  </w:style>
  <w:style w:type="paragraph" w:styleId="Zitat">
    <w:name w:val="Quote"/>
    <w:basedOn w:val="Standard"/>
    <w:next w:val="Standard"/>
    <w:link w:val="ZitatZchn"/>
    <w:uiPriority w:val="29"/>
    <w:qFormat/>
    <w:rsid w:val="00A30516"/>
    <w:rPr>
      <w:i/>
      <w:iCs/>
      <w:color w:val="000000" w:themeColor="text1"/>
    </w:rPr>
  </w:style>
  <w:style w:type="character" w:customStyle="1" w:styleId="ZitatZchn">
    <w:name w:val="Zitat Zchn"/>
    <w:basedOn w:val="Absatz-Standardschriftart"/>
    <w:link w:val="Zitat"/>
    <w:uiPriority w:val="29"/>
    <w:rsid w:val="00A30516"/>
    <w:rPr>
      <w:i/>
      <w:iCs/>
      <w:color w:val="000000" w:themeColor="text1"/>
    </w:rPr>
  </w:style>
  <w:style w:type="paragraph" w:styleId="IntensivesZitat">
    <w:name w:val="Intense Quote"/>
    <w:basedOn w:val="Standard"/>
    <w:next w:val="Standard"/>
    <w:link w:val="IntensivesZitatZchn"/>
    <w:uiPriority w:val="30"/>
    <w:qFormat/>
    <w:rsid w:val="00A30516"/>
    <w:pPr>
      <w:pBdr>
        <w:bottom w:val="single" w:sz="4" w:space="4" w:color="F0A22E" w:themeColor="accent1"/>
      </w:pBdr>
      <w:spacing w:before="200" w:after="280"/>
      <w:ind w:left="936" w:right="936"/>
    </w:pPr>
    <w:rPr>
      <w:b/>
      <w:bCs/>
      <w:i/>
      <w:iCs/>
      <w:color w:val="F0A22E" w:themeColor="accent1"/>
    </w:rPr>
  </w:style>
  <w:style w:type="character" w:customStyle="1" w:styleId="IntensivesZitatZchn">
    <w:name w:val="Intensives Zitat Zchn"/>
    <w:basedOn w:val="Absatz-Standardschriftart"/>
    <w:link w:val="IntensivesZitat"/>
    <w:uiPriority w:val="30"/>
    <w:rsid w:val="00A30516"/>
    <w:rPr>
      <w:b/>
      <w:bCs/>
      <w:i/>
      <w:iCs/>
      <w:color w:val="F0A22E" w:themeColor="accent1"/>
    </w:rPr>
  </w:style>
  <w:style w:type="character" w:styleId="SchwacheHervorhebung">
    <w:name w:val="Subtle Emphasis"/>
    <w:basedOn w:val="Absatz-Standardschriftart"/>
    <w:uiPriority w:val="19"/>
    <w:qFormat/>
    <w:rsid w:val="00A30516"/>
    <w:rPr>
      <w:i/>
      <w:iCs/>
      <w:color w:val="808080" w:themeColor="text1" w:themeTint="7F"/>
    </w:rPr>
  </w:style>
  <w:style w:type="character" w:styleId="IntensiveHervorhebung">
    <w:name w:val="Intense Emphasis"/>
    <w:basedOn w:val="Absatz-Standardschriftart"/>
    <w:uiPriority w:val="21"/>
    <w:qFormat/>
    <w:rsid w:val="00A30516"/>
    <w:rPr>
      <w:b/>
      <w:bCs/>
      <w:i/>
      <w:iCs/>
      <w:color w:val="F0A22E" w:themeColor="accent1"/>
    </w:rPr>
  </w:style>
  <w:style w:type="character" w:styleId="SchwacherVerweis">
    <w:name w:val="Subtle Reference"/>
    <w:basedOn w:val="Absatz-Standardschriftart"/>
    <w:uiPriority w:val="31"/>
    <w:qFormat/>
    <w:rsid w:val="00A30516"/>
    <w:rPr>
      <w:smallCaps/>
      <w:color w:val="A5644E" w:themeColor="accent2"/>
      <w:u w:val="single"/>
    </w:rPr>
  </w:style>
  <w:style w:type="character" w:styleId="IntensiverVerweis">
    <w:name w:val="Intense Reference"/>
    <w:basedOn w:val="Absatz-Standardschriftart"/>
    <w:uiPriority w:val="32"/>
    <w:qFormat/>
    <w:rsid w:val="00A30516"/>
    <w:rPr>
      <w:b/>
      <w:bCs/>
      <w:smallCaps/>
      <w:color w:val="A5644E" w:themeColor="accent2"/>
      <w:spacing w:val="5"/>
      <w:u w:val="single"/>
    </w:rPr>
  </w:style>
  <w:style w:type="character" w:styleId="Buchtitel">
    <w:name w:val="Book Title"/>
    <w:basedOn w:val="Absatz-Standardschriftart"/>
    <w:uiPriority w:val="33"/>
    <w:qFormat/>
    <w:rsid w:val="00A30516"/>
    <w:rPr>
      <w:b/>
      <w:bCs/>
      <w:smallCaps/>
      <w:spacing w:val="5"/>
    </w:rPr>
  </w:style>
  <w:style w:type="paragraph" w:styleId="Inhaltsverzeichnisberschrift">
    <w:name w:val="TOC Heading"/>
    <w:basedOn w:val="Verzeichnis3"/>
    <w:next w:val="Standard"/>
    <w:uiPriority w:val="39"/>
    <w:unhideWhenUsed/>
    <w:qFormat/>
    <w:rsid w:val="00B543CF"/>
  </w:style>
  <w:style w:type="character" w:styleId="Platzhaltertext">
    <w:name w:val="Placeholder Text"/>
    <w:basedOn w:val="Absatz-Standardschriftart"/>
    <w:uiPriority w:val="99"/>
    <w:rsid w:val="00A30516"/>
    <w:rPr>
      <w:color w:val="808080"/>
    </w:rPr>
  </w:style>
  <w:style w:type="paragraph" w:styleId="Verzeichnis1">
    <w:name w:val="toc 1"/>
    <w:basedOn w:val="Standard"/>
    <w:next w:val="Standard"/>
    <w:autoRedefine/>
    <w:uiPriority w:val="39"/>
    <w:unhideWhenUsed/>
    <w:rsid w:val="006F3D10"/>
    <w:pPr>
      <w:tabs>
        <w:tab w:val="left" w:pos="432"/>
        <w:tab w:val="right" w:leader="dot" w:pos="8647"/>
      </w:tabs>
      <w:spacing w:after="100"/>
    </w:pPr>
  </w:style>
  <w:style w:type="character" w:styleId="Hyperlink">
    <w:name w:val="Hyperlink"/>
    <w:basedOn w:val="Absatz-Standardschriftart"/>
    <w:uiPriority w:val="99"/>
    <w:unhideWhenUsed/>
    <w:rsid w:val="009747F0"/>
    <w:rPr>
      <w:color w:val="AD1F1F" w:themeColor="hyperlink"/>
      <w:u w:val="single"/>
    </w:rPr>
  </w:style>
  <w:style w:type="paragraph" w:styleId="Sprechblasentext">
    <w:name w:val="Balloon Text"/>
    <w:basedOn w:val="Standard"/>
    <w:link w:val="SprechblasentextZchn"/>
    <w:uiPriority w:val="99"/>
    <w:semiHidden/>
    <w:unhideWhenUsed/>
    <w:rsid w:val="00401A6B"/>
    <w:pPr>
      <w:spacing w:after="180" w:line="264" w:lineRule="auto"/>
    </w:pPr>
    <w:rPr>
      <w:rFonts w:ascii="Tahoma" w:eastAsiaTheme="minorHAnsi" w:hAnsi="Tahoma" w:cs="Tahoma"/>
      <w:kern w:val="24"/>
      <w:sz w:val="16"/>
      <w:szCs w:val="16"/>
      <w:lang w:eastAsia="de-CH"/>
      <w14:ligatures w14:val="standardContextual"/>
    </w:rPr>
  </w:style>
  <w:style w:type="character" w:customStyle="1" w:styleId="SprechblasentextZchn">
    <w:name w:val="Sprechblasentext Zchn"/>
    <w:basedOn w:val="Absatz-Standardschriftart"/>
    <w:link w:val="Sprechblasentext"/>
    <w:uiPriority w:val="99"/>
    <w:semiHidden/>
    <w:rsid w:val="00401A6B"/>
    <w:rPr>
      <w:rFonts w:ascii="Tahoma" w:eastAsiaTheme="minorHAnsi" w:hAnsi="Tahoma" w:cs="Tahoma"/>
      <w:kern w:val="24"/>
      <w:sz w:val="16"/>
      <w:szCs w:val="16"/>
      <w:lang w:eastAsia="de-CH"/>
      <w14:ligatures w14:val="standardContextual"/>
    </w:rPr>
  </w:style>
  <w:style w:type="paragraph" w:styleId="Liste">
    <w:name w:val="List"/>
    <w:basedOn w:val="Standard"/>
    <w:uiPriority w:val="99"/>
    <w:semiHidden/>
    <w:unhideWhenUsed/>
    <w:rsid w:val="00401A6B"/>
    <w:pPr>
      <w:spacing w:after="180" w:line="264" w:lineRule="auto"/>
      <w:ind w:left="360" w:hanging="360"/>
    </w:pPr>
    <w:rPr>
      <w:rFonts w:asciiTheme="minorHAnsi" w:eastAsiaTheme="minorHAnsi" w:hAnsiTheme="minorHAnsi" w:cs="Times New Roman"/>
      <w:kern w:val="24"/>
      <w:sz w:val="23"/>
      <w:szCs w:val="20"/>
      <w:lang w:eastAsia="de-CH"/>
      <w14:ligatures w14:val="standardContextual"/>
    </w:rPr>
  </w:style>
  <w:style w:type="paragraph" w:styleId="Liste2">
    <w:name w:val="List 2"/>
    <w:basedOn w:val="Standard"/>
    <w:uiPriority w:val="99"/>
    <w:semiHidden/>
    <w:unhideWhenUsed/>
    <w:rsid w:val="00401A6B"/>
    <w:pPr>
      <w:spacing w:after="180" w:line="264" w:lineRule="auto"/>
      <w:ind w:left="720" w:hanging="360"/>
    </w:pPr>
    <w:rPr>
      <w:rFonts w:asciiTheme="minorHAnsi" w:eastAsiaTheme="minorHAnsi" w:hAnsiTheme="minorHAnsi" w:cs="Times New Roman"/>
      <w:kern w:val="24"/>
      <w:sz w:val="23"/>
      <w:szCs w:val="20"/>
      <w:lang w:eastAsia="de-CH"/>
      <w14:ligatures w14:val="standardContextual"/>
    </w:rPr>
  </w:style>
  <w:style w:type="paragraph" w:styleId="Aufzhlungszeichen">
    <w:name w:val="List Bullet"/>
    <w:basedOn w:val="Standard"/>
    <w:uiPriority w:val="1"/>
    <w:unhideWhenUsed/>
    <w:qFormat/>
    <w:rsid w:val="00401A6B"/>
    <w:pPr>
      <w:numPr>
        <w:numId w:val="3"/>
      </w:numPr>
      <w:spacing w:after="180" w:line="264" w:lineRule="auto"/>
    </w:pPr>
    <w:rPr>
      <w:rFonts w:asciiTheme="minorHAnsi" w:eastAsiaTheme="minorHAnsi" w:hAnsiTheme="minorHAnsi" w:cs="Times New Roman"/>
      <w:kern w:val="24"/>
      <w:sz w:val="24"/>
      <w:szCs w:val="20"/>
      <w:lang w:eastAsia="de-CH"/>
      <w14:ligatures w14:val="standardContextual"/>
    </w:rPr>
  </w:style>
  <w:style w:type="paragraph" w:styleId="Aufzhlungszeichen2">
    <w:name w:val="List Bullet 2"/>
    <w:basedOn w:val="Standard"/>
    <w:uiPriority w:val="99"/>
    <w:unhideWhenUsed/>
    <w:qFormat/>
    <w:rsid w:val="00401A6B"/>
    <w:pPr>
      <w:numPr>
        <w:numId w:val="4"/>
      </w:numPr>
      <w:spacing w:after="180" w:line="264" w:lineRule="auto"/>
    </w:pPr>
    <w:rPr>
      <w:rFonts w:asciiTheme="minorHAnsi" w:eastAsiaTheme="minorHAnsi" w:hAnsiTheme="minorHAnsi" w:cs="Times New Roman"/>
      <w:color w:val="F0A22E" w:themeColor="accent1"/>
      <w:kern w:val="24"/>
      <w:sz w:val="23"/>
      <w:szCs w:val="20"/>
      <w:lang w:eastAsia="de-CH"/>
      <w14:ligatures w14:val="standardContextual"/>
    </w:rPr>
  </w:style>
  <w:style w:type="paragraph" w:styleId="Aufzhlungszeichen3">
    <w:name w:val="List Bullet 3"/>
    <w:basedOn w:val="Standard"/>
    <w:uiPriority w:val="99"/>
    <w:unhideWhenUsed/>
    <w:qFormat/>
    <w:rsid w:val="00401A6B"/>
    <w:pPr>
      <w:numPr>
        <w:numId w:val="5"/>
      </w:numPr>
      <w:spacing w:after="180" w:line="264" w:lineRule="auto"/>
    </w:pPr>
    <w:rPr>
      <w:rFonts w:asciiTheme="minorHAnsi" w:eastAsiaTheme="minorHAnsi" w:hAnsiTheme="minorHAnsi" w:cs="Times New Roman"/>
      <w:color w:val="A5644E" w:themeColor="accent2"/>
      <w:kern w:val="24"/>
      <w:sz w:val="23"/>
      <w:szCs w:val="20"/>
      <w:lang w:eastAsia="de-CH"/>
      <w14:ligatures w14:val="standardContextual"/>
    </w:rPr>
  </w:style>
  <w:style w:type="paragraph" w:styleId="Aufzhlungszeichen4">
    <w:name w:val="List Bullet 4"/>
    <w:basedOn w:val="Standard"/>
    <w:uiPriority w:val="99"/>
    <w:unhideWhenUsed/>
    <w:qFormat/>
    <w:rsid w:val="00401A6B"/>
    <w:pPr>
      <w:numPr>
        <w:numId w:val="6"/>
      </w:numPr>
      <w:spacing w:after="180" w:line="264" w:lineRule="auto"/>
    </w:pPr>
    <w:rPr>
      <w:rFonts w:asciiTheme="minorHAnsi" w:eastAsiaTheme="minorHAnsi" w:hAnsiTheme="minorHAnsi" w:cs="Times New Roman"/>
      <w:caps/>
      <w:spacing w:val="4"/>
      <w:kern w:val="24"/>
      <w:sz w:val="23"/>
      <w:szCs w:val="20"/>
      <w:lang w:eastAsia="de-CH"/>
      <w14:ligatures w14:val="standardContextual"/>
    </w:rPr>
  </w:style>
  <w:style w:type="paragraph" w:styleId="Aufzhlungszeichen5">
    <w:name w:val="List Bullet 5"/>
    <w:basedOn w:val="Standard"/>
    <w:uiPriority w:val="99"/>
    <w:unhideWhenUsed/>
    <w:qFormat/>
    <w:rsid w:val="00401A6B"/>
    <w:pPr>
      <w:numPr>
        <w:numId w:val="7"/>
      </w:numPr>
      <w:spacing w:after="180" w:line="264" w:lineRule="auto"/>
    </w:pPr>
    <w:rPr>
      <w:rFonts w:asciiTheme="minorHAnsi" w:eastAsiaTheme="minorHAnsi" w:hAnsiTheme="minorHAnsi" w:cs="Times New Roman"/>
      <w:kern w:val="24"/>
      <w:sz w:val="23"/>
      <w:szCs w:val="20"/>
      <w:lang w:eastAsia="de-CH"/>
      <w14:ligatures w14:val="standardContextual"/>
    </w:rPr>
  </w:style>
  <w:style w:type="paragraph" w:styleId="Listenabsatz">
    <w:name w:val="List Paragraph"/>
    <w:basedOn w:val="Standard"/>
    <w:uiPriority w:val="34"/>
    <w:unhideWhenUsed/>
    <w:qFormat/>
    <w:rsid w:val="00401A6B"/>
    <w:pPr>
      <w:spacing w:after="180" w:line="264" w:lineRule="auto"/>
      <w:ind w:left="720"/>
      <w:contextualSpacing/>
    </w:pPr>
    <w:rPr>
      <w:rFonts w:asciiTheme="minorHAnsi" w:eastAsiaTheme="minorHAnsi" w:hAnsiTheme="minorHAnsi" w:cs="Times New Roman"/>
      <w:kern w:val="24"/>
      <w:sz w:val="23"/>
      <w:szCs w:val="20"/>
      <w:lang w:eastAsia="de-CH"/>
      <w14:ligatures w14:val="standardContextual"/>
    </w:rPr>
  </w:style>
  <w:style w:type="numbering" w:customStyle="1" w:styleId="Galathea-Listentyp">
    <w:name w:val="Galathea-Listentyp"/>
    <w:uiPriority w:val="99"/>
    <w:rsid w:val="00401A6B"/>
    <w:pPr>
      <w:numPr>
        <w:numId w:val="2"/>
      </w:numPr>
    </w:pPr>
  </w:style>
  <w:style w:type="table" w:styleId="Tabellenraster">
    <w:name w:val="Table Grid"/>
    <w:basedOn w:val="NormaleTabelle"/>
    <w:uiPriority w:val="59"/>
    <w:rsid w:val="00401A6B"/>
    <w:pPr>
      <w:spacing w:after="0" w:line="240" w:lineRule="auto"/>
    </w:pPr>
    <w:rPr>
      <w:rFonts w:eastAsiaTheme="minorHAnsi" w:cstheme="minorHAnsi"/>
      <w:kern w:val="24"/>
      <w:sz w:val="24"/>
      <w:szCs w:val="24"/>
      <w:lang w:eastAsia="de-CH"/>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chtsgrundlagenverzeichnis">
    <w:name w:val="table of authorities"/>
    <w:basedOn w:val="Standard"/>
    <w:next w:val="Standard"/>
    <w:uiPriority w:val="99"/>
    <w:unhideWhenUsed/>
    <w:rsid w:val="00401A6B"/>
    <w:pPr>
      <w:spacing w:after="180" w:line="264" w:lineRule="auto"/>
      <w:ind w:left="220" w:hanging="220"/>
    </w:pPr>
    <w:rPr>
      <w:rFonts w:asciiTheme="minorHAnsi" w:eastAsiaTheme="minorHAnsi" w:hAnsiTheme="minorHAnsi" w:cs="Times New Roman"/>
      <w:kern w:val="24"/>
      <w:sz w:val="23"/>
      <w:szCs w:val="20"/>
      <w:lang w:eastAsia="de-CH"/>
      <w14:ligatures w14:val="standardContextual"/>
    </w:rPr>
  </w:style>
  <w:style w:type="paragraph" w:styleId="Verzeichnis2">
    <w:name w:val="toc 2"/>
    <w:basedOn w:val="Standard"/>
    <w:next w:val="Standard"/>
    <w:autoRedefine/>
    <w:uiPriority w:val="39"/>
    <w:unhideWhenUsed/>
    <w:rsid w:val="00B543CF"/>
    <w:pPr>
      <w:tabs>
        <w:tab w:val="left" w:pos="720"/>
        <w:tab w:val="right" w:leader="dot" w:pos="8630"/>
      </w:tabs>
      <w:spacing w:after="40" w:line="240" w:lineRule="auto"/>
      <w:ind w:left="144"/>
    </w:pPr>
    <w:rPr>
      <w:rFonts w:eastAsiaTheme="minorHAnsi" w:cs="Times New Roman"/>
      <w:noProof/>
      <w:kern w:val="24"/>
      <w:sz w:val="23"/>
      <w:szCs w:val="20"/>
      <w:lang w:eastAsia="de-CH"/>
      <w14:ligatures w14:val="standardContextual"/>
    </w:rPr>
  </w:style>
  <w:style w:type="paragraph" w:styleId="Verzeichnis3">
    <w:name w:val="toc 3"/>
    <w:basedOn w:val="Verzeichnis5"/>
    <w:next w:val="Standard"/>
    <w:autoRedefine/>
    <w:uiPriority w:val="39"/>
    <w:unhideWhenUsed/>
    <w:qFormat/>
    <w:rsid w:val="00B543CF"/>
  </w:style>
  <w:style w:type="paragraph" w:styleId="Verzeichnis4">
    <w:name w:val="toc 4"/>
    <w:basedOn w:val="Verzeichnis1"/>
    <w:next w:val="Standard"/>
    <w:autoRedefine/>
    <w:uiPriority w:val="39"/>
    <w:unhideWhenUsed/>
    <w:qFormat/>
    <w:rsid w:val="00B543CF"/>
  </w:style>
  <w:style w:type="paragraph" w:styleId="Verzeichnis5">
    <w:name w:val="toc 5"/>
    <w:basedOn w:val="Verzeichnis4"/>
    <w:next w:val="Standard"/>
    <w:autoRedefine/>
    <w:uiPriority w:val="39"/>
    <w:unhideWhenUsed/>
    <w:qFormat/>
    <w:rsid w:val="00B543CF"/>
  </w:style>
  <w:style w:type="paragraph" w:styleId="Verzeichnis6">
    <w:name w:val="toc 6"/>
    <w:basedOn w:val="Standard"/>
    <w:next w:val="Standard"/>
    <w:autoRedefine/>
    <w:uiPriority w:val="39"/>
    <w:unhideWhenUsed/>
    <w:qFormat/>
    <w:rsid w:val="00387A6E"/>
    <w:pPr>
      <w:tabs>
        <w:tab w:val="right" w:leader="dot" w:pos="8630"/>
      </w:tabs>
      <w:spacing w:after="40" w:line="240" w:lineRule="auto"/>
      <w:ind w:left="720"/>
    </w:pPr>
    <w:rPr>
      <w:rFonts w:eastAsiaTheme="minorHAnsi" w:cs="Times New Roman"/>
      <w:noProof/>
      <w:kern w:val="24"/>
      <w:sz w:val="23"/>
      <w:szCs w:val="20"/>
      <w:lang w:eastAsia="de-CH"/>
      <w14:ligatures w14:val="standardContextual"/>
    </w:rPr>
  </w:style>
  <w:style w:type="paragraph" w:styleId="Verzeichnis7">
    <w:name w:val="toc 7"/>
    <w:basedOn w:val="Standard"/>
    <w:next w:val="Standard"/>
    <w:autoRedefine/>
    <w:uiPriority w:val="39"/>
    <w:unhideWhenUsed/>
    <w:qFormat/>
    <w:rsid w:val="00387A6E"/>
    <w:pPr>
      <w:tabs>
        <w:tab w:val="right" w:leader="dot" w:pos="8630"/>
      </w:tabs>
      <w:spacing w:after="40" w:line="240" w:lineRule="auto"/>
      <w:ind w:left="864"/>
    </w:pPr>
    <w:rPr>
      <w:rFonts w:eastAsiaTheme="minorHAnsi" w:cs="Times New Roman"/>
      <w:noProof/>
      <w:kern w:val="24"/>
      <w:sz w:val="23"/>
      <w:szCs w:val="20"/>
      <w:lang w:eastAsia="de-CH"/>
      <w14:ligatures w14:val="standardContextual"/>
    </w:rPr>
  </w:style>
  <w:style w:type="paragraph" w:styleId="Verzeichnis8">
    <w:name w:val="toc 8"/>
    <w:basedOn w:val="Standard"/>
    <w:next w:val="Standard"/>
    <w:autoRedefine/>
    <w:uiPriority w:val="39"/>
    <w:unhideWhenUsed/>
    <w:qFormat/>
    <w:rsid w:val="00387A6E"/>
    <w:pPr>
      <w:tabs>
        <w:tab w:val="right" w:leader="dot" w:pos="8630"/>
      </w:tabs>
      <w:spacing w:after="40" w:line="240" w:lineRule="auto"/>
      <w:ind w:left="1008"/>
    </w:pPr>
    <w:rPr>
      <w:rFonts w:eastAsiaTheme="minorHAnsi" w:cs="Times New Roman"/>
      <w:noProof/>
      <w:kern w:val="24"/>
      <w:sz w:val="23"/>
      <w:szCs w:val="20"/>
      <w:lang w:eastAsia="de-CH"/>
      <w14:ligatures w14:val="standardContextual"/>
    </w:rPr>
  </w:style>
  <w:style w:type="paragraph" w:styleId="Verzeichnis9">
    <w:name w:val="toc 9"/>
    <w:basedOn w:val="Standard"/>
    <w:next w:val="Standard"/>
    <w:autoRedefine/>
    <w:uiPriority w:val="39"/>
    <w:unhideWhenUsed/>
    <w:qFormat/>
    <w:rsid w:val="00387A6E"/>
    <w:pPr>
      <w:tabs>
        <w:tab w:val="right" w:leader="dot" w:pos="8630"/>
      </w:tabs>
      <w:spacing w:after="40" w:line="240" w:lineRule="auto"/>
      <w:ind w:left="1152"/>
    </w:pPr>
    <w:rPr>
      <w:rFonts w:eastAsiaTheme="minorHAnsi" w:cs="Times New Roman"/>
      <w:noProof/>
      <w:kern w:val="24"/>
      <w:sz w:val="23"/>
      <w:szCs w:val="20"/>
      <w:lang w:eastAsia="de-CH"/>
      <w14:ligatures w14:val="standardContextual"/>
    </w:rPr>
  </w:style>
  <w:style w:type="paragraph" w:customStyle="1" w:styleId="Kategorie">
    <w:name w:val="Kategorie"/>
    <w:basedOn w:val="Standard"/>
    <w:uiPriority w:val="49"/>
    <w:rsid w:val="00401A6B"/>
    <w:pPr>
      <w:spacing w:after="0" w:line="264" w:lineRule="auto"/>
    </w:pPr>
    <w:rPr>
      <w:rFonts w:asciiTheme="minorHAnsi" w:eastAsiaTheme="minorHAnsi" w:hAnsiTheme="minorHAnsi" w:cs="Times New Roman"/>
      <w:b/>
      <w:kern w:val="24"/>
      <w:sz w:val="24"/>
      <w:szCs w:val="24"/>
      <w:lang w:eastAsia="de-CH"/>
      <w14:ligatures w14:val="standardContextual"/>
    </w:rPr>
  </w:style>
  <w:style w:type="paragraph" w:customStyle="1" w:styleId="Firmenname">
    <w:name w:val="Firmenname"/>
    <w:basedOn w:val="Standard"/>
    <w:uiPriority w:val="49"/>
    <w:rsid w:val="00401A6B"/>
    <w:pPr>
      <w:spacing w:after="0" w:line="264" w:lineRule="auto"/>
    </w:pPr>
    <w:rPr>
      <w:rFonts w:asciiTheme="minorHAnsi" w:eastAsiaTheme="minorHAnsi" w:hAnsiTheme="minorHAnsi" w:cstheme="minorHAnsi"/>
      <w:kern w:val="24"/>
      <w:sz w:val="36"/>
      <w:szCs w:val="36"/>
      <w:lang w:eastAsia="de-CH"/>
      <w14:ligatures w14:val="standardContextual"/>
    </w:rPr>
  </w:style>
  <w:style w:type="paragraph" w:customStyle="1" w:styleId="Fuzeile-Gerade">
    <w:name w:val="Fußzeile - Gerade"/>
    <w:basedOn w:val="Standard"/>
    <w:unhideWhenUsed/>
    <w:qFormat/>
    <w:rsid w:val="00401A6B"/>
    <w:pPr>
      <w:pBdr>
        <w:top w:val="single" w:sz="4" w:space="1" w:color="F0A22E" w:themeColor="accent1"/>
      </w:pBdr>
      <w:spacing w:after="180" w:line="264" w:lineRule="auto"/>
    </w:pPr>
    <w:rPr>
      <w:rFonts w:asciiTheme="minorHAnsi" w:eastAsiaTheme="minorHAnsi" w:hAnsiTheme="minorHAnsi" w:cs="Times New Roman"/>
      <w:color w:val="4E3B30" w:themeColor="text2"/>
      <w:kern w:val="24"/>
      <w:sz w:val="20"/>
      <w:szCs w:val="20"/>
      <w:lang w:eastAsia="de-CH"/>
      <w14:ligatures w14:val="standardContextual"/>
    </w:rPr>
  </w:style>
  <w:style w:type="paragraph" w:customStyle="1" w:styleId="Fuzeile-Ungerade">
    <w:name w:val="Fußzeile - Ungerade"/>
    <w:basedOn w:val="Standard"/>
    <w:unhideWhenUsed/>
    <w:qFormat/>
    <w:rsid w:val="00401A6B"/>
    <w:pPr>
      <w:pBdr>
        <w:top w:val="single" w:sz="4" w:space="1" w:color="F0A22E" w:themeColor="accent1"/>
      </w:pBdr>
      <w:spacing w:after="180" w:line="264" w:lineRule="auto"/>
      <w:jc w:val="right"/>
    </w:pPr>
    <w:rPr>
      <w:rFonts w:asciiTheme="minorHAnsi" w:eastAsiaTheme="minorHAnsi" w:hAnsiTheme="minorHAnsi" w:cs="Times New Roman"/>
      <w:color w:val="4E3B30" w:themeColor="text2"/>
      <w:kern w:val="24"/>
      <w:sz w:val="20"/>
      <w:szCs w:val="20"/>
      <w:lang w:eastAsia="de-CH"/>
      <w14:ligatures w14:val="standardContextual"/>
    </w:rPr>
  </w:style>
  <w:style w:type="paragraph" w:customStyle="1" w:styleId="Kopfzeile-Gerade">
    <w:name w:val="Kopfzeile - Gerade"/>
    <w:basedOn w:val="Standard"/>
    <w:unhideWhenUsed/>
    <w:qFormat/>
    <w:rsid w:val="00401A6B"/>
    <w:pPr>
      <w:pBdr>
        <w:bottom w:val="single" w:sz="4" w:space="1" w:color="F0A22E" w:themeColor="accent1"/>
      </w:pBdr>
      <w:spacing w:after="0" w:line="240" w:lineRule="auto"/>
    </w:pPr>
    <w:rPr>
      <w:rFonts w:asciiTheme="minorHAnsi" w:eastAsia="Times New Roman" w:hAnsiTheme="minorHAnsi" w:cs="Times New Roman"/>
      <w:b/>
      <w:color w:val="4E3B30" w:themeColor="text2"/>
      <w:kern w:val="24"/>
      <w:sz w:val="20"/>
      <w:szCs w:val="24"/>
      <w:lang w:eastAsia="de-CH"/>
      <w14:ligatures w14:val="standardContextual"/>
    </w:rPr>
  </w:style>
  <w:style w:type="paragraph" w:customStyle="1" w:styleId="Kopfzeile-Ungerade">
    <w:name w:val="Kopfzeile - Ungerade"/>
    <w:basedOn w:val="Standard"/>
    <w:unhideWhenUsed/>
    <w:qFormat/>
    <w:rsid w:val="00401A6B"/>
    <w:pPr>
      <w:pBdr>
        <w:bottom w:val="single" w:sz="4" w:space="1" w:color="A6A6A6" w:themeColor="background1" w:themeShade="A6"/>
      </w:pBdr>
      <w:spacing w:after="0" w:line="240" w:lineRule="auto"/>
      <w:jc w:val="right"/>
    </w:pPr>
    <w:rPr>
      <w:rFonts w:asciiTheme="minorHAnsi" w:eastAsia="Times New Roman" w:hAnsiTheme="minorHAnsi" w:cs="Times New Roman"/>
      <w:b/>
      <w:color w:val="4E3B30" w:themeColor="text2"/>
      <w:kern w:val="24"/>
      <w:sz w:val="20"/>
      <w:szCs w:val="24"/>
      <w:lang w:eastAsia="de-CH"/>
      <w14:ligatures w14:val="standardContextual"/>
    </w:rPr>
  </w:style>
  <w:style w:type="paragraph" w:customStyle="1" w:styleId="KeinAbstand">
    <w:name w:val="KeinAbstand"/>
    <w:basedOn w:val="Standard"/>
    <w:qFormat/>
    <w:rsid w:val="00401A6B"/>
    <w:pPr>
      <w:framePr w:wrap="auto" w:hAnchor="page" w:xAlign="center" w:yAlign="top"/>
      <w:spacing w:after="0" w:line="240" w:lineRule="auto"/>
      <w:suppressOverlap/>
    </w:pPr>
    <w:rPr>
      <w:rFonts w:asciiTheme="minorHAnsi" w:eastAsiaTheme="minorHAnsi" w:hAnsiTheme="minorHAnsi" w:cs="Times New Roman"/>
      <w:kern w:val="24"/>
      <w:sz w:val="23"/>
      <w:szCs w:val="120"/>
      <w:lang w:eastAsia="de-CH"/>
      <w14:ligatures w14:val="standardContextual"/>
    </w:rPr>
  </w:style>
  <w:style w:type="character" w:styleId="Funotenzeichen">
    <w:name w:val="footnote reference"/>
    <w:basedOn w:val="Absatz-Standardschriftart"/>
    <w:uiPriority w:val="99"/>
    <w:unhideWhenUsed/>
    <w:rsid w:val="00401A6B"/>
    <w:rPr>
      <w:vertAlign w:val="superscript"/>
    </w:rPr>
  </w:style>
  <w:style w:type="paragraph" w:styleId="Funotentext">
    <w:name w:val="footnote text"/>
    <w:basedOn w:val="Standard"/>
    <w:link w:val="FunotentextZchn"/>
    <w:uiPriority w:val="99"/>
    <w:unhideWhenUsed/>
    <w:rsid w:val="00401A6B"/>
    <w:pPr>
      <w:spacing w:before="40" w:after="0" w:line="240" w:lineRule="auto"/>
      <w:jc w:val="both"/>
    </w:pPr>
    <w:rPr>
      <w:rFonts w:asciiTheme="minorHAnsi" w:eastAsiaTheme="minorHAnsi" w:hAnsiTheme="minorHAnsi"/>
      <w:color w:val="595959" w:themeColor="text1" w:themeTint="A6"/>
      <w:kern w:val="20"/>
      <w:sz w:val="20"/>
      <w:szCs w:val="20"/>
      <w:lang w:eastAsia="de-CH"/>
    </w:rPr>
  </w:style>
  <w:style w:type="character" w:customStyle="1" w:styleId="FunotentextZchn">
    <w:name w:val="Fußnotentext Zchn"/>
    <w:basedOn w:val="Absatz-Standardschriftart"/>
    <w:link w:val="Funotentext"/>
    <w:uiPriority w:val="99"/>
    <w:rsid w:val="00401A6B"/>
    <w:rPr>
      <w:rFonts w:eastAsiaTheme="minorHAnsi"/>
      <w:color w:val="595959" w:themeColor="text1" w:themeTint="A6"/>
      <w:kern w:val="20"/>
      <w:sz w:val="20"/>
      <w:szCs w:val="20"/>
      <w:lang w:eastAsia="de-CH"/>
    </w:rPr>
  </w:style>
  <w:style w:type="paragraph" w:styleId="Abbildungsverzeichnis">
    <w:name w:val="table of figures"/>
    <w:basedOn w:val="Standard"/>
    <w:next w:val="Standard"/>
    <w:uiPriority w:val="99"/>
    <w:unhideWhenUsed/>
    <w:rsid w:val="00401A6B"/>
    <w:pPr>
      <w:spacing w:after="0" w:line="264" w:lineRule="auto"/>
    </w:pPr>
    <w:rPr>
      <w:rFonts w:asciiTheme="minorHAnsi" w:eastAsiaTheme="minorHAnsi" w:hAnsiTheme="minorHAnsi" w:cs="Times New Roman"/>
      <w:kern w:val="24"/>
      <w:sz w:val="23"/>
      <w:szCs w:val="20"/>
      <w:lang w:eastAsia="de-CH"/>
      <w14:ligatures w14:val="standardContextual"/>
    </w:rPr>
  </w:style>
  <w:style w:type="paragraph" w:styleId="Index1">
    <w:name w:val="index 1"/>
    <w:basedOn w:val="Standard"/>
    <w:next w:val="Standard"/>
    <w:autoRedefine/>
    <w:uiPriority w:val="99"/>
    <w:semiHidden/>
    <w:unhideWhenUsed/>
    <w:rsid w:val="00401A6B"/>
    <w:pPr>
      <w:spacing w:after="0" w:line="240" w:lineRule="auto"/>
      <w:ind w:left="230" w:hanging="230"/>
    </w:pPr>
    <w:rPr>
      <w:rFonts w:asciiTheme="minorHAnsi" w:eastAsiaTheme="minorHAnsi" w:hAnsiTheme="minorHAnsi" w:cs="Times New Roman"/>
      <w:kern w:val="24"/>
      <w:sz w:val="23"/>
      <w:szCs w:val="20"/>
      <w:lang w:eastAsia="de-CH"/>
      <w14:ligatures w14:val="standardContextual"/>
    </w:rPr>
  </w:style>
  <w:style w:type="paragraph" w:customStyle="1" w:styleId="Angebot">
    <w:name w:val="Angebot"/>
    <w:basedOn w:val="Standard"/>
    <w:next w:val="Standard"/>
    <w:link w:val="ZitatZeichen"/>
    <w:uiPriority w:val="9"/>
    <w:unhideWhenUsed/>
    <w:qFormat/>
    <w:rsid w:val="00401A6B"/>
    <w:pPr>
      <w:spacing w:before="240" w:after="240" w:line="288" w:lineRule="auto"/>
      <w:ind w:left="720" w:right="720"/>
      <w:jc w:val="both"/>
    </w:pPr>
    <w:rPr>
      <w:rFonts w:asciiTheme="minorHAnsi" w:eastAsiaTheme="minorHAnsi" w:hAnsiTheme="minorHAnsi"/>
      <w:i/>
      <w:iCs/>
      <w:color w:val="F0A22E" w:themeColor="accent1"/>
      <w:kern w:val="20"/>
      <w:sz w:val="28"/>
      <w:szCs w:val="20"/>
      <w:lang w:eastAsia="de-CH"/>
    </w:rPr>
  </w:style>
  <w:style w:type="character" w:customStyle="1" w:styleId="ZitatZeichen">
    <w:name w:val="Zitat Zeichen"/>
    <w:basedOn w:val="Absatz-Standardschriftart"/>
    <w:link w:val="Angebot"/>
    <w:uiPriority w:val="9"/>
    <w:rsid w:val="00401A6B"/>
    <w:rPr>
      <w:rFonts w:eastAsiaTheme="minorHAnsi"/>
      <w:i/>
      <w:iCs/>
      <w:color w:val="F0A22E" w:themeColor="accent1"/>
      <w:kern w:val="20"/>
      <w:sz w:val="28"/>
      <w:szCs w:val="20"/>
      <w:lang w:eastAsia="de-CH"/>
    </w:rPr>
  </w:style>
  <w:style w:type="paragraph" w:customStyle="1" w:styleId="Literaturverweise">
    <w:name w:val="Literaturverweise"/>
    <w:basedOn w:val="Standard"/>
    <w:next w:val="Standard"/>
    <w:uiPriority w:val="37"/>
    <w:semiHidden/>
    <w:unhideWhenUsed/>
    <w:rsid w:val="00401A6B"/>
    <w:pPr>
      <w:spacing w:before="40" w:after="160" w:line="288" w:lineRule="auto"/>
      <w:jc w:val="both"/>
    </w:pPr>
    <w:rPr>
      <w:rFonts w:asciiTheme="minorHAnsi" w:eastAsiaTheme="minorHAnsi" w:hAnsiTheme="minorHAnsi"/>
      <w:color w:val="595959" w:themeColor="text1" w:themeTint="A6"/>
      <w:kern w:val="20"/>
      <w:sz w:val="20"/>
      <w:szCs w:val="20"/>
      <w:lang w:eastAsia="de-CH"/>
    </w:rPr>
  </w:style>
  <w:style w:type="paragraph" w:styleId="Blocktext">
    <w:name w:val="Block Text"/>
    <w:basedOn w:val="Standard"/>
    <w:uiPriority w:val="99"/>
    <w:semiHidden/>
    <w:unhideWhenUsed/>
    <w:rsid w:val="00401A6B"/>
    <w:pPr>
      <w:pBdr>
        <w:top w:val="single" w:sz="2" w:space="10" w:color="F0A22E" w:themeColor="accent1" w:frame="1"/>
        <w:left w:val="single" w:sz="2" w:space="10" w:color="F0A22E" w:themeColor="accent1" w:frame="1"/>
        <w:bottom w:val="single" w:sz="2" w:space="10" w:color="F0A22E" w:themeColor="accent1" w:frame="1"/>
        <w:right w:val="single" w:sz="2" w:space="10" w:color="F0A22E" w:themeColor="accent1" w:frame="1"/>
      </w:pBdr>
      <w:spacing w:before="40" w:after="160" w:line="288" w:lineRule="auto"/>
      <w:ind w:left="1152" w:right="1152"/>
      <w:jc w:val="both"/>
    </w:pPr>
    <w:rPr>
      <w:rFonts w:asciiTheme="minorHAnsi" w:eastAsiaTheme="minorHAnsi" w:hAnsiTheme="minorHAnsi"/>
      <w:i/>
      <w:iCs/>
      <w:color w:val="F0A22E" w:themeColor="accent1"/>
      <w:kern w:val="20"/>
      <w:sz w:val="20"/>
      <w:szCs w:val="20"/>
      <w:lang w:eastAsia="de-CH"/>
    </w:rPr>
  </w:style>
  <w:style w:type="paragraph" w:styleId="Textkrper">
    <w:name w:val="Body Text"/>
    <w:basedOn w:val="Standard"/>
    <w:link w:val="TextkrperZchn"/>
    <w:uiPriority w:val="99"/>
    <w:semiHidden/>
    <w:unhideWhenUsed/>
    <w:rsid w:val="00401A6B"/>
    <w:pPr>
      <w:spacing w:before="40" w:after="120" w:line="288" w:lineRule="auto"/>
      <w:jc w:val="both"/>
    </w:pPr>
    <w:rPr>
      <w:rFonts w:asciiTheme="minorHAnsi" w:eastAsiaTheme="minorHAnsi" w:hAnsiTheme="minorHAnsi"/>
      <w:color w:val="595959" w:themeColor="text1" w:themeTint="A6"/>
      <w:kern w:val="20"/>
      <w:sz w:val="20"/>
      <w:szCs w:val="20"/>
      <w:lang w:eastAsia="de-CH"/>
    </w:rPr>
  </w:style>
  <w:style w:type="character" w:customStyle="1" w:styleId="TextkrperZchn">
    <w:name w:val="Textkörper Zchn"/>
    <w:basedOn w:val="Absatz-Standardschriftart"/>
    <w:link w:val="Textkrper"/>
    <w:uiPriority w:val="99"/>
    <w:semiHidden/>
    <w:rsid w:val="00401A6B"/>
    <w:rPr>
      <w:rFonts w:eastAsiaTheme="minorHAnsi"/>
      <w:color w:val="595959" w:themeColor="text1" w:themeTint="A6"/>
      <w:kern w:val="20"/>
      <w:sz w:val="20"/>
      <w:szCs w:val="20"/>
      <w:lang w:eastAsia="de-CH"/>
    </w:rPr>
  </w:style>
  <w:style w:type="paragraph" w:styleId="Textkrper2">
    <w:name w:val="Body Text 2"/>
    <w:basedOn w:val="Standard"/>
    <w:link w:val="Textkrper2Zchn"/>
    <w:uiPriority w:val="99"/>
    <w:semiHidden/>
    <w:unhideWhenUsed/>
    <w:rsid w:val="00401A6B"/>
    <w:pPr>
      <w:spacing w:before="40" w:after="120" w:line="480" w:lineRule="auto"/>
      <w:jc w:val="both"/>
    </w:pPr>
    <w:rPr>
      <w:rFonts w:asciiTheme="minorHAnsi" w:eastAsiaTheme="minorHAnsi" w:hAnsiTheme="minorHAnsi"/>
      <w:color w:val="595959" w:themeColor="text1" w:themeTint="A6"/>
      <w:kern w:val="20"/>
      <w:sz w:val="20"/>
      <w:szCs w:val="20"/>
      <w:lang w:eastAsia="de-CH"/>
    </w:rPr>
  </w:style>
  <w:style w:type="character" w:customStyle="1" w:styleId="Textkrper2Zchn">
    <w:name w:val="Textkörper 2 Zchn"/>
    <w:basedOn w:val="Absatz-Standardschriftart"/>
    <w:link w:val="Textkrper2"/>
    <w:uiPriority w:val="99"/>
    <w:semiHidden/>
    <w:rsid w:val="00401A6B"/>
    <w:rPr>
      <w:rFonts w:eastAsiaTheme="minorHAnsi"/>
      <w:color w:val="595959" w:themeColor="text1" w:themeTint="A6"/>
      <w:kern w:val="20"/>
      <w:sz w:val="20"/>
      <w:szCs w:val="20"/>
      <w:lang w:eastAsia="de-CH"/>
    </w:rPr>
  </w:style>
  <w:style w:type="paragraph" w:styleId="Textkrper3">
    <w:name w:val="Body Text 3"/>
    <w:basedOn w:val="Standard"/>
    <w:link w:val="Textkrper3Zchn"/>
    <w:uiPriority w:val="99"/>
    <w:semiHidden/>
    <w:unhideWhenUsed/>
    <w:rsid w:val="00401A6B"/>
    <w:pPr>
      <w:spacing w:before="40" w:after="120" w:line="288" w:lineRule="auto"/>
      <w:jc w:val="both"/>
    </w:pPr>
    <w:rPr>
      <w:rFonts w:asciiTheme="minorHAnsi" w:eastAsiaTheme="minorHAnsi" w:hAnsiTheme="minorHAnsi"/>
      <w:color w:val="595959" w:themeColor="text1" w:themeTint="A6"/>
      <w:kern w:val="20"/>
      <w:sz w:val="16"/>
      <w:szCs w:val="20"/>
      <w:lang w:eastAsia="de-CH"/>
    </w:rPr>
  </w:style>
  <w:style w:type="character" w:customStyle="1" w:styleId="Textkrper3Zchn">
    <w:name w:val="Textkörper 3 Zchn"/>
    <w:basedOn w:val="Absatz-Standardschriftart"/>
    <w:link w:val="Textkrper3"/>
    <w:uiPriority w:val="99"/>
    <w:semiHidden/>
    <w:rsid w:val="00401A6B"/>
    <w:rPr>
      <w:rFonts w:eastAsiaTheme="minorHAnsi"/>
      <w:color w:val="595959" w:themeColor="text1" w:themeTint="A6"/>
      <w:kern w:val="20"/>
      <w:sz w:val="16"/>
      <w:szCs w:val="20"/>
      <w:lang w:eastAsia="de-CH"/>
    </w:rPr>
  </w:style>
  <w:style w:type="paragraph" w:styleId="Textkrper-Erstzeileneinzug">
    <w:name w:val="Body Text First Indent"/>
    <w:basedOn w:val="Textkrper"/>
    <w:link w:val="Textkrper-ErstzeileneinzugZchn"/>
    <w:uiPriority w:val="99"/>
    <w:semiHidden/>
    <w:unhideWhenUsed/>
    <w:rsid w:val="00401A6B"/>
    <w:pPr>
      <w:spacing w:after="200"/>
      <w:ind w:firstLine="360"/>
    </w:pPr>
  </w:style>
  <w:style w:type="character" w:customStyle="1" w:styleId="Textkrper-ErstzeileneinzugZchn">
    <w:name w:val="Textkörper-Erstzeileneinzug Zchn"/>
    <w:basedOn w:val="TextkrperZchn"/>
    <w:link w:val="Textkrper-Erstzeileneinzug"/>
    <w:uiPriority w:val="99"/>
    <w:semiHidden/>
    <w:rsid w:val="00401A6B"/>
    <w:rPr>
      <w:rFonts w:eastAsiaTheme="minorHAnsi"/>
      <w:color w:val="595959" w:themeColor="text1" w:themeTint="A6"/>
      <w:kern w:val="20"/>
      <w:sz w:val="20"/>
      <w:szCs w:val="20"/>
      <w:lang w:eastAsia="de-CH"/>
    </w:rPr>
  </w:style>
  <w:style w:type="paragraph" w:styleId="Textkrper-Zeileneinzug">
    <w:name w:val="Body Text Indent"/>
    <w:basedOn w:val="Standard"/>
    <w:link w:val="Textkrper-ZeileneinzugZchn"/>
    <w:uiPriority w:val="99"/>
    <w:semiHidden/>
    <w:unhideWhenUsed/>
    <w:rsid w:val="00401A6B"/>
    <w:pPr>
      <w:spacing w:before="40" w:after="120" w:line="288" w:lineRule="auto"/>
      <w:ind w:left="360"/>
      <w:jc w:val="both"/>
    </w:pPr>
    <w:rPr>
      <w:rFonts w:asciiTheme="minorHAnsi" w:eastAsiaTheme="minorHAnsi" w:hAnsiTheme="minorHAnsi"/>
      <w:color w:val="595959" w:themeColor="text1" w:themeTint="A6"/>
      <w:kern w:val="20"/>
      <w:sz w:val="20"/>
      <w:szCs w:val="20"/>
      <w:lang w:eastAsia="de-CH"/>
    </w:rPr>
  </w:style>
  <w:style w:type="character" w:customStyle="1" w:styleId="Textkrper-ZeileneinzugZchn">
    <w:name w:val="Textkörper-Zeileneinzug Zchn"/>
    <w:basedOn w:val="Absatz-Standardschriftart"/>
    <w:link w:val="Textkrper-Zeileneinzug"/>
    <w:uiPriority w:val="99"/>
    <w:semiHidden/>
    <w:rsid w:val="00401A6B"/>
    <w:rPr>
      <w:rFonts w:eastAsiaTheme="minorHAnsi"/>
      <w:color w:val="595959" w:themeColor="text1" w:themeTint="A6"/>
      <w:kern w:val="20"/>
      <w:sz w:val="20"/>
      <w:szCs w:val="20"/>
      <w:lang w:eastAsia="de-CH"/>
    </w:rPr>
  </w:style>
  <w:style w:type="paragraph" w:styleId="Textkrper-Erstzeileneinzug2">
    <w:name w:val="Body Text First Indent 2"/>
    <w:basedOn w:val="Textkrper-Zeileneinzug"/>
    <w:link w:val="Textkrper-Erstzeileneinzug2Zchn"/>
    <w:uiPriority w:val="99"/>
    <w:semiHidden/>
    <w:unhideWhenUsed/>
    <w:rsid w:val="00401A6B"/>
    <w:pPr>
      <w:spacing w:after="200"/>
      <w:ind w:firstLine="360"/>
    </w:pPr>
  </w:style>
  <w:style w:type="character" w:customStyle="1" w:styleId="Textkrper-Erstzeileneinzug2Zchn">
    <w:name w:val="Textkörper-Erstzeileneinzug 2 Zchn"/>
    <w:basedOn w:val="Textkrper-ZeileneinzugZchn"/>
    <w:link w:val="Textkrper-Erstzeileneinzug2"/>
    <w:uiPriority w:val="99"/>
    <w:semiHidden/>
    <w:rsid w:val="00401A6B"/>
    <w:rPr>
      <w:rFonts w:eastAsiaTheme="minorHAnsi"/>
      <w:color w:val="595959" w:themeColor="text1" w:themeTint="A6"/>
      <w:kern w:val="20"/>
      <w:sz w:val="20"/>
      <w:szCs w:val="20"/>
      <w:lang w:eastAsia="de-CH"/>
    </w:rPr>
  </w:style>
  <w:style w:type="paragraph" w:styleId="Textkrper-Einzug2">
    <w:name w:val="Body Text Indent 2"/>
    <w:basedOn w:val="Standard"/>
    <w:link w:val="Textkrper-Einzug2Zchn"/>
    <w:uiPriority w:val="99"/>
    <w:semiHidden/>
    <w:unhideWhenUsed/>
    <w:rsid w:val="00401A6B"/>
    <w:pPr>
      <w:spacing w:before="40" w:after="120" w:line="480" w:lineRule="auto"/>
      <w:ind w:left="360"/>
      <w:jc w:val="both"/>
    </w:pPr>
    <w:rPr>
      <w:rFonts w:asciiTheme="minorHAnsi" w:eastAsiaTheme="minorHAnsi" w:hAnsiTheme="minorHAnsi"/>
      <w:color w:val="595959" w:themeColor="text1" w:themeTint="A6"/>
      <w:kern w:val="20"/>
      <w:sz w:val="20"/>
      <w:szCs w:val="20"/>
      <w:lang w:eastAsia="de-CH"/>
    </w:rPr>
  </w:style>
  <w:style w:type="character" w:customStyle="1" w:styleId="Textkrper-Einzug2Zchn">
    <w:name w:val="Textkörper-Einzug 2 Zchn"/>
    <w:basedOn w:val="Absatz-Standardschriftart"/>
    <w:link w:val="Textkrper-Einzug2"/>
    <w:uiPriority w:val="99"/>
    <w:semiHidden/>
    <w:rsid w:val="00401A6B"/>
    <w:rPr>
      <w:rFonts w:eastAsiaTheme="minorHAnsi"/>
      <w:color w:val="595959" w:themeColor="text1" w:themeTint="A6"/>
      <w:kern w:val="20"/>
      <w:sz w:val="20"/>
      <w:szCs w:val="20"/>
      <w:lang w:eastAsia="de-CH"/>
    </w:rPr>
  </w:style>
  <w:style w:type="paragraph" w:styleId="Textkrper-Einzug3">
    <w:name w:val="Body Text Indent 3"/>
    <w:basedOn w:val="Standard"/>
    <w:link w:val="Textkrper-Einzug3Zchn"/>
    <w:uiPriority w:val="99"/>
    <w:semiHidden/>
    <w:unhideWhenUsed/>
    <w:rsid w:val="00401A6B"/>
    <w:pPr>
      <w:spacing w:before="40" w:after="120" w:line="288" w:lineRule="auto"/>
      <w:ind w:left="360"/>
      <w:jc w:val="both"/>
    </w:pPr>
    <w:rPr>
      <w:rFonts w:asciiTheme="minorHAnsi" w:eastAsiaTheme="minorHAnsi" w:hAnsiTheme="minorHAnsi"/>
      <w:color w:val="595959" w:themeColor="text1" w:themeTint="A6"/>
      <w:kern w:val="20"/>
      <w:sz w:val="16"/>
      <w:szCs w:val="20"/>
      <w:lang w:eastAsia="de-CH"/>
    </w:rPr>
  </w:style>
  <w:style w:type="character" w:customStyle="1" w:styleId="Textkrper-Einzug3Zchn">
    <w:name w:val="Textkörper-Einzug 3 Zchn"/>
    <w:basedOn w:val="Absatz-Standardschriftart"/>
    <w:link w:val="Textkrper-Einzug3"/>
    <w:uiPriority w:val="99"/>
    <w:semiHidden/>
    <w:rsid w:val="00401A6B"/>
    <w:rPr>
      <w:rFonts w:eastAsiaTheme="minorHAnsi"/>
      <w:color w:val="595959" w:themeColor="text1" w:themeTint="A6"/>
      <w:kern w:val="20"/>
      <w:sz w:val="16"/>
      <w:szCs w:val="20"/>
      <w:lang w:eastAsia="de-CH"/>
    </w:rPr>
  </w:style>
  <w:style w:type="paragraph" w:styleId="Gruformel">
    <w:name w:val="Closing"/>
    <w:basedOn w:val="Standard"/>
    <w:link w:val="GruformelZchn"/>
    <w:uiPriority w:val="99"/>
    <w:semiHidden/>
    <w:unhideWhenUsed/>
    <w:rsid w:val="00401A6B"/>
    <w:pPr>
      <w:spacing w:before="40" w:after="0" w:line="240" w:lineRule="auto"/>
      <w:ind w:left="4320"/>
      <w:jc w:val="both"/>
    </w:pPr>
    <w:rPr>
      <w:rFonts w:asciiTheme="minorHAnsi" w:eastAsiaTheme="minorHAnsi" w:hAnsiTheme="minorHAnsi"/>
      <w:color w:val="595959" w:themeColor="text1" w:themeTint="A6"/>
      <w:kern w:val="20"/>
      <w:sz w:val="20"/>
      <w:szCs w:val="20"/>
      <w:lang w:eastAsia="de-CH"/>
    </w:rPr>
  </w:style>
  <w:style w:type="character" w:customStyle="1" w:styleId="GruformelZchn">
    <w:name w:val="Grußformel Zchn"/>
    <w:basedOn w:val="Absatz-Standardschriftart"/>
    <w:link w:val="Gruformel"/>
    <w:uiPriority w:val="99"/>
    <w:semiHidden/>
    <w:rsid w:val="00401A6B"/>
    <w:rPr>
      <w:rFonts w:eastAsiaTheme="minorHAnsi"/>
      <w:color w:val="595959" w:themeColor="text1" w:themeTint="A6"/>
      <w:kern w:val="20"/>
      <w:sz w:val="20"/>
      <w:szCs w:val="20"/>
      <w:lang w:eastAsia="de-CH"/>
    </w:rPr>
  </w:style>
  <w:style w:type="table" w:styleId="FarbigesRaster">
    <w:name w:val="Colorful Grid"/>
    <w:basedOn w:val="NormaleTabelle"/>
    <w:uiPriority w:val="73"/>
    <w:rsid w:val="00401A6B"/>
    <w:pPr>
      <w:spacing w:before="40" w:after="0" w:line="240" w:lineRule="auto"/>
    </w:pPr>
    <w:rPr>
      <w:rFonts w:eastAsiaTheme="minorHAnsi"/>
      <w:color w:val="000000" w:themeColor="text1"/>
      <w:sz w:val="20"/>
      <w:szCs w:val="20"/>
      <w:lang w:val="de-DE" w:eastAsia="de-CH"/>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customStyle="1" w:styleId="FarbigesRasterAkzent1">
    <w:name w:val="Farbiges Raster;Akzent 1"/>
    <w:basedOn w:val="NormaleTabelle"/>
    <w:uiPriority w:val="73"/>
    <w:rsid w:val="00401A6B"/>
    <w:pPr>
      <w:spacing w:before="40" w:after="0" w:line="240" w:lineRule="auto"/>
    </w:pPr>
    <w:rPr>
      <w:rFonts w:eastAsiaTheme="minorHAnsi"/>
      <w:color w:val="000000" w:themeColor="text1"/>
      <w:sz w:val="20"/>
      <w:szCs w:val="20"/>
      <w:lang w:val="de-DE" w:eastAsia="de-CH"/>
    </w:rPr>
    <w:tblPr>
      <w:tblStyleRowBandSize w:val="1"/>
      <w:tblStyleColBandSize w:val="1"/>
      <w:tblBorders>
        <w:insideH w:val="single" w:sz="4" w:space="0" w:color="FFFFFF" w:themeColor="background1"/>
      </w:tblBorders>
    </w:tblPr>
    <w:tcPr>
      <w:shd w:val="clear" w:color="auto" w:fill="FCECD5" w:themeFill="accent1" w:themeFillTint="33"/>
    </w:tcPr>
    <w:tblStylePr w:type="firstRow">
      <w:rPr>
        <w:b/>
        <w:bCs/>
      </w:rPr>
      <w:tblPr/>
      <w:tcPr>
        <w:shd w:val="clear" w:color="auto" w:fill="F9D9AB" w:themeFill="accent1" w:themeFillTint="66"/>
      </w:tcPr>
    </w:tblStylePr>
    <w:tblStylePr w:type="lastRow">
      <w:rPr>
        <w:b/>
        <w:bCs/>
        <w:color w:val="000000" w:themeColor="text1"/>
      </w:rPr>
      <w:tblPr/>
      <w:tcPr>
        <w:shd w:val="clear" w:color="auto" w:fill="F9D9AB" w:themeFill="accent1" w:themeFillTint="66"/>
      </w:tcPr>
    </w:tblStylePr>
    <w:tblStylePr w:type="firstCol">
      <w:rPr>
        <w:color w:val="FFFFFF" w:themeColor="background1"/>
      </w:rPr>
      <w:tblPr/>
      <w:tcPr>
        <w:shd w:val="clear" w:color="auto" w:fill="C77C0E" w:themeFill="accent1" w:themeFillShade="BF"/>
      </w:tcPr>
    </w:tblStylePr>
    <w:tblStylePr w:type="lastCol">
      <w:rPr>
        <w:color w:val="FFFFFF" w:themeColor="background1"/>
      </w:rPr>
      <w:tblPr/>
      <w:tcPr>
        <w:shd w:val="clear" w:color="auto" w:fill="C77C0E" w:themeFill="accent1" w:themeFillShade="BF"/>
      </w:tcPr>
    </w:tblStylePr>
    <w:tblStylePr w:type="band1Vert">
      <w:tblPr/>
      <w:tcPr>
        <w:shd w:val="clear" w:color="auto" w:fill="F7D096" w:themeFill="accent1" w:themeFillTint="7F"/>
      </w:tcPr>
    </w:tblStylePr>
    <w:tblStylePr w:type="band1Horz">
      <w:tblPr/>
      <w:tcPr>
        <w:shd w:val="clear" w:color="auto" w:fill="F7D096" w:themeFill="accent1" w:themeFillTint="7F"/>
      </w:tcPr>
    </w:tblStylePr>
  </w:style>
  <w:style w:type="table" w:customStyle="1" w:styleId="FarbigesRasterAkzent2">
    <w:name w:val="Farbiges Raster;Akzent 2"/>
    <w:basedOn w:val="NormaleTabelle"/>
    <w:uiPriority w:val="73"/>
    <w:rsid w:val="00401A6B"/>
    <w:pPr>
      <w:spacing w:before="40" w:after="0" w:line="240" w:lineRule="auto"/>
    </w:pPr>
    <w:rPr>
      <w:rFonts w:eastAsiaTheme="minorHAnsi"/>
      <w:color w:val="000000" w:themeColor="text1"/>
      <w:sz w:val="20"/>
      <w:szCs w:val="20"/>
      <w:lang w:val="de-DE" w:eastAsia="de-CH"/>
    </w:rPr>
    <w:tblPr>
      <w:tblStyleRowBandSize w:val="1"/>
      <w:tblStyleColBandSize w:val="1"/>
      <w:tblBorders>
        <w:insideH w:val="single" w:sz="4" w:space="0" w:color="FFFFFF" w:themeColor="background1"/>
      </w:tblBorders>
    </w:tblPr>
    <w:tcPr>
      <w:shd w:val="clear" w:color="auto" w:fill="EDDFDA" w:themeFill="accent2" w:themeFillTint="33"/>
    </w:tcPr>
    <w:tblStylePr w:type="firstRow">
      <w:rPr>
        <w:b/>
        <w:bCs/>
      </w:rPr>
      <w:tblPr/>
      <w:tcPr>
        <w:shd w:val="clear" w:color="auto" w:fill="DCBFB6" w:themeFill="accent2" w:themeFillTint="66"/>
      </w:tcPr>
    </w:tblStylePr>
    <w:tblStylePr w:type="lastRow">
      <w:rPr>
        <w:b/>
        <w:bCs/>
        <w:color w:val="000000" w:themeColor="text1"/>
      </w:rPr>
      <w:tblPr/>
      <w:tcPr>
        <w:shd w:val="clear" w:color="auto" w:fill="DCBFB6" w:themeFill="accent2" w:themeFillTint="66"/>
      </w:tcPr>
    </w:tblStylePr>
    <w:tblStylePr w:type="firstCol">
      <w:rPr>
        <w:color w:val="FFFFFF" w:themeColor="background1"/>
      </w:rPr>
      <w:tblPr/>
      <w:tcPr>
        <w:shd w:val="clear" w:color="auto" w:fill="7B4A3A" w:themeFill="accent2" w:themeFillShade="BF"/>
      </w:tcPr>
    </w:tblStylePr>
    <w:tblStylePr w:type="lastCol">
      <w:rPr>
        <w:color w:val="FFFFFF" w:themeColor="background1"/>
      </w:rPr>
      <w:tblPr/>
      <w:tcPr>
        <w:shd w:val="clear" w:color="auto" w:fill="7B4A3A" w:themeFill="accent2" w:themeFillShade="BF"/>
      </w:tcPr>
    </w:tblStylePr>
    <w:tblStylePr w:type="band1Vert">
      <w:tblPr/>
      <w:tcPr>
        <w:shd w:val="clear" w:color="auto" w:fill="D4B0A4" w:themeFill="accent2" w:themeFillTint="7F"/>
      </w:tcPr>
    </w:tblStylePr>
    <w:tblStylePr w:type="band1Horz">
      <w:tblPr/>
      <w:tcPr>
        <w:shd w:val="clear" w:color="auto" w:fill="D4B0A4" w:themeFill="accent2" w:themeFillTint="7F"/>
      </w:tcPr>
    </w:tblStylePr>
  </w:style>
  <w:style w:type="table" w:customStyle="1" w:styleId="FarbigesRasterAkzent3">
    <w:name w:val="Farbiges Raster;Akzent 3"/>
    <w:basedOn w:val="NormaleTabelle"/>
    <w:uiPriority w:val="73"/>
    <w:rsid w:val="00401A6B"/>
    <w:pPr>
      <w:spacing w:before="40" w:after="0" w:line="240" w:lineRule="auto"/>
    </w:pPr>
    <w:rPr>
      <w:rFonts w:eastAsiaTheme="minorHAnsi"/>
      <w:color w:val="000000" w:themeColor="text1"/>
      <w:sz w:val="20"/>
      <w:szCs w:val="20"/>
      <w:lang w:val="de-DE" w:eastAsia="de-CH"/>
    </w:rPr>
    <w:tblPr>
      <w:tblStyleRowBandSize w:val="1"/>
      <w:tblStyleColBandSize w:val="1"/>
      <w:tblBorders>
        <w:insideH w:val="single" w:sz="4" w:space="0" w:color="FFFFFF" w:themeColor="background1"/>
      </w:tblBorders>
    </w:tblPr>
    <w:tcPr>
      <w:shd w:val="clear" w:color="auto" w:fill="F0E7E5" w:themeFill="accent3" w:themeFillTint="33"/>
    </w:tcPr>
    <w:tblStylePr w:type="firstRow">
      <w:rPr>
        <w:b/>
        <w:bCs/>
      </w:rPr>
      <w:tblPr/>
      <w:tcPr>
        <w:shd w:val="clear" w:color="auto" w:fill="E1D0CC" w:themeFill="accent3" w:themeFillTint="66"/>
      </w:tcPr>
    </w:tblStylePr>
    <w:tblStylePr w:type="lastRow">
      <w:rPr>
        <w:b/>
        <w:bCs/>
        <w:color w:val="000000" w:themeColor="text1"/>
      </w:rPr>
      <w:tblPr/>
      <w:tcPr>
        <w:shd w:val="clear" w:color="auto" w:fill="E1D0CC" w:themeFill="accent3" w:themeFillTint="66"/>
      </w:tcPr>
    </w:tblStylePr>
    <w:tblStylePr w:type="firstCol">
      <w:rPr>
        <w:color w:val="FFFFFF" w:themeColor="background1"/>
      </w:rPr>
      <w:tblPr/>
      <w:tcPr>
        <w:shd w:val="clear" w:color="auto" w:fill="926155" w:themeFill="accent3" w:themeFillShade="BF"/>
      </w:tcPr>
    </w:tblStylePr>
    <w:tblStylePr w:type="lastCol">
      <w:rPr>
        <w:color w:val="FFFFFF" w:themeColor="background1"/>
      </w:rPr>
      <w:tblPr/>
      <w:tcPr>
        <w:shd w:val="clear" w:color="auto" w:fill="926155" w:themeFill="accent3" w:themeFillShade="BF"/>
      </w:tcPr>
    </w:tblStylePr>
    <w:tblStylePr w:type="band1Vert">
      <w:tblPr/>
      <w:tcPr>
        <w:shd w:val="clear" w:color="auto" w:fill="DAC4BF" w:themeFill="accent3" w:themeFillTint="7F"/>
      </w:tcPr>
    </w:tblStylePr>
    <w:tblStylePr w:type="band1Horz">
      <w:tblPr/>
      <w:tcPr>
        <w:shd w:val="clear" w:color="auto" w:fill="DAC4BF" w:themeFill="accent3" w:themeFillTint="7F"/>
      </w:tcPr>
    </w:tblStylePr>
  </w:style>
  <w:style w:type="table" w:customStyle="1" w:styleId="FarbigesRasterAkzent4">
    <w:name w:val="Farbiges Raster;Akzent 4"/>
    <w:basedOn w:val="NormaleTabelle"/>
    <w:uiPriority w:val="73"/>
    <w:rsid w:val="00401A6B"/>
    <w:pPr>
      <w:spacing w:before="40" w:after="0" w:line="240" w:lineRule="auto"/>
    </w:pPr>
    <w:rPr>
      <w:rFonts w:eastAsiaTheme="minorHAnsi"/>
      <w:color w:val="000000" w:themeColor="text1"/>
      <w:sz w:val="20"/>
      <w:szCs w:val="20"/>
      <w:lang w:val="de-DE" w:eastAsia="de-CH"/>
    </w:rPr>
    <w:tblPr>
      <w:tblStyleRowBandSize w:val="1"/>
      <w:tblStyleColBandSize w:val="1"/>
      <w:tblBorders>
        <w:insideH w:val="single" w:sz="4" w:space="0" w:color="FFFFFF" w:themeColor="background1"/>
      </w:tblBorders>
    </w:tblPr>
    <w:tcPr>
      <w:shd w:val="clear" w:color="auto" w:fill="F3EAE1" w:themeFill="accent4" w:themeFillTint="33"/>
    </w:tcPr>
    <w:tblStylePr w:type="firstRow">
      <w:rPr>
        <w:b/>
        <w:bCs/>
      </w:rPr>
      <w:tblPr/>
      <w:tcPr>
        <w:shd w:val="clear" w:color="auto" w:fill="E7D5C4" w:themeFill="accent4" w:themeFillTint="66"/>
      </w:tcPr>
    </w:tblStylePr>
    <w:tblStylePr w:type="lastRow">
      <w:rPr>
        <w:b/>
        <w:bCs/>
        <w:color w:val="000000" w:themeColor="text1"/>
      </w:rPr>
      <w:tblPr/>
      <w:tcPr>
        <w:shd w:val="clear" w:color="auto" w:fill="E7D5C4" w:themeFill="accent4" w:themeFillTint="66"/>
      </w:tcPr>
    </w:tblStylePr>
    <w:tblStylePr w:type="firstCol">
      <w:rPr>
        <w:color w:val="FFFFFF" w:themeColor="background1"/>
      </w:rPr>
      <w:tblPr/>
      <w:tcPr>
        <w:shd w:val="clear" w:color="auto" w:fill="A17142" w:themeFill="accent4" w:themeFillShade="BF"/>
      </w:tcPr>
    </w:tblStylePr>
    <w:tblStylePr w:type="lastCol">
      <w:rPr>
        <w:color w:val="FFFFFF" w:themeColor="background1"/>
      </w:rPr>
      <w:tblPr/>
      <w:tcPr>
        <w:shd w:val="clear" w:color="auto" w:fill="A17142" w:themeFill="accent4" w:themeFillShade="BF"/>
      </w:tcPr>
    </w:tblStylePr>
    <w:tblStylePr w:type="band1Vert">
      <w:tblPr/>
      <w:tcPr>
        <w:shd w:val="clear" w:color="auto" w:fill="E1CBB6" w:themeFill="accent4" w:themeFillTint="7F"/>
      </w:tcPr>
    </w:tblStylePr>
    <w:tblStylePr w:type="band1Horz">
      <w:tblPr/>
      <w:tcPr>
        <w:shd w:val="clear" w:color="auto" w:fill="E1CBB6" w:themeFill="accent4" w:themeFillTint="7F"/>
      </w:tcPr>
    </w:tblStylePr>
  </w:style>
  <w:style w:type="table" w:customStyle="1" w:styleId="FarbigesRasterAkzent5">
    <w:name w:val="Farbiges Raster;Akzent 5"/>
    <w:basedOn w:val="NormaleTabelle"/>
    <w:uiPriority w:val="73"/>
    <w:rsid w:val="00401A6B"/>
    <w:pPr>
      <w:spacing w:before="40" w:after="0" w:line="240" w:lineRule="auto"/>
    </w:pPr>
    <w:rPr>
      <w:rFonts w:eastAsiaTheme="minorHAnsi"/>
      <w:color w:val="000000" w:themeColor="text1"/>
      <w:sz w:val="20"/>
      <w:szCs w:val="20"/>
      <w:lang w:val="de-DE" w:eastAsia="de-CH"/>
    </w:rPr>
    <w:tblPr>
      <w:tblStyleRowBandSize w:val="1"/>
      <w:tblStyleColBandSize w:val="1"/>
      <w:tblBorders>
        <w:insideH w:val="single" w:sz="4" w:space="0" w:color="FFFFFF" w:themeColor="background1"/>
      </w:tblBorders>
    </w:tblPr>
    <w:tcPr>
      <w:shd w:val="clear" w:color="auto" w:fill="ECE9E3" w:themeFill="accent5" w:themeFillTint="33"/>
    </w:tcPr>
    <w:tblStylePr w:type="firstRow">
      <w:rPr>
        <w:b/>
        <w:bCs/>
      </w:rPr>
      <w:tblPr/>
      <w:tcPr>
        <w:shd w:val="clear" w:color="auto" w:fill="D9D4C7" w:themeFill="accent5" w:themeFillTint="66"/>
      </w:tcPr>
    </w:tblStylePr>
    <w:tblStylePr w:type="lastRow">
      <w:rPr>
        <w:b/>
        <w:bCs/>
        <w:color w:val="000000" w:themeColor="text1"/>
      </w:rPr>
      <w:tblPr/>
      <w:tcPr>
        <w:shd w:val="clear" w:color="auto" w:fill="D9D4C7" w:themeFill="accent5" w:themeFillTint="66"/>
      </w:tcPr>
    </w:tblStylePr>
    <w:tblStylePr w:type="firstCol">
      <w:rPr>
        <w:color w:val="FFFFFF" w:themeColor="background1"/>
      </w:rPr>
      <w:tblPr/>
      <w:tcPr>
        <w:shd w:val="clear" w:color="auto" w:fill="7B7053" w:themeFill="accent5" w:themeFillShade="BF"/>
      </w:tcPr>
    </w:tblStylePr>
    <w:tblStylePr w:type="lastCol">
      <w:rPr>
        <w:color w:val="FFFFFF" w:themeColor="background1"/>
      </w:rPr>
      <w:tblPr/>
      <w:tcPr>
        <w:shd w:val="clear" w:color="auto" w:fill="7B7053" w:themeFill="accent5" w:themeFillShade="BF"/>
      </w:tcPr>
    </w:tblStylePr>
    <w:tblStylePr w:type="band1Vert">
      <w:tblPr/>
      <w:tcPr>
        <w:shd w:val="clear" w:color="auto" w:fill="D0CAB9" w:themeFill="accent5" w:themeFillTint="7F"/>
      </w:tcPr>
    </w:tblStylePr>
    <w:tblStylePr w:type="band1Horz">
      <w:tblPr/>
      <w:tcPr>
        <w:shd w:val="clear" w:color="auto" w:fill="D0CAB9" w:themeFill="accent5" w:themeFillTint="7F"/>
      </w:tcPr>
    </w:tblStylePr>
  </w:style>
  <w:style w:type="table" w:customStyle="1" w:styleId="FarbigesRasterAkzent6">
    <w:name w:val="Farbiges Raster;Akzent 6"/>
    <w:basedOn w:val="NormaleTabelle"/>
    <w:uiPriority w:val="73"/>
    <w:rsid w:val="00401A6B"/>
    <w:pPr>
      <w:spacing w:before="40" w:after="0" w:line="240" w:lineRule="auto"/>
    </w:pPr>
    <w:rPr>
      <w:rFonts w:eastAsiaTheme="minorHAnsi"/>
      <w:color w:val="000000" w:themeColor="text1"/>
      <w:sz w:val="20"/>
      <w:szCs w:val="20"/>
      <w:lang w:val="de-DE" w:eastAsia="de-CH"/>
    </w:rPr>
    <w:tblPr>
      <w:tblStyleRowBandSize w:val="1"/>
      <w:tblStyleColBandSize w:val="1"/>
      <w:tblBorders>
        <w:insideH w:val="single" w:sz="4" w:space="0" w:color="FFFFFF" w:themeColor="background1"/>
      </w:tblBorders>
    </w:tblPr>
    <w:tcPr>
      <w:shd w:val="clear" w:color="auto" w:fill="F5E3D1" w:themeFill="accent6" w:themeFillTint="33"/>
    </w:tcPr>
    <w:tblStylePr w:type="firstRow">
      <w:rPr>
        <w:b/>
        <w:bCs/>
      </w:rPr>
      <w:tblPr/>
      <w:tcPr>
        <w:shd w:val="clear" w:color="auto" w:fill="EBC7A3" w:themeFill="accent6" w:themeFillTint="66"/>
      </w:tcPr>
    </w:tblStylePr>
    <w:tblStylePr w:type="lastRow">
      <w:rPr>
        <w:b/>
        <w:bCs/>
        <w:color w:val="000000" w:themeColor="text1"/>
      </w:rPr>
      <w:tblPr/>
      <w:tcPr>
        <w:shd w:val="clear" w:color="auto" w:fill="EBC7A3" w:themeFill="accent6" w:themeFillTint="66"/>
      </w:tcPr>
    </w:tblStylePr>
    <w:tblStylePr w:type="firstCol">
      <w:rPr>
        <w:color w:val="FFFFFF" w:themeColor="background1"/>
      </w:rPr>
      <w:tblPr/>
      <w:tcPr>
        <w:shd w:val="clear" w:color="auto" w:fill="90571E" w:themeFill="accent6" w:themeFillShade="BF"/>
      </w:tcPr>
    </w:tblStylePr>
    <w:tblStylePr w:type="lastCol">
      <w:rPr>
        <w:color w:val="FFFFFF" w:themeColor="background1"/>
      </w:rPr>
      <w:tblPr/>
      <w:tcPr>
        <w:shd w:val="clear" w:color="auto" w:fill="90571E" w:themeFill="accent6" w:themeFillShade="BF"/>
      </w:tcPr>
    </w:tblStylePr>
    <w:tblStylePr w:type="band1Vert">
      <w:tblPr/>
      <w:tcPr>
        <w:shd w:val="clear" w:color="auto" w:fill="E7B98D" w:themeFill="accent6" w:themeFillTint="7F"/>
      </w:tcPr>
    </w:tblStylePr>
    <w:tblStylePr w:type="band1Horz">
      <w:tblPr/>
      <w:tcPr>
        <w:shd w:val="clear" w:color="auto" w:fill="E7B98D" w:themeFill="accent6" w:themeFillTint="7F"/>
      </w:tcPr>
    </w:tblStylePr>
  </w:style>
  <w:style w:type="table" w:styleId="FarbigeListe">
    <w:name w:val="Colorful List"/>
    <w:basedOn w:val="NormaleTabelle"/>
    <w:uiPriority w:val="72"/>
    <w:rsid w:val="00401A6B"/>
    <w:pPr>
      <w:spacing w:before="40" w:after="0" w:line="240" w:lineRule="auto"/>
    </w:pPr>
    <w:rPr>
      <w:rFonts w:eastAsiaTheme="minorHAnsi"/>
      <w:color w:val="000000" w:themeColor="text1"/>
      <w:sz w:val="20"/>
      <w:szCs w:val="20"/>
      <w:lang w:val="de-DE" w:eastAsia="de-CH"/>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834F3E" w:themeFill="accent2" w:themeFillShade="CC"/>
      </w:tcPr>
    </w:tblStylePr>
    <w:tblStylePr w:type="lastRow">
      <w:rPr>
        <w:b/>
        <w:bCs/>
        <w:color w:val="834F3E"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customStyle="1" w:styleId="FarbigeListeAkzent1">
    <w:name w:val="Farbige Liste;Akzent 1"/>
    <w:basedOn w:val="NormaleTabelle"/>
    <w:uiPriority w:val="72"/>
    <w:rsid w:val="00401A6B"/>
    <w:pPr>
      <w:spacing w:before="40" w:after="0" w:line="240" w:lineRule="auto"/>
    </w:pPr>
    <w:rPr>
      <w:rFonts w:eastAsiaTheme="minorHAnsi"/>
      <w:color w:val="000000" w:themeColor="text1"/>
      <w:sz w:val="20"/>
      <w:szCs w:val="20"/>
      <w:lang w:val="de-DE" w:eastAsia="de-CH"/>
    </w:rPr>
    <w:tblPr>
      <w:tblStyleRowBandSize w:val="1"/>
      <w:tblStyleColBandSize w:val="1"/>
    </w:tblPr>
    <w:tcPr>
      <w:shd w:val="clear" w:color="auto" w:fill="FDF5EA" w:themeFill="accent1" w:themeFillTint="19"/>
    </w:tcPr>
    <w:tblStylePr w:type="firstRow">
      <w:rPr>
        <w:b/>
        <w:bCs/>
        <w:color w:val="FFFFFF" w:themeColor="background1"/>
      </w:rPr>
      <w:tblPr/>
      <w:tcPr>
        <w:tcBorders>
          <w:bottom w:val="single" w:sz="12" w:space="0" w:color="FFFFFF" w:themeColor="background1"/>
        </w:tcBorders>
        <w:shd w:val="clear" w:color="auto" w:fill="834F3E" w:themeFill="accent2" w:themeFillShade="CC"/>
      </w:tcPr>
    </w:tblStylePr>
    <w:tblStylePr w:type="lastRow">
      <w:rPr>
        <w:b/>
        <w:bCs/>
        <w:color w:val="834F3E"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BE7CB" w:themeFill="accent1" w:themeFillTint="3F"/>
      </w:tcPr>
    </w:tblStylePr>
    <w:tblStylePr w:type="band1Horz">
      <w:tblPr/>
      <w:tcPr>
        <w:shd w:val="clear" w:color="auto" w:fill="FCECD5" w:themeFill="accent1" w:themeFillTint="33"/>
      </w:tcPr>
    </w:tblStylePr>
  </w:style>
  <w:style w:type="table" w:customStyle="1" w:styleId="FarbigeListeAkzent2">
    <w:name w:val="Farbige Liste;Akzent 2"/>
    <w:basedOn w:val="NormaleTabelle"/>
    <w:uiPriority w:val="72"/>
    <w:rsid w:val="00401A6B"/>
    <w:pPr>
      <w:spacing w:before="40" w:after="0" w:line="240" w:lineRule="auto"/>
    </w:pPr>
    <w:rPr>
      <w:rFonts w:eastAsiaTheme="minorHAnsi"/>
      <w:color w:val="000000" w:themeColor="text1"/>
      <w:sz w:val="20"/>
      <w:szCs w:val="20"/>
      <w:lang w:val="de-DE" w:eastAsia="de-CH"/>
    </w:rPr>
    <w:tblPr>
      <w:tblStyleRowBandSize w:val="1"/>
      <w:tblStyleColBandSize w:val="1"/>
    </w:tblPr>
    <w:tcPr>
      <w:shd w:val="clear" w:color="auto" w:fill="F6EFED" w:themeFill="accent2" w:themeFillTint="19"/>
    </w:tcPr>
    <w:tblStylePr w:type="firstRow">
      <w:rPr>
        <w:b/>
        <w:bCs/>
        <w:color w:val="FFFFFF" w:themeColor="background1"/>
      </w:rPr>
      <w:tblPr/>
      <w:tcPr>
        <w:tcBorders>
          <w:bottom w:val="single" w:sz="12" w:space="0" w:color="FFFFFF" w:themeColor="background1"/>
        </w:tcBorders>
        <w:shd w:val="clear" w:color="auto" w:fill="834F3E" w:themeFill="accent2" w:themeFillShade="CC"/>
      </w:tcPr>
    </w:tblStylePr>
    <w:tblStylePr w:type="lastRow">
      <w:rPr>
        <w:b/>
        <w:bCs/>
        <w:color w:val="834F3E"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9D8D2" w:themeFill="accent2" w:themeFillTint="3F"/>
      </w:tcPr>
    </w:tblStylePr>
    <w:tblStylePr w:type="band1Horz">
      <w:tblPr/>
      <w:tcPr>
        <w:shd w:val="clear" w:color="auto" w:fill="EDDFDA" w:themeFill="accent2" w:themeFillTint="33"/>
      </w:tcPr>
    </w:tblStylePr>
  </w:style>
  <w:style w:type="table" w:customStyle="1" w:styleId="FarbigeListeAkzent3">
    <w:name w:val="Farbige Liste;Akzent 3"/>
    <w:basedOn w:val="NormaleTabelle"/>
    <w:uiPriority w:val="72"/>
    <w:rsid w:val="00401A6B"/>
    <w:pPr>
      <w:spacing w:before="40" w:after="0" w:line="240" w:lineRule="auto"/>
    </w:pPr>
    <w:rPr>
      <w:rFonts w:eastAsiaTheme="minorHAnsi"/>
      <w:color w:val="000000" w:themeColor="text1"/>
      <w:sz w:val="20"/>
      <w:szCs w:val="20"/>
      <w:lang w:val="de-DE" w:eastAsia="de-CH"/>
    </w:rPr>
    <w:tblPr>
      <w:tblStyleRowBandSize w:val="1"/>
      <w:tblStyleColBandSize w:val="1"/>
    </w:tblPr>
    <w:tcPr>
      <w:shd w:val="clear" w:color="auto" w:fill="F7F3F2" w:themeFill="accent3" w:themeFillTint="19"/>
    </w:tcPr>
    <w:tblStylePr w:type="firstRow">
      <w:rPr>
        <w:b/>
        <w:bCs/>
        <w:color w:val="FFFFFF" w:themeColor="background1"/>
      </w:rPr>
      <w:tblPr/>
      <w:tcPr>
        <w:tcBorders>
          <w:bottom w:val="single" w:sz="12" w:space="0" w:color="FFFFFF" w:themeColor="background1"/>
        </w:tcBorders>
        <w:shd w:val="clear" w:color="auto" w:fill="AC7947" w:themeFill="accent4" w:themeFillShade="CC"/>
      </w:tcPr>
    </w:tblStylePr>
    <w:tblStylePr w:type="lastRow">
      <w:rPr>
        <w:b/>
        <w:bCs/>
        <w:color w:val="AC7947"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CE2DF" w:themeFill="accent3" w:themeFillTint="3F"/>
      </w:tcPr>
    </w:tblStylePr>
    <w:tblStylePr w:type="band1Horz">
      <w:tblPr/>
      <w:tcPr>
        <w:shd w:val="clear" w:color="auto" w:fill="F0E7E5" w:themeFill="accent3" w:themeFillTint="33"/>
      </w:tcPr>
    </w:tblStylePr>
  </w:style>
  <w:style w:type="table" w:customStyle="1" w:styleId="FarbigeListeAkzent4">
    <w:name w:val="Farbige Liste;Akzent 4"/>
    <w:basedOn w:val="NormaleTabelle"/>
    <w:uiPriority w:val="72"/>
    <w:rsid w:val="00401A6B"/>
    <w:pPr>
      <w:spacing w:before="40" w:after="0" w:line="240" w:lineRule="auto"/>
    </w:pPr>
    <w:rPr>
      <w:rFonts w:eastAsiaTheme="minorHAnsi"/>
      <w:color w:val="000000" w:themeColor="text1"/>
      <w:sz w:val="20"/>
      <w:szCs w:val="20"/>
      <w:lang w:val="de-DE" w:eastAsia="de-CH"/>
    </w:rPr>
    <w:tblPr>
      <w:tblStyleRowBandSize w:val="1"/>
      <w:tblStyleColBandSize w:val="1"/>
    </w:tblPr>
    <w:tcPr>
      <w:shd w:val="clear" w:color="auto" w:fill="F9F4F0" w:themeFill="accent4" w:themeFillTint="19"/>
    </w:tcPr>
    <w:tblStylePr w:type="firstRow">
      <w:rPr>
        <w:b/>
        <w:bCs/>
        <w:color w:val="FFFFFF" w:themeColor="background1"/>
      </w:rPr>
      <w:tblPr/>
      <w:tcPr>
        <w:tcBorders>
          <w:bottom w:val="single" w:sz="12" w:space="0" w:color="FFFFFF" w:themeColor="background1"/>
        </w:tcBorders>
        <w:shd w:val="clear" w:color="auto" w:fill="9C685B" w:themeFill="accent3" w:themeFillShade="CC"/>
      </w:tcPr>
    </w:tblStylePr>
    <w:tblStylePr w:type="lastRow">
      <w:rPr>
        <w:b/>
        <w:bCs/>
        <w:color w:val="9C685B"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0E5DA" w:themeFill="accent4" w:themeFillTint="3F"/>
      </w:tcPr>
    </w:tblStylePr>
    <w:tblStylePr w:type="band1Horz">
      <w:tblPr/>
      <w:tcPr>
        <w:shd w:val="clear" w:color="auto" w:fill="F3EAE1" w:themeFill="accent4" w:themeFillTint="33"/>
      </w:tcPr>
    </w:tblStylePr>
  </w:style>
  <w:style w:type="table" w:customStyle="1" w:styleId="FarbigeListeAkzent5">
    <w:name w:val="Farbige Liste;Akzent 5"/>
    <w:basedOn w:val="NormaleTabelle"/>
    <w:uiPriority w:val="72"/>
    <w:rsid w:val="00401A6B"/>
    <w:pPr>
      <w:spacing w:before="40" w:after="0" w:line="240" w:lineRule="auto"/>
    </w:pPr>
    <w:rPr>
      <w:rFonts w:eastAsiaTheme="minorHAnsi"/>
      <w:color w:val="000000" w:themeColor="text1"/>
      <w:sz w:val="20"/>
      <w:szCs w:val="20"/>
      <w:lang w:val="de-DE" w:eastAsia="de-CH"/>
    </w:rPr>
    <w:tblPr>
      <w:tblStyleRowBandSize w:val="1"/>
      <w:tblStyleColBandSize w:val="1"/>
    </w:tblPr>
    <w:tcPr>
      <w:shd w:val="clear" w:color="auto" w:fill="F5F4F1" w:themeFill="accent5" w:themeFillTint="19"/>
    </w:tcPr>
    <w:tblStylePr w:type="firstRow">
      <w:rPr>
        <w:b/>
        <w:bCs/>
        <w:color w:val="FFFFFF" w:themeColor="background1"/>
      </w:rPr>
      <w:tblPr/>
      <w:tcPr>
        <w:tcBorders>
          <w:bottom w:val="single" w:sz="12" w:space="0" w:color="FFFFFF" w:themeColor="background1"/>
        </w:tcBorders>
        <w:shd w:val="clear" w:color="auto" w:fill="9A5D20" w:themeFill="accent6" w:themeFillShade="CC"/>
      </w:tcPr>
    </w:tblStylePr>
    <w:tblStylePr w:type="lastRow">
      <w:rPr>
        <w:b/>
        <w:bCs/>
        <w:color w:val="9A5D20"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7E4DC" w:themeFill="accent5" w:themeFillTint="3F"/>
      </w:tcPr>
    </w:tblStylePr>
    <w:tblStylePr w:type="band1Horz">
      <w:tblPr/>
      <w:tcPr>
        <w:shd w:val="clear" w:color="auto" w:fill="ECE9E3" w:themeFill="accent5" w:themeFillTint="33"/>
      </w:tcPr>
    </w:tblStylePr>
  </w:style>
  <w:style w:type="table" w:customStyle="1" w:styleId="FarbigeListeAkzent6">
    <w:name w:val="Farbige Liste;Akzent 6"/>
    <w:basedOn w:val="NormaleTabelle"/>
    <w:uiPriority w:val="72"/>
    <w:rsid w:val="00401A6B"/>
    <w:pPr>
      <w:spacing w:before="40" w:after="0" w:line="240" w:lineRule="auto"/>
    </w:pPr>
    <w:rPr>
      <w:rFonts w:eastAsiaTheme="minorHAnsi"/>
      <w:color w:val="000000" w:themeColor="text1"/>
      <w:sz w:val="20"/>
      <w:szCs w:val="20"/>
      <w:lang w:val="de-DE" w:eastAsia="de-CH"/>
    </w:rPr>
    <w:tblPr>
      <w:tblStyleRowBandSize w:val="1"/>
      <w:tblStyleColBandSize w:val="1"/>
    </w:tblPr>
    <w:tcPr>
      <w:shd w:val="clear" w:color="auto" w:fill="FAF1E8" w:themeFill="accent6" w:themeFillTint="19"/>
    </w:tcPr>
    <w:tblStylePr w:type="firstRow">
      <w:rPr>
        <w:b/>
        <w:bCs/>
        <w:color w:val="FFFFFF" w:themeColor="background1"/>
      </w:rPr>
      <w:tblPr/>
      <w:tcPr>
        <w:tcBorders>
          <w:bottom w:val="single" w:sz="12" w:space="0" w:color="FFFFFF" w:themeColor="background1"/>
        </w:tcBorders>
        <w:shd w:val="clear" w:color="auto" w:fill="847859" w:themeFill="accent5" w:themeFillShade="CC"/>
      </w:tcPr>
    </w:tblStylePr>
    <w:tblStylePr w:type="lastRow">
      <w:rPr>
        <w:b/>
        <w:bCs/>
        <w:color w:val="847859"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3DCC6" w:themeFill="accent6" w:themeFillTint="3F"/>
      </w:tcPr>
    </w:tblStylePr>
    <w:tblStylePr w:type="band1Horz">
      <w:tblPr/>
      <w:tcPr>
        <w:shd w:val="clear" w:color="auto" w:fill="F5E3D1" w:themeFill="accent6" w:themeFillTint="33"/>
      </w:tcPr>
    </w:tblStylePr>
  </w:style>
  <w:style w:type="table" w:styleId="FarbigeSchattierung">
    <w:name w:val="Colorful Shading"/>
    <w:basedOn w:val="NormaleTabelle"/>
    <w:uiPriority w:val="71"/>
    <w:rsid w:val="00401A6B"/>
    <w:pPr>
      <w:spacing w:before="40" w:after="0" w:line="240" w:lineRule="auto"/>
    </w:pPr>
    <w:rPr>
      <w:rFonts w:eastAsiaTheme="minorHAnsi"/>
      <w:color w:val="000000" w:themeColor="text1"/>
      <w:sz w:val="20"/>
      <w:szCs w:val="20"/>
      <w:lang w:val="de-DE" w:eastAsia="de-CH"/>
    </w:rPr>
    <w:tblPr>
      <w:tblStyleRowBandSize w:val="1"/>
      <w:tblStyleColBandSize w:val="1"/>
      <w:tblBorders>
        <w:top w:val="single" w:sz="24" w:space="0" w:color="A5644E"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A5644E"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customStyle="1" w:styleId="FarbigeSchattierungAkzent1">
    <w:name w:val="Farbige Schattierung;Akzent 1"/>
    <w:basedOn w:val="NormaleTabelle"/>
    <w:uiPriority w:val="71"/>
    <w:rsid w:val="00401A6B"/>
    <w:pPr>
      <w:spacing w:before="40" w:after="0" w:line="240" w:lineRule="auto"/>
    </w:pPr>
    <w:rPr>
      <w:rFonts w:eastAsiaTheme="minorHAnsi"/>
      <w:color w:val="000000" w:themeColor="text1"/>
      <w:sz w:val="20"/>
      <w:szCs w:val="20"/>
      <w:lang w:val="de-DE" w:eastAsia="de-CH"/>
    </w:rPr>
    <w:tblPr>
      <w:tblStyleRowBandSize w:val="1"/>
      <w:tblStyleColBandSize w:val="1"/>
      <w:tblBorders>
        <w:top w:val="single" w:sz="24" w:space="0" w:color="A5644E" w:themeColor="accent2"/>
        <w:left w:val="single" w:sz="4" w:space="0" w:color="F0A22E" w:themeColor="accent1"/>
        <w:bottom w:val="single" w:sz="4" w:space="0" w:color="F0A22E" w:themeColor="accent1"/>
        <w:right w:val="single" w:sz="4" w:space="0" w:color="F0A22E" w:themeColor="accent1"/>
        <w:insideH w:val="single" w:sz="4" w:space="0" w:color="FFFFFF" w:themeColor="background1"/>
        <w:insideV w:val="single" w:sz="4" w:space="0" w:color="FFFFFF" w:themeColor="background1"/>
      </w:tblBorders>
    </w:tblPr>
    <w:tcPr>
      <w:shd w:val="clear" w:color="auto" w:fill="FDF5EA" w:themeFill="accent1" w:themeFillTint="19"/>
    </w:tcPr>
    <w:tblStylePr w:type="firstRow">
      <w:rPr>
        <w:b/>
        <w:bCs/>
      </w:rPr>
      <w:tblPr/>
      <w:tcPr>
        <w:tcBorders>
          <w:top w:val="nil"/>
          <w:left w:val="nil"/>
          <w:bottom w:val="single" w:sz="24" w:space="0" w:color="A5644E"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9F630B" w:themeFill="accent1" w:themeFillShade="99"/>
      </w:tcPr>
    </w:tblStylePr>
    <w:tblStylePr w:type="firstCol">
      <w:rPr>
        <w:color w:val="FFFFFF" w:themeColor="background1"/>
      </w:rPr>
      <w:tblPr/>
      <w:tcPr>
        <w:tcBorders>
          <w:top w:val="nil"/>
          <w:left w:val="nil"/>
          <w:bottom w:val="nil"/>
          <w:right w:val="nil"/>
          <w:insideH w:val="single" w:sz="4" w:space="0" w:color="9F630B" w:themeColor="accent1" w:themeShade="99"/>
          <w:insideV w:val="nil"/>
        </w:tcBorders>
        <w:shd w:val="clear" w:color="auto" w:fill="9F630B"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9F630B" w:themeFill="accent1" w:themeFillShade="99"/>
      </w:tcPr>
    </w:tblStylePr>
    <w:tblStylePr w:type="band1Vert">
      <w:tblPr/>
      <w:tcPr>
        <w:shd w:val="clear" w:color="auto" w:fill="F9D9AB" w:themeFill="accent1" w:themeFillTint="66"/>
      </w:tcPr>
    </w:tblStylePr>
    <w:tblStylePr w:type="band1Horz">
      <w:tblPr/>
      <w:tcPr>
        <w:shd w:val="clear" w:color="auto" w:fill="F7D096" w:themeFill="accent1" w:themeFillTint="7F"/>
      </w:tcPr>
    </w:tblStylePr>
    <w:tblStylePr w:type="neCell">
      <w:rPr>
        <w:color w:val="000000" w:themeColor="text1"/>
      </w:rPr>
    </w:tblStylePr>
    <w:tblStylePr w:type="nwCell">
      <w:rPr>
        <w:color w:val="000000" w:themeColor="text1"/>
      </w:rPr>
    </w:tblStylePr>
  </w:style>
  <w:style w:type="table" w:customStyle="1" w:styleId="FarbigeSchattierungAkzent2">
    <w:name w:val="Farbige Schattierung;Akzent 2"/>
    <w:basedOn w:val="NormaleTabelle"/>
    <w:uiPriority w:val="71"/>
    <w:rsid w:val="00401A6B"/>
    <w:pPr>
      <w:spacing w:before="40" w:after="0" w:line="240" w:lineRule="auto"/>
    </w:pPr>
    <w:rPr>
      <w:rFonts w:eastAsiaTheme="minorHAnsi"/>
      <w:color w:val="000000" w:themeColor="text1"/>
      <w:sz w:val="20"/>
      <w:szCs w:val="20"/>
      <w:lang w:val="de-DE" w:eastAsia="de-CH"/>
    </w:rPr>
    <w:tblPr>
      <w:tblStyleRowBandSize w:val="1"/>
      <w:tblStyleColBandSize w:val="1"/>
      <w:tblBorders>
        <w:top w:val="single" w:sz="24" w:space="0" w:color="A5644E" w:themeColor="accent2"/>
        <w:left w:val="single" w:sz="4" w:space="0" w:color="A5644E" w:themeColor="accent2"/>
        <w:bottom w:val="single" w:sz="4" w:space="0" w:color="A5644E" w:themeColor="accent2"/>
        <w:right w:val="single" w:sz="4" w:space="0" w:color="A5644E" w:themeColor="accent2"/>
        <w:insideH w:val="single" w:sz="4" w:space="0" w:color="FFFFFF" w:themeColor="background1"/>
        <w:insideV w:val="single" w:sz="4" w:space="0" w:color="FFFFFF" w:themeColor="background1"/>
      </w:tblBorders>
    </w:tblPr>
    <w:tcPr>
      <w:shd w:val="clear" w:color="auto" w:fill="F6EFED" w:themeFill="accent2" w:themeFillTint="19"/>
    </w:tcPr>
    <w:tblStylePr w:type="firstRow">
      <w:rPr>
        <w:b/>
        <w:bCs/>
      </w:rPr>
      <w:tblPr/>
      <w:tcPr>
        <w:tcBorders>
          <w:top w:val="nil"/>
          <w:left w:val="nil"/>
          <w:bottom w:val="single" w:sz="24" w:space="0" w:color="A5644E"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623B2E" w:themeFill="accent2" w:themeFillShade="99"/>
      </w:tcPr>
    </w:tblStylePr>
    <w:tblStylePr w:type="firstCol">
      <w:rPr>
        <w:color w:val="FFFFFF" w:themeColor="background1"/>
      </w:rPr>
      <w:tblPr/>
      <w:tcPr>
        <w:tcBorders>
          <w:top w:val="nil"/>
          <w:left w:val="nil"/>
          <w:bottom w:val="nil"/>
          <w:right w:val="nil"/>
          <w:insideH w:val="single" w:sz="4" w:space="0" w:color="623B2E" w:themeColor="accent2" w:themeShade="99"/>
          <w:insideV w:val="nil"/>
        </w:tcBorders>
        <w:shd w:val="clear" w:color="auto" w:fill="623B2E"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623B2E" w:themeFill="accent2" w:themeFillShade="99"/>
      </w:tcPr>
    </w:tblStylePr>
    <w:tblStylePr w:type="band1Vert">
      <w:tblPr/>
      <w:tcPr>
        <w:shd w:val="clear" w:color="auto" w:fill="DCBFB6" w:themeFill="accent2" w:themeFillTint="66"/>
      </w:tcPr>
    </w:tblStylePr>
    <w:tblStylePr w:type="band1Horz">
      <w:tblPr/>
      <w:tcPr>
        <w:shd w:val="clear" w:color="auto" w:fill="D4B0A4" w:themeFill="accent2" w:themeFillTint="7F"/>
      </w:tcPr>
    </w:tblStylePr>
    <w:tblStylePr w:type="neCell">
      <w:rPr>
        <w:color w:val="000000" w:themeColor="text1"/>
      </w:rPr>
    </w:tblStylePr>
    <w:tblStylePr w:type="nwCell">
      <w:rPr>
        <w:color w:val="000000" w:themeColor="text1"/>
      </w:rPr>
    </w:tblStylePr>
  </w:style>
  <w:style w:type="table" w:customStyle="1" w:styleId="FarbigeSchattierungAkzent3">
    <w:name w:val="Farbige Schattierung;Akzent 3"/>
    <w:basedOn w:val="NormaleTabelle"/>
    <w:uiPriority w:val="71"/>
    <w:rsid w:val="00401A6B"/>
    <w:pPr>
      <w:spacing w:before="40" w:after="0" w:line="240" w:lineRule="auto"/>
    </w:pPr>
    <w:rPr>
      <w:rFonts w:eastAsiaTheme="minorHAnsi"/>
      <w:color w:val="000000" w:themeColor="text1"/>
      <w:sz w:val="20"/>
      <w:szCs w:val="20"/>
      <w:lang w:val="de-DE" w:eastAsia="de-CH"/>
    </w:rPr>
    <w:tblPr>
      <w:tblStyleRowBandSize w:val="1"/>
      <w:tblStyleColBandSize w:val="1"/>
      <w:tblBorders>
        <w:top w:val="single" w:sz="24" w:space="0" w:color="C3986D" w:themeColor="accent4"/>
        <w:left w:val="single" w:sz="4" w:space="0" w:color="B58B80" w:themeColor="accent3"/>
        <w:bottom w:val="single" w:sz="4" w:space="0" w:color="B58B80" w:themeColor="accent3"/>
        <w:right w:val="single" w:sz="4" w:space="0" w:color="B58B80" w:themeColor="accent3"/>
        <w:insideH w:val="single" w:sz="4" w:space="0" w:color="FFFFFF" w:themeColor="background1"/>
        <w:insideV w:val="single" w:sz="4" w:space="0" w:color="FFFFFF" w:themeColor="background1"/>
      </w:tblBorders>
    </w:tblPr>
    <w:tcPr>
      <w:shd w:val="clear" w:color="auto" w:fill="F7F3F2" w:themeFill="accent3" w:themeFillTint="19"/>
    </w:tcPr>
    <w:tblStylePr w:type="firstRow">
      <w:rPr>
        <w:b/>
        <w:bCs/>
      </w:rPr>
      <w:tblPr/>
      <w:tcPr>
        <w:tcBorders>
          <w:top w:val="nil"/>
          <w:left w:val="nil"/>
          <w:bottom w:val="single" w:sz="24" w:space="0" w:color="C3986D"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54E44" w:themeFill="accent3" w:themeFillShade="99"/>
      </w:tcPr>
    </w:tblStylePr>
    <w:tblStylePr w:type="firstCol">
      <w:rPr>
        <w:color w:val="FFFFFF" w:themeColor="background1"/>
      </w:rPr>
      <w:tblPr/>
      <w:tcPr>
        <w:tcBorders>
          <w:top w:val="nil"/>
          <w:left w:val="nil"/>
          <w:bottom w:val="nil"/>
          <w:right w:val="nil"/>
          <w:insideH w:val="single" w:sz="4" w:space="0" w:color="754E44" w:themeColor="accent3" w:themeShade="99"/>
          <w:insideV w:val="nil"/>
        </w:tcBorders>
        <w:shd w:val="clear" w:color="auto" w:fill="754E44"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754E44" w:themeFill="accent3" w:themeFillShade="99"/>
      </w:tcPr>
    </w:tblStylePr>
    <w:tblStylePr w:type="band1Vert">
      <w:tblPr/>
      <w:tcPr>
        <w:shd w:val="clear" w:color="auto" w:fill="E1D0CC" w:themeFill="accent3" w:themeFillTint="66"/>
      </w:tcPr>
    </w:tblStylePr>
    <w:tblStylePr w:type="band1Horz">
      <w:tblPr/>
      <w:tcPr>
        <w:shd w:val="clear" w:color="auto" w:fill="DAC4BF" w:themeFill="accent3" w:themeFillTint="7F"/>
      </w:tcPr>
    </w:tblStylePr>
  </w:style>
  <w:style w:type="table" w:customStyle="1" w:styleId="FarbigeSchattierungAkzent4">
    <w:name w:val="Farbige Schattierung;Akzent 4"/>
    <w:basedOn w:val="NormaleTabelle"/>
    <w:uiPriority w:val="71"/>
    <w:rsid w:val="00401A6B"/>
    <w:pPr>
      <w:spacing w:before="40" w:after="0" w:line="240" w:lineRule="auto"/>
    </w:pPr>
    <w:rPr>
      <w:rFonts w:eastAsiaTheme="minorHAnsi"/>
      <w:color w:val="000000" w:themeColor="text1"/>
      <w:sz w:val="20"/>
      <w:szCs w:val="20"/>
      <w:lang w:val="de-DE" w:eastAsia="de-CH"/>
    </w:rPr>
    <w:tblPr>
      <w:tblStyleRowBandSize w:val="1"/>
      <w:tblStyleColBandSize w:val="1"/>
      <w:tblBorders>
        <w:top w:val="single" w:sz="24" w:space="0" w:color="B58B80" w:themeColor="accent3"/>
        <w:left w:val="single" w:sz="4" w:space="0" w:color="C3986D" w:themeColor="accent4"/>
        <w:bottom w:val="single" w:sz="4" w:space="0" w:color="C3986D" w:themeColor="accent4"/>
        <w:right w:val="single" w:sz="4" w:space="0" w:color="C3986D" w:themeColor="accent4"/>
        <w:insideH w:val="single" w:sz="4" w:space="0" w:color="FFFFFF" w:themeColor="background1"/>
        <w:insideV w:val="single" w:sz="4" w:space="0" w:color="FFFFFF" w:themeColor="background1"/>
      </w:tblBorders>
    </w:tblPr>
    <w:tcPr>
      <w:shd w:val="clear" w:color="auto" w:fill="F9F4F0" w:themeFill="accent4" w:themeFillTint="19"/>
    </w:tcPr>
    <w:tblStylePr w:type="firstRow">
      <w:rPr>
        <w:b/>
        <w:bCs/>
      </w:rPr>
      <w:tblPr/>
      <w:tcPr>
        <w:tcBorders>
          <w:top w:val="nil"/>
          <w:left w:val="nil"/>
          <w:bottom w:val="single" w:sz="24" w:space="0" w:color="B58B80"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815B35" w:themeFill="accent4" w:themeFillShade="99"/>
      </w:tcPr>
    </w:tblStylePr>
    <w:tblStylePr w:type="firstCol">
      <w:rPr>
        <w:color w:val="FFFFFF" w:themeColor="background1"/>
      </w:rPr>
      <w:tblPr/>
      <w:tcPr>
        <w:tcBorders>
          <w:top w:val="nil"/>
          <w:left w:val="nil"/>
          <w:bottom w:val="nil"/>
          <w:right w:val="nil"/>
          <w:insideH w:val="single" w:sz="4" w:space="0" w:color="815B35" w:themeColor="accent4" w:themeShade="99"/>
          <w:insideV w:val="nil"/>
        </w:tcBorders>
        <w:shd w:val="clear" w:color="auto" w:fill="815B35"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815B35" w:themeFill="accent4" w:themeFillShade="99"/>
      </w:tcPr>
    </w:tblStylePr>
    <w:tblStylePr w:type="band1Vert">
      <w:tblPr/>
      <w:tcPr>
        <w:shd w:val="clear" w:color="auto" w:fill="E7D5C4" w:themeFill="accent4" w:themeFillTint="66"/>
      </w:tcPr>
    </w:tblStylePr>
    <w:tblStylePr w:type="band1Horz">
      <w:tblPr/>
      <w:tcPr>
        <w:shd w:val="clear" w:color="auto" w:fill="E1CBB6" w:themeFill="accent4" w:themeFillTint="7F"/>
      </w:tcPr>
    </w:tblStylePr>
    <w:tblStylePr w:type="neCell">
      <w:rPr>
        <w:color w:val="000000" w:themeColor="text1"/>
      </w:rPr>
    </w:tblStylePr>
    <w:tblStylePr w:type="nwCell">
      <w:rPr>
        <w:color w:val="000000" w:themeColor="text1"/>
      </w:rPr>
    </w:tblStylePr>
  </w:style>
  <w:style w:type="table" w:customStyle="1" w:styleId="FarbigeSchattierungAkzent5">
    <w:name w:val="Farbige Schattierung;Akzent 5"/>
    <w:basedOn w:val="NormaleTabelle"/>
    <w:uiPriority w:val="71"/>
    <w:rsid w:val="00401A6B"/>
    <w:pPr>
      <w:spacing w:before="40" w:after="0" w:line="240" w:lineRule="auto"/>
    </w:pPr>
    <w:rPr>
      <w:rFonts w:eastAsiaTheme="minorHAnsi"/>
      <w:color w:val="000000" w:themeColor="text1"/>
      <w:sz w:val="20"/>
      <w:szCs w:val="20"/>
      <w:lang w:val="de-DE" w:eastAsia="de-CH"/>
    </w:rPr>
    <w:tblPr>
      <w:tblStyleRowBandSize w:val="1"/>
      <w:tblStyleColBandSize w:val="1"/>
      <w:tblBorders>
        <w:top w:val="single" w:sz="24" w:space="0" w:color="C17529" w:themeColor="accent6"/>
        <w:left w:val="single" w:sz="4" w:space="0" w:color="A19574" w:themeColor="accent5"/>
        <w:bottom w:val="single" w:sz="4" w:space="0" w:color="A19574" w:themeColor="accent5"/>
        <w:right w:val="single" w:sz="4" w:space="0" w:color="A19574" w:themeColor="accent5"/>
        <w:insideH w:val="single" w:sz="4" w:space="0" w:color="FFFFFF" w:themeColor="background1"/>
        <w:insideV w:val="single" w:sz="4" w:space="0" w:color="FFFFFF" w:themeColor="background1"/>
      </w:tblBorders>
    </w:tblPr>
    <w:tcPr>
      <w:shd w:val="clear" w:color="auto" w:fill="F5F4F1" w:themeFill="accent5" w:themeFillTint="19"/>
    </w:tcPr>
    <w:tblStylePr w:type="firstRow">
      <w:rPr>
        <w:b/>
        <w:bCs/>
      </w:rPr>
      <w:tblPr/>
      <w:tcPr>
        <w:tcBorders>
          <w:top w:val="nil"/>
          <w:left w:val="nil"/>
          <w:bottom w:val="single" w:sz="24" w:space="0" w:color="C17529"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635A43" w:themeFill="accent5" w:themeFillShade="99"/>
      </w:tcPr>
    </w:tblStylePr>
    <w:tblStylePr w:type="firstCol">
      <w:rPr>
        <w:color w:val="FFFFFF" w:themeColor="background1"/>
      </w:rPr>
      <w:tblPr/>
      <w:tcPr>
        <w:tcBorders>
          <w:top w:val="nil"/>
          <w:left w:val="nil"/>
          <w:bottom w:val="nil"/>
          <w:right w:val="nil"/>
          <w:insideH w:val="single" w:sz="4" w:space="0" w:color="635A43" w:themeColor="accent5" w:themeShade="99"/>
          <w:insideV w:val="nil"/>
        </w:tcBorders>
        <w:shd w:val="clear" w:color="auto" w:fill="635A43"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635A43" w:themeFill="accent5" w:themeFillShade="99"/>
      </w:tcPr>
    </w:tblStylePr>
    <w:tblStylePr w:type="band1Vert">
      <w:tblPr/>
      <w:tcPr>
        <w:shd w:val="clear" w:color="auto" w:fill="D9D4C7" w:themeFill="accent5" w:themeFillTint="66"/>
      </w:tcPr>
    </w:tblStylePr>
    <w:tblStylePr w:type="band1Horz">
      <w:tblPr/>
      <w:tcPr>
        <w:shd w:val="clear" w:color="auto" w:fill="D0CAB9" w:themeFill="accent5" w:themeFillTint="7F"/>
      </w:tcPr>
    </w:tblStylePr>
    <w:tblStylePr w:type="neCell">
      <w:rPr>
        <w:color w:val="000000" w:themeColor="text1"/>
      </w:rPr>
    </w:tblStylePr>
    <w:tblStylePr w:type="nwCell">
      <w:rPr>
        <w:color w:val="000000" w:themeColor="text1"/>
      </w:rPr>
    </w:tblStylePr>
  </w:style>
  <w:style w:type="table" w:customStyle="1" w:styleId="FarbigeSchattierungAkzent6">
    <w:name w:val="Farbige Schattierung;Akzent 6"/>
    <w:basedOn w:val="NormaleTabelle"/>
    <w:uiPriority w:val="71"/>
    <w:rsid w:val="00401A6B"/>
    <w:pPr>
      <w:spacing w:before="40" w:after="0" w:line="240" w:lineRule="auto"/>
    </w:pPr>
    <w:rPr>
      <w:rFonts w:eastAsiaTheme="minorHAnsi"/>
      <w:color w:val="000000" w:themeColor="text1"/>
      <w:sz w:val="20"/>
      <w:szCs w:val="20"/>
      <w:lang w:val="de-DE" w:eastAsia="de-CH"/>
    </w:rPr>
    <w:tblPr>
      <w:tblStyleRowBandSize w:val="1"/>
      <w:tblStyleColBandSize w:val="1"/>
      <w:tblBorders>
        <w:top w:val="single" w:sz="24" w:space="0" w:color="A19574" w:themeColor="accent5"/>
        <w:left w:val="single" w:sz="4" w:space="0" w:color="C17529" w:themeColor="accent6"/>
        <w:bottom w:val="single" w:sz="4" w:space="0" w:color="C17529" w:themeColor="accent6"/>
        <w:right w:val="single" w:sz="4" w:space="0" w:color="C17529" w:themeColor="accent6"/>
        <w:insideH w:val="single" w:sz="4" w:space="0" w:color="FFFFFF" w:themeColor="background1"/>
        <w:insideV w:val="single" w:sz="4" w:space="0" w:color="FFFFFF" w:themeColor="background1"/>
      </w:tblBorders>
    </w:tblPr>
    <w:tcPr>
      <w:shd w:val="clear" w:color="auto" w:fill="FAF1E8" w:themeFill="accent6" w:themeFillTint="19"/>
    </w:tcPr>
    <w:tblStylePr w:type="firstRow">
      <w:rPr>
        <w:b/>
        <w:bCs/>
      </w:rPr>
      <w:tblPr/>
      <w:tcPr>
        <w:tcBorders>
          <w:top w:val="nil"/>
          <w:left w:val="nil"/>
          <w:bottom w:val="single" w:sz="24" w:space="0" w:color="A19574"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34518" w:themeFill="accent6" w:themeFillShade="99"/>
      </w:tcPr>
    </w:tblStylePr>
    <w:tblStylePr w:type="firstCol">
      <w:rPr>
        <w:color w:val="FFFFFF" w:themeColor="background1"/>
      </w:rPr>
      <w:tblPr/>
      <w:tcPr>
        <w:tcBorders>
          <w:top w:val="nil"/>
          <w:left w:val="nil"/>
          <w:bottom w:val="nil"/>
          <w:right w:val="nil"/>
          <w:insideH w:val="single" w:sz="4" w:space="0" w:color="734518" w:themeColor="accent6" w:themeShade="99"/>
          <w:insideV w:val="nil"/>
        </w:tcBorders>
        <w:shd w:val="clear" w:color="auto" w:fill="73451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734518" w:themeFill="accent6" w:themeFillShade="99"/>
      </w:tcPr>
    </w:tblStylePr>
    <w:tblStylePr w:type="band1Vert">
      <w:tblPr/>
      <w:tcPr>
        <w:shd w:val="clear" w:color="auto" w:fill="EBC7A3" w:themeFill="accent6" w:themeFillTint="66"/>
      </w:tcPr>
    </w:tblStylePr>
    <w:tblStylePr w:type="band1Horz">
      <w:tblPr/>
      <w:tcPr>
        <w:shd w:val="clear" w:color="auto" w:fill="E7B98D" w:themeFill="accent6" w:themeFillTint="7F"/>
      </w:tcPr>
    </w:tblStylePr>
    <w:tblStylePr w:type="neCell">
      <w:rPr>
        <w:color w:val="000000" w:themeColor="text1"/>
      </w:rPr>
    </w:tblStylePr>
    <w:tblStylePr w:type="nwCell">
      <w:rPr>
        <w:color w:val="000000" w:themeColor="text1"/>
      </w:rPr>
    </w:tblStylePr>
  </w:style>
  <w:style w:type="character" w:customStyle="1" w:styleId="Anmerkungsreferenz">
    <w:name w:val="Anmerkungsreferenz"/>
    <w:basedOn w:val="Absatz-Standardschriftart"/>
    <w:uiPriority w:val="99"/>
    <w:semiHidden/>
    <w:unhideWhenUsed/>
    <w:rsid w:val="00401A6B"/>
    <w:rPr>
      <w:sz w:val="16"/>
    </w:rPr>
  </w:style>
  <w:style w:type="paragraph" w:customStyle="1" w:styleId="Anmerkungstext">
    <w:name w:val="Anmerkungstext"/>
    <w:basedOn w:val="Standard"/>
    <w:link w:val="Kommentartextzeichen"/>
    <w:uiPriority w:val="99"/>
    <w:semiHidden/>
    <w:unhideWhenUsed/>
    <w:rsid w:val="00401A6B"/>
    <w:pPr>
      <w:spacing w:before="40" w:after="160" w:line="240" w:lineRule="auto"/>
      <w:jc w:val="both"/>
    </w:pPr>
    <w:rPr>
      <w:rFonts w:asciiTheme="minorHAnsi" w:eastAsiaTheme="minorHAnsi" w:hAnsiTheme="minorHAnsi"/>
      <w:color w:val="595959" w:themeColor="text1" w:themeTint="A6"/>
      <w:kern w:val="20"/>
      <w:sz w:val="20"/>
      <w:szCs w:val="20"/>
      <w:lang w:eastAsia="de-CH"/>
    </w:rPr>
  </w:style>
  <w:style w:type="character" w:customStyle="1" w:styleId="Kommentartextzeichen">
    <w:name w:val="Kommentartextzeichen"/>
    <w:basedOn w:val="Absatz-Standardschriftart"/>
    <w:link w:val="Anmerkungstext"/>
    <w:uiPriority w:val="99"/>
    <w:semiHidden/>
    <w:rsid w:val="00401A6B"/>
    <w:rPr>
      <w:rFonts w:eastAsiaTheme="minorHAnsi"/>
      <w:color w:val="595959" w:themeColor="text1" w:themeTint="A6"/>
      <w:kern w:val="20"/>
      <w:sz w:val="20"/>
      <w:szCs w:val="20"/>
      <w:lang w:eastAsia="de-CH"/>
    </w:rPr>
  </w:style>
  <w:style w:type="paragraph" w:customStyle="1" w:styleId="Anmerkungsthema">
    <w:name w:val="Anmerkungsthema"/>
    <w:basedOn w:val="Anmerkungstext"/>
    <w:next w:val="Anmerkungstext"/>
    <w:link w:val="KommentarthemaZeichen"/>
    <w:uiPriority w:val="99"/>
    <w:semiHidden/>
    <w:unhideWhenUsed/>
    <w:rsid w:val="00401A6B"/>
    <w:rPr>
      <w:b/>
      <w:bCs/>
    </w:rPr>
  </w:style>
  <w:style w:type="character" w:customStyle="1" w:styleId="KommentarthemaZeichen">
    <w:name w:val="Kommentarthema;Zeichen"/>
    <w:basedOn w:val="Kommentartextzeichen"/>
    <w:link w:val="Anmerkungsthema"/>
    <w:uiPriority w:val="99"/>
    <w:semiHidden/>
    <w:rsid w:val="00401A6B"/>
    <w:rPr>
      <w:rFonts w:eastAsiaTheme="minorHAnsi"/>
      <w:b/>
      <w:bCs/>
      <w:color w:val="595959" w:themeColor="text1" w:themeTint="A6"/>
      <w:kern w:val="20"/>
      <w:sz w:val="20"/>
      <w:szCs w:val="20"/>
      <w:lang w:eastAsia="de-CH"/>
    </w:rPr>
  </w:style>
  <w:style w:type="table" w:styleId="DunkleListe">
    <w:name w:val="Dark List"/>
    <w:basedOn w:val="NormaleTabelle"/>
    <w:uiPriority w:val="70"/>
    <w:rsid w:val="00401A6B"/>
    <w:pPr>
      <w:spacing w:before="40" w:after="0" w:line="240" w:lineRule="auto"/>
    </w:pPr>
    <w:rPr>
      <w:rFonts w:eastAsiaTheme="minorHAnsi"/>
      <w:color w:val="FFFFFF" w:themeColor="background1"/>
      <w:sz w:val="20"/>
      <w:szCs w:val="20"/>
      <w:lang w:val="de-DE" w:eastAsia="de-CH"/>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customStyle="1" w:styleId="DunkleListeAkzent1">
    <w:name w:val="Dunkle Liste;Akzent 1"/>
    <w:basedOn w:val="NormaleTabelle"/>
    <w:uiPriority w:val="70"/>
    <w:rsid w:val="00401A6B"/>
    <w:pPr>
      <w:spacing w:before="40" w:after="0" w:line="240" w:lineRule="auto"/>
    </w:pPr>
    <w:rPr>
      <w:rFonts w:eastAsiaTheme="minorHAnsi"/>
      <w:color w:val="FFFFFF" w:themeColor="background1"/>
      <w:sz w:val="20"/>
      <w:szCs w:val="20"/>
      <w:lang w:val="de-DE" w:eastAsia="de-CH"/>
    </w:rPr>
    <w:tblPr>
      <w:tblStyleRowBandSize w:val="1"/>
      <w:tblStyleColBandSize w:val="1"/>
    </w:tblPr>
    <w:tcPr>
      <w:shd w:val="clear" w:color="auto" w:fill="F0A22E"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845209"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C77C0E"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C77C0E" w:themeFill="accent1" w:themeFillShade="BF"/>
      </w:tcPr>
    </w:tblStylePr>
    <w:tblStylePr w:type="band1Vert">
      <w:tblPr/>
      <w:tcPr>
        <w:tcBorders>
          <w:top w:val="nil"/>
          <w:left w:val="nil"/>
          <w:bottom w:val="nil"/>
          <w:right w:val="nil"/>
          <w:insideH w:val="nil"/>
          <w:insideV w:val="nil"/>
        </w:tcBorders>
        <w:shd w:val="clear" w:color="auto" w:fill="C77C0E" w:themeFill="accent1" w:themeFillShade="BF"/>
      </w:tcPr>
    </w:tblStylePr>
    <w:tblStylePr w:type="band1Horz">
      <w:tblPr/>
      <w:tcPr>
        <w:tcBorders>
          <w:top w:val="nil"/>
          <w:left w:val="nil"/>
          <w:bottom w:val="nil"/>
          <w:right w:val="nil"/>
          <w:insideH w:val="nil"/>
          <w:insideV w:val="nil"/>
        </w:tcBorders>
        <w:shd w:val="clear" w:color="auto" w:fill="C77C0E" w:themeFill="accent1" w:themeFillShade="BF"/>
      </w:tcPr>
    </w:tblStylePr>
  </w:style>
  <w:style w:type="table" w:customStyle="1" w:styleId="DunkleListeAkzent2">
    <w:name w:val="Dunkle Liste;Akzent 2"/>
    <w:basedOn w:val="NormaleTabelle"/>
    <w:uiPriority w:val="70"/>
    <w:rsid w:val="00401A6B"/>
    <w:pPr>
      <w:spacing w:before="40" w:after="0" w:line="240" w:lineRule="auto"/>
    </w:pPr>
    <w:rPr>
      <w:rFonts w:eastAsiaTheme="minorHAnsi"/>
      <w:color w:val="FFFFFF" w:themeColor="background1"/>
      <w:sz w:val="20"/>
      <w:szCs w:val="20"/>
      <w:lang w:val="de-DE" w:eastAsia="de-CH"/>
    </w:rPr>
    <w:tblPr>
      <w:tblStyleRowBandSize w:val="1"/>
      <w:tblStyleColBandSize w:val="1"/>
    </w:tblPr>
    <w:tcPr>
      <w:shd w:val="clear" w:color="auto" w:fill="A5644E"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523127"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7B4A3A"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7B4A3A" w:themeFill="accent2" w:themeFillShade="BF"/>
      </w:tcPr>
    </w:tblStylePr>
    <w:tblStylePr w:type="band1Vert">
      <w:tblPr/>
      <w:tcPr>
        <w:tcBorders>
          <w:top w:val="nil"/>
          <w:left w:val="nil"/>
          <w:bottom w:val="nil"/>
          <w:right w:val="nil"/>
          <w:insideH w:val="nil"/>
          <w:insideV w:val="nil"/>
        </w:tcBorders>
        <w:shd w:val="clear" w:color="auto" w:fill="7B4A3A" w:themeFill="accent2" w:themeFillShade="BF"/>
      </w:tcPr>
    </w:tblStylePr>
    <w:tblStylePr w:type="band1Horz">
      <w:tblPr/>
      <w:tcPr>
        <w:tcBorders>
          <w:top w:val="nil"/>
          <w:left w:val="nil"/>
          <w:bottom w:val="nil"/>
          <w:right w:val="nil"/>
          <w:insideH w:val="nil"/>
          <w:insideV w:val="nil"/>
        </w:tcBorders>
        <w:shd w:val="clear" w:color="auto" w:fill="7B4A3A" w:themeFill="accent2" w:themeFillShade="BF"/>
      </w:tcPr>
    </w:tblStylePr>
  </w:style>
  <w:style w:type="table" w:customStyle="1" w:styleId="DunkleListeAkzent3">
    <w:name w:val="Dunkle Liste;Akzent 3"/>
    <w:basedOn w:val="NormaleTabelle"/>
    <w:uiPriority w:val="70"/>
    <w:rsid w:val="00401A6B"/>
    <w:pPr>
      <w:spacing w:before="40" w:after="0" w:line="240" w:lineRule="auto"/>
    </w:pPr>
    <w:rPr>
      <w:rFonts w:eastAsiaTheme="minorHAnsi"/>
      <w:color w:val="FFFFFF" w:themeColor="background1"/>
      <w:sz w:val="20"/>
      <w:szCs w:val="20"/>
      <w:lang w:val="de-DE" w:eastAsia="de-CH"/>
    </w:rPr>
    <w:tblPr>
      <w:tblStyleRowBandSize w:val="1"/>
      <w:tblStyleColBandSize w:val="1"/>
    </w:tblPr>
    <w:tcPr>
      <w:shd w:val="clear" w:color="auto" w:fill="B58B80"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1403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926155"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926155" w:themeFill="accent3" w:themeFillShade="BF"/>
      </w:tcPr>
    </w:tblStylePr>
    <w:tblStylePr w:type="band1Vert">
      <w:tblPr/>
      <w:tcPr>
        <w:tcBorders>
          <w:top w:val="nil"/>
          <w:left w:val="nil"/>
          <w:bottom w:val="nil"/>
          <w:right w:val="nil"/>
          <w:insideH w:val="nil"/>
          <w:insideV w:val="nil"/>
        </w:tcBorders>
        <w:shd w:val="clear" w:color="auto" w:fill="926155" w:themeFill="accent3" w:themeFillShade="BF"/>
      </w:tcPr>
    </w:tblStylePr>
    <w:tblStylePr w:type="band1Horz">
      <w:tblPr/>
      <w:tcPr>
        <w:tcBorders>
          <w:top w:val="nil"/>
          <w:left w:val="nil"/>
          <w:bottom w:val="nil"/>
          <w:right w:val="nil"/>
          <w:insideH w:val="nil"/>
          <w:insideV w:val="nil"/>
        </w:tcBorders>
        <w:shd w:val="clear" w:color="auto" w:fill="926155" w:themeFill="accent3" w:themeFillShade="BF"/>
      </w:tcPr>
    </w:tblStylePr>
  </w:style>
  <w:style w:type="table" w:customStyle="1" w:styleId="DunkleListeAkzent4">
    <w:name w:val="Dunkle Liste;Akzent 4"/>
    <w:basedOn w:val="NormaleTabelle"/>
    <w:uiPriority w:val="70"/>
    <w:rsid w:val="00401A6B"/>
    <w:pPr>
      <w:spacing w:before="40" w:after="0" w:line="240" w:lineRule="auto"/>
    </w:pPr>
    <w:rPr>
      <w:rFonts w:eastAsiaTheme="minorHAnsi"/>
      <w:color w:val="FFFFFF" w:themeColor="background1"/>
      <w:sz w:val="20"/>
      <w:szCs w:val="20"/>
      <w:lang w:val="de-DE" w:eastAsia="de-CH"/>
    </w:rPr>
    <w:tblPr>
      <w:tblStyleRowBandSize w:val="1"/>
      <w:tblStyleColBandSize w:val="1"/>
    </w:tblPr>
    <w:tcPr>
      <w:shd w:val="clear" w:color="auto" w:fill="C3986D"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B4B2C"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A17142"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A17142" w:themeFill="accent4" w:themeFillShade="BF"/>
      </w:tcPr>
    </w:tblStylePr>
    <w:tblStylePr w:type="band1Vert">
      <w:tblPr/>
      <w:tcPr>
        <w:tcBorders>
          <w:top w:val="nil"/>
          <w:left w:val="nil"/>
          <w:bottom w:val="nil"/>
          <w:right w:val="nil"/>
          <w:insideH w:val="nil"/>
          <w:insideV w:val="nil"/>
        </w:tcBorders>
        <w:shd w:val="clear" w:color="auto" w:fill="A17142" w:themeFill="accent4" w:themeFillShade="BF"/>
      </w:tcPr>
    </w:tblStylePr>
    <w:tblStylePr w:type="band1Horz">
      <w:tblPr/>
      <w:tcPr>
        <w:tcBorders>
          <w:top w:val="nil"/>
          <w:left w:val="nil"/>
          <w:bottom w:val="nil"/>
          <w:right w:val="nil"/>
          <w:insideH w:val="nil"/>
          <w:insideV w:val="nil"/>
        </w:tcBorders>
        <w:shd w:val="clear" w:color="auto" w:fill="A17142" w:themeFill="accent4" w:themeFillShade="BF"/>
      </w:tcPr>
    </w:tblStylePr>
  </w:style>
  <w:style w:type="table" w:customStyle="1" w:styleId="DunkleListeAkzent5">
    <w:name w:val="Dunkle Liste;Akzent 5"/>
    <w:basedOn w:val="NormaleTabelle"/>
    <w:uiPriority w:val="70"/>
    <w:rsid w:val="00401A6B"/>
    <w:pPr>
      <w:spacing w:before="40" w:after="0" w:line="240" w:lineRule="auto"/>
    </w:pPr>
    <w:rPr>
      <w:rFonts w:eastAsiaTheme="minorHAnsi"/>
      <w:color w:val="FFFFFF" w:themeColor="background1"/>
      <w:sz w:val="20"/>
      <w:szCs w:val="20"/>
      <w:lang w:val="de-DE" w:eastAsia="de-CH"/>
    </w:rPr>
    <w:tblPr>
      <w:tblStyleRowBandSize w:val="1"/>
      <w:tblStyleColBandSize w:val="1"/>
    </w:tblPr>
    <w:tcPr>
      <w:shd w:val="clear" w:color="auto" w:fill="A19574"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524A3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7B7053"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7B7053" w:themeFill="accent5" w:themeFillShade="BF"/>
      </w:tcPr>
    </w:tblStylePr>
    <w:tblStylePr w:type="band1Vert">
      <w:tblPr/>
      <w:tcPr>
        <w:tcBorders>
          <w:top w:val="nil"/>
          <w:left w:val="nil"/>
          <w:bottom w:val="nil"/>
          <w:right w:val="nil"/>
          <w:insideH w:val="nil"/>
          <w:insideV w:val="nil"/>
        </w:tcBorders>
        <w:shd w:val="clear" w:color="auto" w:fill="7B7053" w:themeFill="accent5" w:themeFillShade="BF"/>
      </w:tcPr>
    </w:tblStylePr>
    <w:tblStylePr w:type="band1Horz">
      <w:tblPr/>
      <w:tcPr>
        <w:tcBorders>
          <w:top w:val="nil"/>
          <w:left w:val="nil"/>
          <w:bottom w:val="nil"/>
          <w:right w:val="nil"/>
          <w:insideH w:val="nil"/>
          <w:insideV w:val="nil"/>
        </w:tcBorders>
        <w:shd w:val="clear" w:color="auto" w:fill="7B7053" w:themeFill="accent5" w:themeFillShade="BF"/>
      </w:tcPr>
    </w:tblStylePr>
  </w:style>
  <w:style w:type="table" w:customStyle="1" w:styleId="DunkleListeAkzent6">
    <w:name w:val="Dunkle Liste;Akzent 6"/>
    <w:basedOn w:val="NormaleTabelle"/>
    <w:uiPriority w:val="70"/>
    <w:rsid w:val="00401A6B"/>
    <w:pPr>
      <w:spacing w:before="40" w:after="0" w:line="240" w:lineRule="auto"/>
    </w:pPr>
    <w:rPr>
      <w:rFonts w:eastAsiaTheme="minorHAnsi"/>
      <w:color w:val="FFFFFF" w:themeColor="background1"/>
      <w:sz w:val="20"/>
      <w:szCs w:val="20"/>
      <w:lang w:val="de-DE" w:eastAsia="de-CH"/>
    </w:rPr>
    <w:tblPr>
      <w:tblStyleRowBandSize w:val="1"/>
      <w:tblStyleColBandSize w:val="1"/>
    </w:tblPr>
    <w:tcPr>
      <w:shd w:val="clear" w:color="auto" w:fill="C17529"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5F3A14"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90571E"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90571E" w:themeFill="accent6" w:themeFillShade="BF"/>
      </w:tcPr>
    </w:tblStylePr>
    <w:tblStylePr w:type="band1Vert">
      <w:tblPr/>
      <w:tcPr>
        <w:tcBorders>
          <w:top w:val="nil"/>
          <w:left w:val="nil"/>
          <w:bottom w:val="nil"/>
          <w:right w:val="nil"/>
          <w:insideH w:val="nil"/>
          <w:insideV w:val="nil"/>
        </w:tcBorders>
        <w:shd w:val="clear" w:color="auto" w:fill="90571E" w:themeFill="accent6" w:themeFillShade="BF"/>
      </w:tcPr>
    </w:tblStylePr>
    <w:tblStylePr w:type="band1Horz">
      <w:tblPr/>
      <w:tcPr>
        <w:tcBorders>
          <w:top w:val="nil"/>
          <w:left w:val="nil"/>
          <w:bottom w:val="nil"/>
          <w:right w:val="nil"/>
          <w:insideH w:val="nil"/>
          <w:insideV w:val="nil"/>
        </w:tcBorders>
        <w:shd w:val="clear" w:color="auto" w:fill="90571E" w:themeFill="accent6" w:themeFillShade="BF"/>
      </w:tcPr>
    </w:tblStylePr>
  </w:style>
  <w:style w:type="paragraph" w:styleId="Datum">
    <w:name w:val="Date"/>
    <w:basedOn w:val="Standard"/>
    <w:next w:val="Standard"/>
    <w:link w:val="DatumZchn"/>
    <w:uiPriority w:val="99"/>
    <w:semiHidden/>
    <w:unhideWhenUsed/>
    <w:rsid w:val="00401A6B"/>
    <w:pPr>
      <w:spacing w:before="40" w:after="160" w:line="288" w:lineRule="auto"/>
      <w:jc w:val="both"/>
    </w:pPr>
    <w:rPr>
      <w:rFonts w:asciiTheme="minorHAnsi" w:eastAsiaTheme="minorHAnsi" w:hAnsiTheme="minorHAnsi"/>
      <w:color w:val="595959" w:themeColor="text1" w:themeTint="A6"/>
      <w:kern w:val="20"/>
      <w:sz w:val="20"/>
      <w:szCs w:val="20"/>
      <w:lang w:eastAsia="de-CH"/>
    </w:rPr>
  </w:style>
  <w:style w:type="character" w:customStyle="1" w:styleId="DatumZchn">
    <w:name w:val="Datum Zchn"/>
    <w:basedOn w:val="Absatz-Standardschriftart"/>
    <w:link w:val="Datum"/>
    <w:uiPriority w:val="99"/>
    <w:semiHidden/>
    <w:rsid w:val="00401A6B"/>
    <w:rPr>
      <w:rFonts w:eastAsiaTheme="minorHAnsi"/>
      <w:color w:val="595959" w:themeColor="text1" w:themeTint="A6"/>
      <w:kern w:val="20"/>
      <w:sz w:val="20"/>
      <w:szCs w:val="20"/>
      <w:lang w:eastAsia="de-CH"/>
    </w:rPr>
  </w:style>
  <w:style w:type="paragraph" w:styleId="Dokumentstruktur">
    <w:name w:val="Document Map"/>
    <w:basedOn w:val="Standard"/>
    <w:link w:val="DokumentstrukturZchn"/>
    <w:uiPriority w:val="99"/>
    <w:semiHidden/>
    <w:unhideWhenUsed/>
    <w:rsid w:val="00401A6B"/>
    <w:pPr>
      <w:spacing w:before="40" w:after="0" w:line="240" w:lineRule="auto"/>
      <w:jc w:val="both"/>
    </w:pPr>
    <w:rPr>
      <w:rFonts w:ascii="Tahoma" w:eastAsiaTheme="minorHAnsi" w:hAnsi="Tahoma" w:cs="Tahoma"/>
      <w:color w:val="595959" w:themeColor="text1" w:themeTint="A6"/>
      <w:kern w:val="20"/>
      <w:sz w:val="16"/>
      <w:szCs w:val="20"/>
      <w:lang w:eastAsia="de-CH"/>
    </w:rPr>
  </w:style>
  <w:style w:type="character" w:customStyle="1" w:styleId="DokumentstrukturZchn">
    <w:name w:val="Dokumentstruktur Zchn"/>
    <w:basedOn w:val="Absatz-Standardschriftart"/>
    <w:link w:val="Dokumentstruktur"/>
    <w:uiPriority w:val="99"/>
    <w:semiHidden/>
    <w:rsid w:val="00401A6B"/>
    <w:rPr>
      <w:rFonts w:ascii="Tahoma" w:eastAsiaTheme="minorHAnsi" w:hAnsi="Tahoma" w:cs="Tahoma"/>
      <w:color w:val="595959" w:themeColor="text1" w:themeTint="A6"/>
      <w:kern w:val="20"/>
      <w:sz w:val="16"/>
      <w:szCs w:val="20"/>
      <w:lang w:eastAsia="de-CH"/>
    </w:rPr>
  </w:style>
  <w:style w:type="paragraph" w:styleId="E-Mail-Signatur">
    <w:name w:val="E-mail Signature"/>
    <w:basedOn w:val="Standard"/>
    <w:link w:val="E-Mail-SignaturZchn"/>
    <w:uiPriority w:val="99"/>
    <w:semiHidden/>
    <w:unhideWhenUsed/>
    <w:rsid w:val="00401A6B"/>
    <w:pPr>
      <w:spacing w:before="40" w:after="0" w:line="240" w:lineRule="auto"/>
      <w:jc w:val="both"/>
    </w:pPr>
    <w:rPr>
      <w:rFonts w:asciiTheme="minorHAnsi" w:eastAsiaTheme="minorHAnsi" w:hAnsiTheme="minorHAnsi"/>
      <w:color w:val="595959" w:themeColor="text1" w:themeTint="A6"/>
      <w:kern w:val="20"/>
      <w:sz w:val="20"/>
      <w:szCs w:val="20"/>
      <w:lang w:eastAsia="de-CH"/>
    </w:rPr>
  </w:style>
  <w:style w:type="character" w:customStyle="1" w:styleId="E-Mail-SignaturZchn">
    <w:name w:val="E-Mail-Signatur Zchn"/>
    <w:basedOn w:val="Absatz-Standardschriftart"/>
    <w:link w:val="E-Mail-Signatur"/>
    <w:uiPriority w:val="99"/>
    <w:semiHidden/>
    <w:rsid w:val="00401A6B"/>
    <w:rPr>
      <w:rFonts w:eastAsiaTheme="minorHAnsi"/>
      <w:color w:val="595959" w:themeColor="text1" w:themeTint="A6"/>
      <w:kern w:val="20"/>
      <w:sz w:val="20"/>
      <w:szCs w:val="20"/>
      <w:lang w:eastAsia="de-CH"/>
    </w:rPr>
  </w:style>
  <w:style w:type="character" w:styleId="Endnotenzeichen">
    <w:name w:val="endnote reference"/>
    <w:basedOn w:val="Absatz-Standardschriftart"/>
    <w:uiPriority w:val="99"/>
    <w:semiHidden/>
    <w:unhideWhenUsed/>
    <w:rsid w:val="00401A6B"/>
    <w:rPr>
      <w:vertAlign w:val="superscript"/>
    </w:rPr>
  </w:style>
  <w:style w:type="paragraph" w:styleId="Endnotentext">
    <w:name w:val="endnote text"/>
    <w:basedOn w:val="Standard"/>
    <w:link w:val="EndnotentextZchn"/>
    <w:uiPriority w:val="99"/>
    <w:semiHidden/>
    <w:unhideWhenUsed/>
    <w:rsid w:val="00401A6B"/>
    <w:pPr>
      <w:spacing w:before="40" w:after="0" w:line="240" w:lineRule="auto"/>
      <w:jc w:val="both"/>
    </w:pPr>
    <w:rPr>
      <w:rFonts w:asciiTheme="minorHAnsi" w:eastAsiaTheme="minorHAnsi" w:hAnsiTheme="minorHAnsi"/>
      <w:color w:val="595959" w:themeColor="text1" w:themeTint="A6"/>
      <w:kern w:val="20"/>
      <w:sz w:val="20"/>
      <w:szCs w:val="20"/>
      <w:lang w:eastAsia="de-CH"/>
    </w:rPr>
  </w:style>
  <w:style w:type="character" w:customStyle="1" w:styleId="EndnotentextZchn">
    <w:name w:val="Endnotentext Zchn"/>
    <w:basedOn w:val="Absatz-Standardschriftart"/>
    <w:link w:val="Endnotentext"/>
    <w:uiPriority w:val="99"/>
    <w:semiHidden/>
    <w:rsid w:val="00401A6B"/>
    <w:rPr>
      <w:rFonts w:eastAsiaTheme="minorHAnsi"/>
      <w:color w:val="595959" w:themeColor="text1" w:themeTint="A6"/>
      <w:kern w:val="20"/>
      <w:sz w:val="20"/>
      <w:szCs w:val="20"/>
      <w:lang w:eastAsia="de-CH"/>
    </w:rPr>
  </w:style>
  <w:style w:type="paragraph" w:styleId="Umschlagadresse">
    <w:name w:val="envelope address"/>
    <w:basedOn w:val="Standard"/>
    <w:uiPriority w:val="99"/>
    <w:semiHidden/>
    <w:unhideWhenUsed/>
    <w:rsid w:val="00401A6B"/>
    <w:pPr>
      <w:framePr w:w="7920" w:h="1980" w:hRule="exact" w:hSpace="180" w:wrap="auto" w:hAnchor="page" w:xAlign="center" w:yAlign="bottom"/>
      <w:spacing w:before="40" w:after="0" w:line="240" w:lineRule="auto"/>
      <w:ind w:left="2880"/>
      <w:jc w:val="both"/>
    </w:pPr>
    <w:rPr>
      <w:rFonts w:asciiTheme="majorHAnsi" w:eastAsiaTheme="majorEastAsia" w:hAnsiTheme="majorHAnsi" w:cstheme="majorBidi"/>
      <w:color w:val="595959" w:themeColor="text1" w:themeTint="A6"/>
      <w:kern w:val="20"/>
      <w:sz w:val="24"/>
      <w:szCs w:val="20"/>
      <w:lang w:eastAsia="de-CH"/>
    </w:rPr>
  </w:style>
  <w:style w:type="paragraph" w:styleId="Umschlagabsenderadresse">
    <w:name w:val="envelope return"/>
    <w:basedOn w:val="Standard"/>
    <w:uiPriority w:val="99"/>
    <w:semiHidden/>
    <w:unhideWhenUsed/>
    <w:rsid w:val="00401A6B"/>
    <w:pPr>
      <w:spacing w:before="40" w:after="0" w:line="240" w:lineRule="auto"/>
      <w:jc w:val="both"/>
    </w:pPr>
    <w:rPr>
      <w:rFonts w:asciiTheme="majorHAnsi" w:eastAsiaTheme="majorEastAsia" w:hAnsiTheme="majorHAnsi" w:cstheme="majorBidi"/>
      <w:color w:val="595959" w:themeColor="text1" w:themeTint="A6"/>
      <w:kern w:val="20"/>
      <w:sz w:val="20"/>
      <w:szCs w:val="20"/>
      <w:lang w:eastAsia="de-CH"/>
    </w:rPr>
  </w:style>
  <w:style w:type="character" w:customStyle="1" w:styleId="BesuchterHyperlink">
    <w:name w:val="Besuchter Hyperlink"/>
    <w:basedOn w:val="Absatz-Standardschriftart"/>
    <w:uiPriority w:val="99"/>
    <w:semiHidden/>
    <w:unhideWhenUsed/>
    <w:rsid w:val="00401A6B"/>
    <w:rPr>
      <w:color w:val="FFC42F" w:themeColor="followedHyperlink"/>
      <w:u w:val="single"/>
    </w:rPr>
  </w:style>
  <w:style w:type="character" w:styleId="HTMLAkronym">
    <w:name w:val="HTML Acronym"/>
    <w:basedOn w:val="Absatz-Standardschriftart"/>
    <w:uiPriority w:val="99"/>
    <w:semiHidden/>
    <w:unhideWhenUsed/>
    <w:rsid w:val="00401A6B"/>
  </w:style>
  <w:style w:type="paragraph" w:styleId="HTMLAdresse">
    <w:name w:val="HTML Address"/>
    <w:basedOn w:val="Standard"/>
    <w:link w:val="HTMLAdresseZchn"/>
    <w:uiPriority w:val="99"/>
    <w:semiHidden/>
    <w:unhideWhenUsed/>
    <w:rsid w:val="00401A6B"/>
    <w:pPr>
      <w:spacing w:before="40" w:after="0" w:line="240" w:lineRule="auto"/>
      <w:jc w:val="both"/>
    </w:pPr>
    <w:rPr>
      <w:rFonts w:asciiTheme="minorHAnsi" w:eastAsiaTheme="minorHAnsi" w:hAnsiTheme="minorHAnsi"/>
      <w:i/>
      <w:iCs/>
      <w:color w:val="595959" w:themeColor="text1" w:themeTint="A6"/>
      <w:kern w:val="20"/>
      <w:sz w:val="20"/>
      <w:szCs w:val="20"/>
      <w:lang w:eastAsia="de-CH"/>
    </w:rPr>
  </w:style>
  <w:style w:type="character" w:customStyle="1" w:styleId="HTMLAdresseZchn">
    <w:name w:val="HTML Adresse Zchn"/>
    <w:basedOn w:val="Absatz-Standardschriftart"/>
    <w:link w:val="HTMLAdresse"/>
    <w:uiPriority w:val="99"/>
    <w:semiHidden/>
    <w:rsid w:val="00401A6B"/>
    <w:rPr>
      <w:rFonts w:eastAsiaTheme="minorHAnsi"/>
      <w:i/>
      <w:iCs/>
      <w:color w:val="595959" w:themeColor="text1" w:themeTint="A6"/>
      <w:kern w:val="20"/>
      <w:sz w:val="20"/>
      <w:szCs w:val="20"/>
      <w:lang w:eastAsia="de-CH"/>
    </w:rPr>
  </w:style>
  <w:style w:type="character" w:styleId="HTMLZitat">
    <w:name w:val="HTML Cite"/>
    <w:basedOn w:val="Absatz-Standardschriftart"/>
    <w:uiPriority w:val="99"/>
    <w:semiHidden/>
    <w:unhideWhenUsed/>
    <w:rsid w:val="00401A6B"/>
    <w:rPr>
      <w:i/>
      <w:iCs/>
    </w:rPr>
  </w:style>
  <w:style w:type="character" w:styleId="HTMLCode">
    <w:name w:val="HTML Code"/>
    <w:basedOn w:val="Absatz-Standardschriftart"/>
    <w:uiPriority w:val="99"/>
    <w:semiHidden/>
    <w:unhideWhenUsed/>
    <w:rsid w:val="00401A6B"/>
    <w:rPr>
      <w:rFonts w:ascii="Consolas" w:hAnsi="Consolas" w:cs="Consolas"/>
      <w:sz w:val="20"/>
    </w:rPr>
  </w:style>
  <w:style w:type="character" w:styleId="HTMLDefinition">
    <w:name w:val="HTML Definition"/>
    <w:basedOn w:val="Absatz-Standardschriftart"/>
    <w:uiPriority w:val="99"/>
    <w:semiHidden/>
    <w:unhideWhenUsed/>
    <w:rsid w:val="00401A6B"/>
    <w:rPr>
      <w:i/>
      <w:iCs/>
    </w:rPr>
  </w:style>
  <w:style w:type="character" w:styleId="HTMLTastatur">
    <w:name w:val="HTML Keyboard"/>
    <w:basedOn w:val="Absatz-Standardschriftart"/>
    <w:uiPriority w:val="99"/>
    <w:semiHidden/>
    <w:unhideWhenUsed/>
    <w:rsid w:val="00401A6B"/>
    <w:rPr>
      <w:rFonts w:ascii="Consolas" w:hAnsi="Consolas" w:cs="Consolas"/>
      <w:sz w:val="20"/>
    </w:rPr>
  </w:style>
  <w:style w:type="paragraph" w:styleId="HTMLVorformatiert">
    <w:name w:val="HTML Preformatted"/>
    <w:basedOn w:val="Standard"/>
    <w:link w:val="HTMLVorformatiertZchn"/>
    <w:uiPriority w:val="99"/>
    <w:semiHidden/>
    <w:unhideWhenUsed/>
    <w:rsid w:val="00401A6B"/>
    <w:pPr>
      <w:spacing w:before="40" w:after="0" w:line="240" w:lineRule="auto"/>
      <w:jc w:val="both"/>
    </w:pPr>
    <w:rPr>
      <w:rFonts w:ascii="Consolas" w:eastAsiaTheme="minorHAnsi" w:hAnsi="Consolas" w:cs="Consolas"/>
      <w:color w:val="595959" w:themeColor="text1" w:themeTint="A6"/>
      <w:kern w:val="20"/>
      <w:sz w:val="20"/>
      <w:szCs w:val="20"/>
      <w:lang w:eastAsia="de-CH"/>
    </w:rPr>
  </w:style>
  <w:style w:type="character" w:customStyle="1" w:styleId="HTMLVorformatiertZchn">
    <w:name w:val="HTML Vorformatiert Zchn"/>
    <w:basedOn w:val="Absatz-Standardschriftart"/>
    <w:link w:val="HTMLVorformatiert"/>
    <w:uiPriority w:val="99"/>
    <w:semiHidden/>
    <w:rsid w:val="00401A6B"/>
    <w:rPr>
      <w:rFonts w:ascii="Consolas" w:eastAsiaTheme="minorHAnsi" w:hAnsi="Consolas" w:cs="Consolas"/>
      <w:color w:val="595959" w:themeColor="text1" w:themeTint="A6"/>
      <w:kern w:val="20"/>
      <w:sz w:val="20"/>
      <w:szCs w:val="20"/>
      <w:lang w:eastAsia="de-CH"/>
    </w:rPr>
  </w:style>
  <w:style w:type="character" w:styleId="HTMLBeispiel">
    <w:name w:val="HTML Sample"/>
    <w:basedOn w:val="Absatz-Standardschriftart"/>
    <w:uiPriority w:val="99"/>
    <w:semiHidden/>
    <w:unhideWhenUsed/>
    <w:rsid w:val="00401A6B"/>
    <w:rPr>
      <w:rFonts w:ascii="Consolas" w:hAnsi="Consolas" w:cs="Consolas"/>
      <w:sz w:val="24"/>
    </w:rPr>
  </w:style>
  <w:style w:type="character" w:styleId="HTMLSchreibmaschine">
    <w:name w:val="HTML Typewriter"/>
    <w:basedOn w:val="Absatz-Standardschriftart"/>
    <w:uiPriority w:val="99"/>
    <w:semiHidden/>
    <w:unhideWhenUsed/>
    <w:rsid w:val="00401A6B"/>
    <w:rPr>
      <w:rFonts w:ascii="Consolas" w:hAnsi="Consolas" w:cs="Consolas"/>
      <w:sz w:val="20"/>
    </w:rPr>
  </w:style>
  <w:style w:type="character" w:styleId="HTMLVariable">
    <w:name w:val="HTML Variable"/>
    <w:basedOn w:val="Absatz-Standardschriftart"/>
    <w:uiPriority w:val="99"/>
    <w:semiHidden/>
    <w:unhideWhenUsed/>
    <w:rsid w:val="00401A6B"/>
    <w:rPr>
      <w:i/>
      <w:iCs/>
    </w:rPr>
  </w:style>
  <w:style w:type="paragraph" w:styleId="Index2">
    <w:name w:val="index 2"/>
    <w:basedOn w:val="Standard"/>
    <w:next w:val="Standard"/>
    <w:autoRedefine/>
    <w:uiPriority w:val="99"/>
    <w:semiHidden/>
    <w:unhideWhenUsed/>
    <w:rsid w:val="00401A6B"/>
    <w:pPr>
      <w:spacing w:before="40" w:after="0" w:line="240" w:lineRule="auto"/>
      <w:ind w:left="440" w:hanging="220"/>
      <w:jc w:val="both"/>
    </w:pPr>
    <w:rPr>
      <w:rFonts w:asciiTheme="minorHAnsi" w:eastAsiaTheme="minorHAnsi" w:hAnsiTheme="minorHAnsi"/>
      <w:color w:val="595959" w:themeColor="text1" w:themeTint="A6"/>
      <w:kern w:val="20"/>
      <w:sz w:val="20"/>
      <w:szCs w:val="20"/>
      <w:lang w:eastAsia="de-CH"/>
    </w:rPr>
  </w:style>
  <w:style w:type="paragraph" w:styleId="Index3">
    <w:name w:val="index 3"/>
    <w:basedOn w:val="Standard"/>
    <w:next w:val="Standard"/>
    <w:autoRedefine/>
    <w:uiPriority w:val="99"/>
    <w:semiHidden/>
    <w:unhideWhenUsed/>
    <w:rsid w:val="00401A6B"/>
    <w:pPr>
      <w:spacing w:before="40" w:after="0" w:line="240" w:lineRule="auto"/>
      <w:ind w:left="660" w:hanging="220"/>
      <w:jc w:val="both"/>
    </w:pPr>
    <w:rPr>
      <w:rFonts w:asciiTheme="minorHAnsi" w:eastAsiaTheme="minorHAnsi" w:hAnsiTheme="minorHAnsi"/>
      <w:color w:val="595959" w:themeColor="text1" w:themeTint="A6"/>
      <w:kern w:val="20"/>
      <w:sz w:val="20"/>
      <w:szCs w:val="20"/>
      <w:lang w:eastAsia="de-CH"/>
    </w:rPr>
  </w:style>
  <w:style w:type="paragraph" w:styleId="Index4">
    <w:name w:val="index 4"/>
    <w:basedOn w:val="Standard"/>
    <w:next w:val="Standard"/>
    <w:autoRedefine/>
    <w:uiPriority w:val="99"/>
    <w:semiHidden/>
    <w:unhideWhenUsed/>
    <w:rsid w:val="00401A6B"/>
    <w:pPr>
      <w:spacing w:before="40" w:after="0" w:line="240" w:lineRule="auto"/>
      <w:ind w:left="880" w:hanging="220"/>
      <w:jc w:val="both"/>
    </w:pPr>
    <w:rPr>
      <w:rFonts w:asciiTheme="minorHAnsi" w:eastAsiaTheme="minorHAnsi" w:hAnsiTheme="minorHAnsi"/>
      <w:color w:val="595959" w:themeColor="text1" w:themeTint="A6"/>
      <w:kern w:val="20"/>
      <w:sz w:val="20"/>
      <w:szCs w:val="20"/>
      <w:lang w:eastAsia="de-CH"/>
    </w:rPr>
  </w:style>
  <w:style w:type="paragraph" w:styleId="Index5">
    <w:name w:val="index 5"/>
    <w:basedOn w:val="Standard"/>
    <w:next w:val="Standard"/>
    <w:autoRedefine/>
    <w:uiPriority w:val="99"/>
    <w:semiHidden/>
    <w:unhideWhenUsed/>
    <w:rsid w:val="00401A6B"/>
    <w:pPr>
      <w:spacing w:before="40" w:after="0" w:line="240" w:lineRule="auto"/>
      <w:ind w:left="1100" w:hanging="220"/>
      <w:jc w:val="both"/>
    </w:pPr>
    <w:rPr>
      <w:rFonts w:asciiTheme="minorHAnsi" w:eastAsiaTheme="minorHAnsi" w:hAnsiTheme="minorHAnsi"/>
      <w:color w:val="595959" w:themeColor="text1" w:themeTint="A6"/>
      <w:kern w:val="20"/>
      <w:sz w:val="20"/>
      <w:szCs w:val="20"/>
      <w:lang w:eastAsia="de-CH"/>
    </w:rPr>
  </w:style>
  <w:style w:type="paragraph" w:styleId="Index6">
    <w:name w:val="index 6"/>
    <w:basedOn w:val="Standard"/>
    <w:next w:val="Standard"/>
    <w:autoRedefine/>
    <w:uiPriority w:val="99"/>
    <w:semiHidden/>
    <w:unhideWhenUsed/>
    <w:rsid w:val="00401A6B"/>
    <w:pPr>
      <w:spacing w:before="40" w:after="0" w:line="240" w:lineRule="auto"/>
      <w:ind w:left="1320" w:hanging="220"/>
      <w:jc w:val="both"/>
    </w:pPr>
    <w:rPr>
      <w:rFonts w:asciiTheme="minorHAnsi" w:eastAsiaTheme="minorHAnsi" w:hAnsiTheme="minorHAnsi"/>
      <w:color w:val="595959" w:themeColor="text1" w:themeTint="A6"/>
      <w:kern w:val="20"/>
      <w:sz w:val="20"/>
      <w:szCs w:val="20"/>
      <w:lang w:eastAsia="de-CH"/>
    </w:rPr>
  </w:style>
  <w:style w:type="paragraph" w:styleId="Index7">
    <w:name w:val="index 7"/>
    <w:basedOn w:val="Standard"/>
    <w:next w:val="Standard"/>
    <w:autoRedefine/>
    <w:uiPriority w:val="99"/>
    <w:semiHidden/>
    <w:unhideWhenUsed/>
    <w:rsid w:val="00401A6B"/>
    <w:pPr>
      <w:spacing w:before="40" w:after="0" w:line="240" w:lineRule="auto"/>
      <w:ind w:left="1540" w:hanging="220"/>
      <w:jc w:val="both"/>
    </w:pPr>
    <w:rPr>
      <w:rFonts w:asciiTheme="minorHAnsi" w:eastAsiaTheme="minorHAnsi" w:hAnsiTheme="minorHAnsi"/>
      <w:color w:val="595959" w:themeColor="text1" w:themeTint="A6"/>
      <w:kern w:val="20"/>
      <w:sz w:val="20"/>
      <w:szCs w:val="20"/>
      <w:lang w:eastAsia="de-CH"/>
    </w:rPr>
  </w:style>
  <w:style w:type="paragraph" w:styleId="Index8">
    <w:name w:val="index 8"/>
    <w:basedOn w:val="Standard"/>
    <w:next w:val="Standard"/>
    <w:autoRedefine/>
    <w:uiPriority w:val="99"/>
    <w:semiHidden/>
    <w:unhideWhenUsed/>
    <w:rsid w:val="00401A6B"/>
    <w:pPr>
      <w:spacing w:before="40" w:after="0" w:line="240" w:lineRule="auto"/>
      <w:ind w:left="1760" w:hanging="220"/>
      <w:jc w:val="both"/>
    </w:pPr>
    <w:rPr>
      <w:rFonts w:asciiTheme="minorHAnsi" w:eastAsiaTheme="minorHAnsi" w:hAnsiTheme="minorHAnsi"/>
      <w:color w:val="595959" w:themeColor="text1" w:themeTint="A6"/>
      <w:kern w:val="20"/>
      <w:sz w:val="20"/>
      <w:szCs w:val="20"/>
      <w:lang w:eastAsia="de-CH"/>
    </w:rPr>
  </w:style>
  <w:style w:type="paragraph" w:styleId="Index9">
    <w:name w:val="index 9"/>
    <w:basedOn w:val="Standard"/>
    <w:next w:val="Standard"/>
    <w:autoRedefine/>
    <w:uiPriority w:val="99"/>
    <w:semiHidden/>
    <w:unhideWhenUsed/>
    <w:rsid w:val="00401A6B"/>
    <w:pPr>
      <w:spacing w:before="40" w:after="0" w:line="240" w:lineRule="auto"/>
      <w:ind w:left="1980" w:hanging="220"/>
      <w:jc w:val="both"/>
    </w:pPr>
    <w:rPr>
      <w:rFonts w:asciiTheme="minorHAnsi" w:eastAsiaTheme="minorHAnsi" w:hAnsiTheme="minorHAnsi"/>
      <w:color w:val="595959" w:themeColor="text1" w:themeTint="A6"/>
      <w:kern w:val="20"/>
      <w:sz w:val="20"/>
      <w:szCs w:val="20"/>
      <w:lang w:eastAsia="de-CH"/>
    </w:rPr>
  </w:style>
  <w:style w:type="paragraph" w:styleId="Indexberschrift">
    <w:name w:val="index heading"/>
    <w:basedOn w:val="Standard"/>
    <w:next w:val="Index1"/>
    <w:uiPriority w:val="99"/>
    <w:semiHidden/>
    <w:unhideWhenUsed/>
    <w:rsid w:val="00401A6B"/>
    <w:pPr>
      <w:spacing w:before="40" w:after="160" w:line="288" w:lineRule="auto"/>
      <w:jc w:val="both"/>
    </w:pPr>
    <w:rPr>
      <w:rFonts w:asciiTheme="majorHAnsi" w:eastAsiaTheme="majorEastAsia" w:hAnsiTheme="majorHAnsi" w:cstheme="majorBidi"/>
      <w:b/>
      <w:bCs/>
      <w:color w:val="595959" w:themeColor="text1" w:themeTint="A6"/>
      <w:kern w:val="20"/>
      <w:sz w:val="20"/>
      <w:szCs w:val="20"/>
      <w:lang w:eastAsia="de-CH"/>
    </w:rPr>
  </w:style>
  <w:style w:type="table" w:styleId="HellesRaster">
    <w:name w:val="Light Grid"/>
    <w:basedOn w:val="NormaleTabelle"/>
    <w:uiPriority w:val="62"/>
    <w:rsid w:val="00401A6B"/>
    <w:pPr>
      <w:spacing w:before="40" w:after="0" w:line="240" w:lineRule="auto"/>
    </w:pPr>
    <w:rPr>
      <w:rFonts w:eastAsiaTheme="minorHAnsi"/>
      <w:color w:val="595959" w:themeColor="text1" w:themeTint="A6"/>
      <w:sz w:val="20"/>
      <w:szCs w:val="20"/>
      <w:lang w:val="de-DE" w:eastAsia="de-CH"/>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HellesRasterAkzent1">
    <w:name w:val="Helles Raster;Akzent 1"/>
    <w:basedOn w:val="NormaleTabelle"/>
    <w:uiPriority w:val="62"/>
    <w:rsid w:val="00401A6B"/>
    <w:pPr>
      <w:spacing w:before="40" w:after="0" w:line="240" w:lineRule="auto"/>
    </w:pPr>
    <w:rPr>
      <w:rFonts w:eastAsiaTheme="minorHAnsi"/>
      <w:color w:val="595959" w:themeColor="text1" w:themeTint="A6"/>
      <w:sz w:val="20"/>
      <w:szCs w:val="20"/>
      <w:lang w:val="de-DE" w:eastAsia="de-CH"/>
    </w:rPr>
    <w:tblPr>
      <w:tblStyleRowBandSize w:val="1"/>
      <w:tblStyleColBandSize w:val="1"/>
      <w:tblBorders>
        <w:top w:val="single" w:sz="8" w:space="0" w:color="F0A22E" w:themeColor="accent1"/>
        <w:left w:val="single" w:sz="8" w:space="0" w:color="F0A22E" w:themeColor="accent1"/>
        <w:bottom w:val="single" w:sz="8" w:space="0" w:color="F0A22E" w:themeColor="accent1"/>
        <w:right w:val="single" w:sz="8" w:space="0" w:color="F0A22E" w:themeColor="accent1"/>
        <w:insideH w:val="single" w:sz="8" w:space="0" w:color="F0A22E" w:themeColor="accent1"/>
        <w:insideV w:val="single" w:sz="8" w:space="0" w:color="F0A22E"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0A22E" w:themeColor="accent1"/>
          <w:left w:val="single" w:sz="8" w:space="0" w:color="F0A22E" w:themeColor="accent1"/>
          <w:bottom w:val="single" w:sz="18" w:space="0" w:color="F0A22E" w:themeColor="accent1"/>
          <w:right w:val="single" w:sz="8" w:space="0" w:color="F0A22E" w:themeColor="accent1"/>
          <w:insideH w:val="nil"/>
          <w:insideV w:val="single" w:sz="8" w:space="0" w:color="F0A22E"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0A22E" w:themeColor="accent1"/>
          <w:left w:val="single" w:sz="8" w:space="0" w:color="F0A22E" w:themeColor="accent1"/>
          <w:bottom w:val="single" w:sz="8" w:space="0" w:color="F0A22E" w:themeColor="accent1"/>
          <w:right w:val="single" w:sz="8" w:space="0" w:color="F0A22E" w:themeColor="accent1"/>
          <w:insideH w:val="nil"/>
          <w:insideV w:val="single" w:sz="8" w:space="0" w:color="F0A22E"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0A22E" w:themeColor="accent1"/>
          <w:left w:val="single" w:sz="8" w:space="0" w:color="F0A22E" w:themeColor="accent1"/>
          <w:bottom w:val="single" w:sz="8" w:space="0" w:color="F0A22E" w:themeColor="accent1"/>
          <w:right w:val="single" w:sz="8" w:space="0" w:color="F0A22E" w:themeColor="accent1"/>
        </w:tcBorders>
      </w:tcPr>
    </w:tblStylePr>
    <w:tblStylePr w:type="band1Vert">
      <w:tblPr/>
      <w:tcPr>
        <w:tcBorders>
          <w:top w:val="single" w:sz="8" w:space="0" w:color="F0A22E" w:themeColor="accent1"/>
          <w:left w:val="single" w:sz="8" w:space="0" w:color="F0A22E" w:themeColor="accent1"/>
          <w:bottom w:val="single" w:sz="8" w:space="0" w:color="F0A22E" w:themeColor="accent1"/>
          <w:right w:val="single" w:sz="8" w:space="0" w:color="F0A22E" w:themeColor="accent1"/>
        </w:tcBorders>
        <w:shd w:val="clear" w:color="auto" w:fill="FBE7CB" w:themeFill="accent1" w:themeFillTint="3F"/>
      </w:tcPr>
    </w:tblStylePr>
    <w:tblStylePr w:type="band1Horz">
      <w:tblPr/>
      <w:tcPr>
        <w:tcBorders>
          <w:top w:val="single" w:sz="8" w:space="0" w:color="F0A22E" w:themeColor="accent1"/>
          <w:left w:val="single" w:sz="8" w:space="0" w:color="F0A22E" w:themeColor="accent1"/>
          <w:bottom w:val="single" w:sz="8" w:space="0" w:color="F0A22E" w:themeColor="accent1"/>
          <w:right w:val="single" w:sz="8" w:space="0" w:color="F0A22E" w:themeColor="accent1"/>
          <w:insideV w:val="single" w:sz="8" w:space="0" w:color="F0A22E" w:themeColor="accent1"/>
        </w:tcBorders>
        <w:shd w:val="clear" w:color="auto" w:fill="FBE7CB" w:themeFill="accent1" w:themeFillTint="3F"/>
      </w:tcPr>
    </w:tblStylePr>
    <w:tblStylePr w:type="band2Horz">
      <w:tblPr/>
      <w:tcPr>
        <w:tcBorders>
          <w:top w:val="single" w:sz="8" w:space="0" w:color="F0A22E" w:themeColor="accent1"/>
          <w:left w:val="single" w:sz="8" w:space="0" w:color="F0A22E" w:themeColor="accent1"/>
          <w:bottom w:val="single" w:sz="8" w:space="0" w:color="F0A22E" w:themeColor="accent1"/>
          <w:right w:val="single" w:sz="8" w:space="0" w:color="F0A22E" w:themeColor="accent1"/>
          <w:insideV w:val="single" w:sz="8" w:space="0" w:color="F0A22E" w:themeColor="accent1"/>
        </w:tcBorders>
      </w:tcPr>
    </w:tblStylePr>
  </w:style>
  <w:style w:type="table" w:customStyle="1" w:styleId="HellesRasterAkzent2">
    <w:name w:val="Helles Raster;Akzent 2"/>
    <w:basedOn w:val="NormaleTabelle"/>
    <w:uiPriority w:val="62"/>
    <w:rsid w:val="00401A6B"/>
    <w:pPr>
      <w:spacing w:before="40" w:after="0" w:line="240" w:lineRule="auto"/>
    </w:pPr>
    <w:rPr>
      <w:rFonts w:eastAsiaTheme="minorHAnsi"/>
      <w:color w:val="595959" w:themeColor="text1" w:themeTint="A6"/>
      <w:sz w:val="20"/>
      <w:szCs w:val="20"/>
      <w:lang w:val="de-DE" w:eastAsia="de-CH"/>
    </w:rPr>
    <w:tblPr>
      <w:tblStyleRowBandSize w:val="1"/>
      <w:tblStyleColBandSize w:val="1"/>
      <w:tblBorders>
        <w:top w:val="single" w:sz="8" w:space="0" w:color="A5644E" w:themeColor="accent2"/>
        <w:left w:val="single" w:sz="8" w:space="0" w:color="A5644E" w:themeColor="accent2"/>
        <w:bottom w:val="single" w:sz="8" w:space="0" w:color="A5644E" w:themeColor="accent2"/>
        <w:right w:val="single" w:sz="8" w:space="0" w:color="A5644E" w:themeColor="accent2"/>
        <w:insideH w:val="single" w:sz="8" w:space="0" w:color="A5644E" w:themeColor="accent2"/>
        <w:insideV w:val="single" w:sz="8" w:space="0" w:color="A5644E"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A5644E" w:themeColor="accent2"/>
          <w:left w:val="single" w:sz="8" w:space="0" w:color="A5644E" w:themeColor="accent2"/>
          <w:bottom w:val="single" w:sz="18" w:space="0" w:color="A5644E" w:themeColor="accent2"/>
          <w:right w:val="single" w:sz="8" w:space="0" w:color="A5644E" w:themeColor="accent2"/>
          <w:insideH w:val="nil"/>
          <w:insideV w:val="single" w:sz="8" w:space="0" w:color="A5644E"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A5644E" w:themeColor="accent2"/>
          <w:left w:val="single" w:sz="8" w:space="0" w:color="A5644E" w:themeColor="accent2"/>
          <w:bottom w:val="single" w:sz="8" w:space="0" w:color="A5644E" w:themeColor="accent2"/>
          <w:right w:val="single" w:sz="8" w:space="0" w:color="A5644E" w:themeColor="accent2"/>
          <w:insideH w:val="nil"/>
          <w:insideV w:val="single" w:sz="8" w:space="0" w:color="A5644E"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A5644E" w:themeColor="accent2"/>
          <w:left w:val="single" w:sz="8" w:space="0" w:color="A5644E" w:themeColor="accent2"/>
          <w:bottom w:val="single" w:sz="8" w:space="0" w:color="A5644E" w:themeColor="accent2"/>
          <w:right w:val="single" w:sz="8" w:space="0" w:color="A5644E" w:themeColor="accent2"/>
        </w:tcBorders>
      </w:tcPr>
    </w:tblStylePr>
    <w:tblStylePr w:type="band1Vert">
      <w:tblPr/>
      <w:tcPr>
        <w:tcBorders>
          <w:top w:val="single" w:sz="8" w:space="0" w:color="A5644E" w:themeColor="accent2"/>
          <w:left w:val="single" w:sz="8" w:space="0" w:color="A5644E" w:themeColor="accent2"/>
          <w:bottom w:val="single" w:sz="8" w:space="0" w:color="A5644E" w:themeColor="accent2"/>
          <w:right w:val="single" w:sz="8" w:space="0" w:color="A5644E" w:themeColor="accent2"/>
        </w:tcBorders>
        <w:shd w:val="clear" w:color="auto" w:fill="E9D8D2" w:themeFill="accent2" w:themeFillTint="3F"/>
      </w:tcPr>
    </w:tblStylePr>
    <w:tblStylePr w:type="band1Horz">
      <w:tblPr/>
      <w:tcPr>
        <w:tcBorders>
          <w:top w:val="single" w:sz="8" w:space="0" w:color="A5644E" w:themeColor="accent2"/>
          <w:left w:val="single" w:sz="8" w:space="0" w:color="A5644E" w:themeColor="accent2"/>
          <w:bottom w:val="single" w:sz="8" w:space="0" w:color="A5644E" w:themeColor="accent2"/>
          <w:right w:val="single" w:sz="8" w:space="0" w:color="A5644E" w:themeColor="accent2"/>
          <w:insideV w:val="single" w:sz="8" w:space="0" w:color="A5644E" w:themeColor="accent2"/>
        </w:tcBorders>
        <w:shd w:val="clear" w:color="auto" w:fill="E9D8D2" w:themeFill="accent2" w:themeFillTint="3F"/>
      </w:tcPr>
    </w:tblStylePr>
    <w:tblStylePr w:type="band2Horz">
      <w:tblPr/>
      <w:tcPr>
        <w:tcBorders>
          <w:top w:val="single" w:sz="8" w:space="0" w:color="A5644E" w:themeColor="accent2"/>
          <w:left w:val="single" w:sz="8" w:space="0" w:color="A5644E" w:themeColor="accent2"/>
          <w:bottom w:val="single" w:sz="8" w:space="0" w:color="A5644E" w:themeColor="accent2"/>
          <w:right w:val="single" w:sz="8" w:space="0" w:color="A5644E" w:themeColor="accent2"/>
          <w:insideV w:val="single" w:sz="8" w:space="0" w:color="A5644E" w:themeColor="accent2"/>
        </w:tcBorders>
      </w:tcPr>
    </w:tblStylePr>
  </w:style>
  <w:style w:type="table" w:customStyle="1" w:styleId="HellesRasterAkzent3">
    <w:name w:val="Helles Raster;Akzent 3"/>
    <w:basedOn w:val="NormaleTabelle"/>
    <w:uiPriority w:val="62"/>
    <w:rsid w:val="00401A6B"/>
    <w:pPr>
      <w:spacing w:before="40" w:after="0" w:line="240" w:lineRule="auto"/>
    </w:pPr>
    <w:rPr>
      <w:rFonts w:eastAsiaTheme="minorHAnsi"/>
      <w:color w:val="595959" w:themeColor="text1" w:themeTint="A6"/>
      <w:sz w:val="20"/>
      <w:szCs w:val="20"/>
      <w:lang w:val="de-DE" w:eastAsia="de-CH"/>
    </w:rPr>
    <w:tblPr>
      <w:tblStyleRowBandSize w:val="1"/>
      <w:tblStyleColBandSize w:val="1"/>
      <w:tblBorders>
        <w:top w:val="single" w:sz="8" w:space="0" w:color="B58B80" w:themeColor="accent3"/>
        <w:left w:val="single" w:sz="8" w:space="0" w:color="B58B80" w:themeColor="accent3"/>
        <w:bottom w:val="single" w:sz="8" w:space="0" w:color="B58B80" w:themeColor="accent3"/>
        <w:right w:val="single" w:sz="8" w:space="0" w:color="B58B80" w:themeColor="accent3"/>
        <w:insideH w:val="single" w:sz="8" w:space="0" w:color="B58B80" w:themeColor="accent3"/>
        <w:insideV w:val="single" w:sz="8" w:space="0" w:color="B58B80"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B58B80" w:themeColor="accent3"/>
          <w:left w:val="single" w:sz="8" w:space="0" w:color="B58B80" w:themeColor="accent3"/>
          <w:bottom w:val="single" w:sz="18" w:space="0" w:color="B58B80" w:themeColor="accent3"/>
          <w:right w:val="single" w:sz="8" w:space="0" w:color="B58B80" w:themeColor="accent3"/>
          <w:insideH w:val="nil"/>
          <w:insideV w:val="single" w:sz="8" w:space="0" w:color="B58B80"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B58B80" w:themeColor="accent3"/>
          <w:left w:val="single" w:sz="8" w:space="0" w:color="B58B80" w:themeColor="accent3"/>
          <w:bottom w:val="single" w:sz="8" w:space="0" w:color="B58B80" w:themeColor="accent3"/>
          <w:right w:val="single" w:sz="8" w:space="0" w:color="B58B80" w:themeColor="accent3"/>
          <w:insideH w:val="nil"/>
          <w:insideV w:val="single" w:sz="8" w:space="0" w:color="B58B80"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B58B80" w:themeColor="accent3"/>
          <w:left w:val="single" w:sz="8" w:space="0" w:color="B58B80" w:themeColor="accent3"/>
          <w:bottom w:val="single" w:sz="8" w:space="0" w:color="B58B80" w:themeColor="accent3"/>
          <w:right w:val="single" w:sz="8" w:space="0" w:color="B58B80" w:themeColor="accent3"/>
        </w:tcBorders>
      </w:tcPr>
    </w:tblStylePr>
    <w:tblStylePr w:type="band1Vert">
      <w:tblPr/>
      <w:tcPr>
        <w:tcBorders>
          <w:top w:val="single" w:sz="8" w:space="0" w:color="B58B80" w:themeColor="accent3"/>
          <w:left w:val="single" w:sz="8" w:space="0" w:color="B58B80" w:themeColor="accent3"/>
          <w:bottom w:val="single" w:sz="8" w:space="0" w:color="B58B80" w:themeColor="accent3"/>
          <w:right w:val="single" w:sz="8" w:space="0" w:color="B58B80" w:themeColor="accent3"/>
        </w:tcBorders>
        <w:shd w:val="clear" w:color="auto" w:fill="ECE2DF" w:themeFill="accent3" w:themeFillTint="3F"/>
      </w:tcPr>
    </w:tblStylePr>
    <w:tblStylePr w:type="band1Horz">
      <w:tblPr/>
      <w:tcPr>
        <w:tcBorders>
          <w:top w:val="single" w:sz="8" w:space="0" w:color="B58B80" w:themeColor="accent3"/>
          <w:left w:val="single" w:sz="8" w:space="0" w:color="B58B80" w:themeColor="accent3"/>
          <w:bottom w:val="single" w:sz="8" w:space="0" w:color="B58B80" w:themeColor="accent3"/>
          <w:right w:val="single" w:sz="8" w:space="0" w:color="B58B80" w:themeColor="accent3"/>
          <w:insideV w:val="single" w:sz="8" w:space="0" w:color="B58B80" w:themeColor="accent3"/>
        </w:tcBorders>
        <w:shd w:val="clear" w:color="auto" w:fill="ECE2DF" w:themeFill="accent3" w:themeFillTint="3F"/>
      </w:tcPr>
    </w:tblStylePr>
    <w:tblStylePr w:type="band2Horz">
      <w:tblPr/>
      <w:tcPr>
        <w:tcBorders>
          <w:top w:val="single" w:sz="8" w:space="0" w:color="B58B80" w:themeColor="accent3"/>
          <w:left w:val="single" w:sz="8" w:space="0" w:color="B58B80" w:themeColor="accent3"/>
          <w:bottom w:val="single" w:sz="8" w:space="0" w:color="B58B80" w:themeColor="accent3"/>
          <w:right w:val="single" w:sz="8" w:space="0" w:color="B58B80" w:themeColor="accent3"/>
          <w:insideV w:val="single" w:sz="8" w:space="0" w:color="B58B80" w:themeColor="accent3"/>
        </w:tcBorders>
      </w:tcPr>
    </w:tblStylePr>
  </w:style>
  <w:style w:type="table" w:customStyle="1" w:styleId="HellesRasterAkzent4">
    <w:name w:val="Helles Raster;Akzent 4"/>
    <w:basedOn w:val="NormaleTabelle"/>
    <w:uiPriority w:val="62"/>
    <w:rsid w:val="00401A6B"/>
    <w:pPr>
      <w:spacing w:before="40" w:after="0" w:line="240" w:lineRule="auto"/>
    </w:pPr>
    <w:rPr>
      <w:rFonts w:eastAsiaTheme="minorHAnsi"/>
      <w:color w:val="595959" w:themeColor="text1" w:themeTint="A6"/>
      <w:sz w:val="20"/>
      <w:szCs w:val="20"/>
      <w:lang w:val="de-DE" w:eastAsia="de-CH"/>
    </w:rPr>
    <w:tblPr>
      <w:tblStyleRowBandSize w:val="1"/>
      <w:tblStyleColBandSize w:val="1"/>
      <w:tblBorders>
        <w:top w:val="single" w:sz="8" w:space="0" w:color="C3986D" w:themeColor="accent4"/>
        <w:left w:val="single" w:sz="8" w:space="0" w:color="C3986D" w:themeColor="accent4"/>
        <w:bottom w:val="single" w:sz="8" w:space="0" w:color="C3986D" w:themeColor="accent4"/>
        <w:right w:val="single" w:sz="8" w:space="0" w:color="C3986D" w:themeColor="accent4"/>
        <w:insideH w:val="single" w:sz="8" w:space="0" w:color="C3986D" w:themeColor="accent4"/>
        <w:insideV w:val="single" w:sz="8" w:space="0" w:color="C3986D"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3986D" w:themeColor="accent4"/>
          <w:left w:val="single" w:sz="8" w:space="0" w:color="C3986D" w:themeColor="accent4"/>
          <w:bottom w:val="single" w:sz="18" w:space="0" w:color="C3986D" w:themeColor="accent4"/>
          <w:right w:val="single" w:sz="8" w:space="0" w:color="C3986D" w:themeColor="accent4"/>
          <w:insideH w:val="nil"/>
          <w:insideV w:val="single" w:sz="8" w:space="0" w:color="C3986D"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3986D" w:themeColor="accent4"/>
          <w:left w:val="single" w:sz="8" w:space="0" w:color="C3986D" w:themeColor="accent4"/>
          <w:bottom w:val="single" w:sz="8" w:space="0" w:color="C3986D" w:themeColor="accent4"/>
          <w:right w:val="single" w:sz="8" w:space="0" w:color="C3986D" w:themeColor="accent4"/>
          <w:insideH w:val="nil"/>
          <w:insideV w:val="single" w:sz="8" w:space="0" w:color="C3986D"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3986D" w:themeColor="accent4"/>
          <w:left w:val="single" w:sz="8" w:space="0" w:color="C3986D" w:themeColor="accent4"/>
          <w:bottom w:val="single" w:sz="8" w:space="0" w:color="C3986D" w:themeColor="accent4"/>
          <w:right w:val="single" w:sz="8" w:space="0" w:color="C3986D" w:themeColor="accent4"/>
        </w:tcBorders>
      </w:tcPr>
    </w:tblStylePr>
    <w:tblStylePr w:type="band1Vert">
      <w:tblPr/>
      <w:tcPr>
        <w:tcBorders>
          <w:top w:val="single" w:sz="8" w:space="0" w:color="C3986D" w:themeColor="accent4"/>
          <w:left w:val="single" w:sz="8" w:space="0" w:color="C3986D" w:themeColor="accent4"/>
          <w:bottom w:val="single" w:sz="8" w:space="0" w:color="C3986D" w:themeColor="accent4"/>
          <w:right w:val="single" w:sz="8" w:space="0" w:color="C3986D" w:themeColor="accent4"/>
        </w:tcBorders>
        <w:shd w:val="clear" w:color="auto" w:fill="F0E5DA" w:themeFill="accent4" w:themeFillTint="3F"/>
      </w:tcPr>
    </w:tblStylePr>
    <w:tblStylePr w:type="band1Horz">
      <w:tblPr/>
      <w:tcPr>
        <w:tcBorders>
          <w:top w:val="single" w:sz="8" w:space="0" w:color="C3986D" w:themeColor="accent4"/>
          <w:left w:val="single" w:sz="8" w:space="0" w:color="C3986D" w:themeColor="accent4"/>
          <w:bottom w:val="single" w:sz="8" w:space="0" w:color="C3986D" w:themeColor="accent4"/>
          <w:right w:val="single" w:sz="8" w:space="0" w:color="C3986D" w:themeColor="accent4"/>
          <w:insideV w:val="single" w:sz="8" w:space="0" w:color="C3986D" w:themeColor="accent4"/>
        </w:tcBorders>
        <w:shd w:val="clear" w:color="auto" w:fill="F0E5DA" w:themeFill="accent4" w:themeFillTint="3F"/>
      </w:tcPr>
    </w:tblStylePr>
    <w:tblStylePr w:type="band2Horz">
      <w:tblPr/>
      <w:tcPr>
        <w:tcBorders>
          <w:top w:val="single" w:sz="8" w:space="0" w:color="C3986D" w:themeColor="accent4"/>
          <w:left w:val="single" w:sz="8" w:space="0" w:color="C3986D" w:themeColor="accent4"/>
          <w:bottom w:val="single" w:sz="8" w:space="0" w:color="C3986D" w:themeColor="accent4"/>
          <w:right w:val="single" w:sz="8" w:space="0" w:color="C3986D" w:themeColor="accent4"/>
          <w:insideV w:val="single" w:sz="8" w:space="0" w:color="C3986D" w:themeColor="accent4"/>
        </w:tcBorders>
      </w:tcPr>
    </w:tblStylePr>
  </w:style>
  <w:style w:type="table" w:customStyle="1" w:styleId="HellesRasterAkzent5">
    <w:name w:val="Helles Raster;Akzent 5"/>
    <w:basedOn w:val="NormaleTabelle"/>
    <w:uiPriority w:val="62"/>
    <w:rsid w:val="00401A6B"/>
    <w:pPr>
      <w:spacing w:before="40" w:after="0" w:line="240" w:lineRule="auto"/>
    </w:pPr>
    <w:rPr>
      <w:rFonts w:eastAsiaTheme="minorHAnsi"/>
      <w:color w:val="595959" w:themeColor="text1" w:themeTint="A6"/>
      <w:sz w:val="20"/>
      <w:szCs w:val="20"/>
      <w:lang w:val="de-DE" w:eastAsia="de-CH"/>
    </w:rPr>
    <w:tblPr>
      <w:tblStyleRowBandSize w:val="1"/>
      <w:tblStyleColBandSize w:val="1"/>
      <w:tblBorders>
        <w:top w:val="single" w:sz="8" w:space="0" w:color="A19574" w:themeColor="accent5"/>
        <w:left w:val="single" w:sz="8" w:space="0" w:color="A19574" w:themeColor="accent5"/>
        <w:bottom w:val="single" w:sz="8" w:space="0" w:color="A19574" w:themeColor="accent5"/>
        <w:right w:val="single" w:sz="8" w:space="0" w:color="A19574" w:themeColor="accent5"/>
        <w:insideH w:val="single" w:sz="8" w:space="0" w:color="A19574" w:themeColor="accent5"/>
        <w:insideV w:val="single" w:sz="8" w:space="0" w:color="A19574"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A19574" w:themeColor="accent5"/>
          <w:left w:val="single" w:sz="8" w:space="0" w:color="A19574" w:themeColor="accent5"/>
          <w:bottom w:val="single" w:sz="18" w:space="0" w:color="A19574" w:themeColor="accent5"/>
          <w:right w:val="single" w:sz="8" w:space="0" w:color="A19574" w:themeColor="accent5"/>
          <w:insideH w:val="nil"/>
          <w:insideV w:val="single" w:sz="8" w:space="0" w:color="A19574"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A19574" w:themeColor="accent5"/>
          <w:left w:val="single" w:sz="8" w:space="0" w:color="A19574" w:themeColor="accent5"/>
          <w:bottom w:val="single" w:sz="8" w:space="0" w:color="A19574" w:themeColor="accent5"/>
          <w:right w:val="single" w:sz="8" w:space="0" w:color="A19574" w:themeColor="accent5"/>
          <w:insideH w:val="nil"/>
          <w:insideV w:val="single" w:sz="8" w:space="0" w:color="A19574"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A19574" w:themeColor="accent5"/>
          <w:left w:val="single" w:sz="8" w:space="0" w:color="A19574" w:themeColor="accent5"/>
          <w:bottom w:val="single" w:sz="8" w:space="0" w:color="A19574" w:themeColor="accent5"/>
          <w:right w:val="single" w:sz="8" w:space="0" w:color="A19574" w:themeColor="accent5"/>
        </w:tcBorders>
      </w:tcPr>
    </w:tblStylePr>
    <w:tblStylePr w:type="band1Vert">
      <w:tblPr/>
      <w:tcPr>
        <w:tcBorders>
          <w:top w:val="single" w:sz="8" w:space="0" w:color="A19574" w:themeColor="accent5"/>
          <w:left w:val="single" w:sz="8" w:space="0" w:color="A19574" w:themeColor="accent5"/>
          <w:bottom w:val="single" w:sz="8" w:space="0" w:color="A19574" w:themeColor="accent5"/>
          <w:right w:val="single" w:sz="8" w:space="0" w:color="A19574" w:themeColor="accent5"/>
        </w:tcBorders>
        <w:shd w:val="clear" w:color="auto" w:fill="E7E4DC" w:themeFill="accent5" w:themeFillTint="3F"/>
      </w:tcPr>
    </w:tblStylePr>
    <w:tblStylePr w:type="band1Horz">
      <w:tblPr/>
      <w:tcPr>
        <w:tcBorders>
          <w:top w:val="single" w:sz="8" w:space="0" w:color="A19574" w:themeColor="accent5"/>
          <w:left w:val="single" w:sz="8" w:space="0" w:color="A19574" w:themeColor="accent5"/>
          <w:bottom w:val="single" w:sz="8" w:space="0" w:color="A19574" w:themeColor="accent5"/>
          <w:right w:val="single" w:sz="8" w:space="0" w:color="A19574" w:themeColor="accent5"/>
          <w:insideV w:val="single" w:sz="8" w:space="0" w:color="A19574" w:themeColor="accent5"/>
        </w:tcBorders>
        <w:shd w:val="clear" w:color="auto" w:fill="E7E4DC" w:themeFill="accent5" w:themeFillTint="3F"/>
      </w:tcPr>
    </w:tblStylePr>
    <w:tblStylePr w:type="band2Horz">
      <w:tblPr/>
      <w:tcPr>
        <w:tcBorders>
          <w:top w:val="single" w:sz="8" w:space="0" w:color="A19574" w:themeColor="accent5"/>
          <w:left w:val="single" w:sz="8" w:space="0" w:color="A19574" w:themeColor="accent5"/>
          <w:bottom w:val="single" w:sz="8" w:space="0" w:color="A19574" w:themeColor="accent5"/>
          <w:right w:val="single" w:sz="8" w:space="0" w:color="A19574" w:themeColor="accent5"/>
          <w:insideV w:val="single" w:sz="8" w:space="0" w:color="A19574" w:themeColor="accent5"/>
        </w:tcBorders>
      </w:tcPr>
    </w:tblStylePr>
  </w:style>
  <w:style w:type="table" w:customStyle="1" w:styleId="HellesRasterAkzent6">
    <w:name w:val="Helles Raster;Akzent 6"/>
    <w:basedOn w:val="NormaleTabelle"/>
    <w:uiPriority w:val="62"/>
    <w:rsid w:val="00401A6B"/>
    <w:pPr>
      <w:spacing w:before="40" w:after="0" w:line="240" w:lineRule="auto"/>
    </w:pPr>
    <w:rPr>
      <w:rFonts w:eastAsiaTheme="minorHAnsi"/>
      <w:color w:val="595959" w:themeColor="text1" w:themeTint="A6"/>
      <w:sz w:val="20"/>
      <w:szCs w:val="20"/>
      <w:lang w:val="de-DE" w:eastAsia="de-CH"/>
    </w:rPr>
    <w:tblPr>
      <w:tblStyleRowBandSize w:val="1"/>
      <w:tblStyleColBandSize w:val="1"/>
      <w:tblBorders>
        <w:top w:val="single" w:sz="8" w:space="0" w:color="C17529" w:themeColor="accent6"/>
        <w:left w:val="single" w:sz="8" w:space="0" w:color="C17529" w:themeColor="accent6"/>
        <w:bottom w:val="single" w:sz="8" w:space="0" w:color="C17529" w:themeColor="accent6"/>
        <w:right w:val="single" w:sz="8" w:space="0" w:color="C17529" w:themeColor="accent6"/>
        <w:insideH w:val="single" w:sz="8" w:space="0" w:color="C17529" w:themeColor="accent6"/>
        <w:insideV w:val="single" w:sz="8" w:space="0" w:color="C17529"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17529" w:themeColor="accent6"/>
          <w:left w:val="single" w:sz="8" w:space="0" w:color="C17529" w:themeColor="accent6"/>
          <w:bottom w:val="single" w:sz="18" w:space="0" w:color="C17529" w:themeColor="accent6"/>
          <w:right w:val="single" w:sz="8" w:space="0" w:color="C17529" w:themeColor="accent6"/>
          <w:insideH w:val="nil"/>
          <w:insideV w:val="single" w:sz="8" w:space="0" w:color="C17529"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17529" w:themeColor="accent6"/>
          <w:left w:val="single" w:sz="8" w:space="0" w:color="C17529" w:themeColor="accent6"/>
          <w:bottom w:val="single" w:sz="8" w:space="0" w:color="C17529" w:themeColor="accent6"/>
          <w:right w:val="single" w:sz="8" w:space="0" w:color="C17529" w:themeColor="accent6"/>
          <w:insideH w:val="nil"/>
          <w:insideV w:val="single" w:sz="8" w:space="0" w:color="C17529"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17529" w:themeColor="accent6"/>
          <w:left w:val="single" w:sz="8" w:space="0" w:color="C17529" w:themeColor="accent6"/>
          <w:bottom w:val="single" w:sz="8" w:space="0" w:color="C17529" w:themeColor="accent6"/>
          <w:right w:val="single" w:sz="8" w:space="0" w:color="C17529" w:themeColor="accent6"/>
        </w:tcBorders>
      </w:tcPr>
    </w:tblStylePr>
    <w:tblStylePr w:type="band1Vert">
      <w:tblPr/>
      <w:tcPr>
        <w:tcBorders>
          <w:top w:val="single" w:sz="8" w:space="0" w:color="C17529" w:themeColor="accent6"/>
          <w:left w:val="single" w:sz="8" w:space="0" w:color="C17529" w:themeColor="accent6"/>
          <w:bottom w:val="single" w:sz="8" w:space="0" w:color="C17529" w:themeColor="accent6"/>
          <w:right w:val="single" w:sz="8" w:space="0" w:color="C17529" w:themeColor="accent6"/>
        </w:tcBorders>
        <w:shd w:val="clear" w:color="auto" w:fill="F3DCC6" w:themeFill="accent6" w:themeFillTint="3F"/>
      </w:tcPr>
    </w:tblStylePr>
    <w:tblStylePr w:type="band1Horz">
      <w:tblPr/>
      <w:tcPr>
        <w:tcBorders>
          <w:top w:val="single" w:sz="8" w:space="0" w:color="C17529" w:themeColor="accent6"/>
          <w:left w:val="single" w:sz="8" w:space="0" w:color="C17529" w:themeColor="accent6"/>
          <w:bottom w:val="single" w:sz="8" w:space="0" w:color="C17529" w:themeColor="accent6"/>
          <w:right w:val="single" w:sz="8" w:space="0" w:color="C17529" w:themeColor="accent6"/>
          <w:insideV w:val="single" w:sz="8" w:space="0" w:color="C17529" w:themeColor="accent6"/>
        </w:tcBorders>
        <w:shd w:val="clear" w:color="auto" w:fill="F3DCC6" w:themeFill="accent6" w:themeFillTint="3F"/>
      </w:tcPr>
    </w:tblStylePr>
    <w:tblStylePr w:type="band2Horz">
      <w:tblPr/>
      <w:tcPr>
        <w:tcBorders>
          <w:top w:val="single" w:sz="8" w:space="0" w:color="C17529" w:themeColor="accent6"/>
          <w:left w:val="single" w:sz="8" w:space="0" w:color="C17529" w:themeColor="accent6"/>
          <w:bottom w:val="single" w:sz="8" w:space="0" w:color="C17529" w:themeColor="accent6"/>
          <w:right w:val="single" w:sz="8" w:space="0" w:color="C17529" w:themeColor="accent6"/>
          <w:insideV w:val="single" w:sz="8" w:space="0" w:color="C17529" w:themeColor="accent6"/>
        </w:tcBorders>
      </w:tcPr>
    </w:tblStylePr>
  </w:style>
  <w:style w:type="table" w:styleId="HelleListe">
    <w:name w:val="Light List"/>
    <w:basedOn w:val="NormaleTabelle"/>
    <w:uiPriority w:val="61"/>
    <w:rsid w:val="00401A6B"/>
    <w:pPr>
      <w:spacing w:before="40" w:after="0" w:line="240" w:lineRule="auto"/>
    </w:pPr>
    <w:rPr>
      <w:rFonts w:eastAsiaTheme="minorHAnsi"/>
      <w:color w:val="595959" w:themeColor="text1" w:themeTint="A6"/>
      <w:sz w:val="20"/>
      <w:szCs w:val="20"/>
      <w:lang w:val="de-DE" w:eastAsia="de-CH"/>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customStyle="1" w:styleId="HelleListeAkzent1">
    <w:name w:val="Helle Liste;Akzent 1"/>
    <w:basedOn w:val="NormaleTabelle"/>
    <w:uiPriority w:val="61"/>
    <w:rsid w:val="00401A6B"/>
    <w:pPr>
      <w:spacing w:before="40" w:after="0" w:line="240" w:lineRule="auto"/>
    </w:pPr>
    <w:rPr>
      <w:rFonts w:eastAsiaTheme="minorHAnsi"/>
      <w:color w:val="595959" w:themeColor="text1" w:themeTint="A6"/>
      <w:sz w:val="20"/>
      <w:szCs w:val="20"/>
      <w:lang w:val="de-DE" w:eastAsia="de-CH"/>
    </w:rPr>
    <w:tblPr>
      <w:tblStyleRowBandSize w:val="1"/>
      <w:tblStyleColBandSize w:val="1"/>
      <w:tblBorders>
        <w:top w:val="single" w:sz="8" w:space="0" w:color="F0A22E" w:themeColor="accent1"/>
        <w:left w:val="single" w:sz="8" w:space="0" w:color="F0A22E" w:themeColor="accent1"/>
        <w:bottom w:val="single" w:sz="8" w:space="0" w:color="F0A22E" w:themeColor="accent1"/>
        <w:right w:val="single" w:sz="8" w:space="0" w:color="F0A22E" w:themeColor="accent1"/>
      </w:tblBorders>
    </w:tblPr>
    <w:tblStylePr w:type="firstRow">
      <w:pPr>
        <w:spacing w:before="0" w:after="0" w:line="240" w:lineRule="auto"/>
      </w:pPr>
      <w:rPr>
        <w:b/>
        <w:bCs/>
        <w:color w:val="FFFFFF" w:themeColor="background1"/>
      </w:rPr>
      <w:tblPr/>
      <w:tcPr>
        <w:shd w:val="clear" w:color="auto" w:fill="F0A22E" w:themeFill="accent1"/>
      </w:tcPr>
    </w:tblStylePr>
    <w:tblStylePr w:type="lastRow">
      <w:pPr>
        <w:spacing w:before="0" w:after="0" w:line="240" w:lineRule="auto"/>
      </w:pPr>
      <w:rPr>
        <w:b/>
        <w:bCs/>
      </w:rPr>
      <w:tblPr/>
      <w:tcPr>
        <w:tcBorders>
          <w:top w:val="double" w:sz="6" w:space="0" w:color="F0A22E" w:themeColor="accent1"/>
          <w:left w:val="single" w:sz="8" w:space="0" w:color="F0A22E" w:themeColor="accent1"/>
          <w:bottom w:val="single" w:sz="8" w:space="0" w:color="F0A22E" w:themeColor="accent1"/>
          <w:right w:val="single" w:sz="8" w:space="0" w:color="F0A22E" w:themeColor="accent1"/>
        </w:tcBorders>
      </w:tcPr>
    </w:tblStylePr>
    <w:tblStylePr w:type="firstCol">
      <w:rPr>
        <w:b/>
        <w:bCs/>
      </w:rPr>
    </w:tblStylePr>
    <w:tblStylePr w:type="lastCol">
      <w:rPr>
        <w:b/>
        <w:bCs/>
      </w:rPr>
    </w:tblStylePr>
    <w:tblStylePr w:type="band1Vert">
      <w:tblPr/>
      <w:tcPr>
        <w:tcBorders>
          <w:top w:val="single" w:sz="8" w:space="0" w:color="F0A22E" w:themeColor="accent1"/>
          <w:left w:val="single" w:sz="8" w:space="0" w:color="F0A22E" w:themeColor="accent1"/>
          <w:bottom w:val="single" w:sz="8" w:space="0" w:color="F0A22E" w:themeColor="accent1"/>
          <w:right w:val="single" w:sz="8" w:space="0" w:color="F0A22E" w:themeColor="accent1"/>
        </w:tcBorders>
      </w:tcPr>
    </w:tblStylePr>
    <w:tblStylePr w:type="band1Horz">
      <w:tblPr/>
      <w:tcPr>
        <w:tcBorders>
          <w:top w:val="single" w:sz="8" w:space="0" w:color="F0A22E" w:themeColor="accent1"/>
          <w:left w:val="single" w:sz="8" w:space="0" w:color="F0A22E" w:themeColor="accent1"/>
          <w:bottom w:val="single" w:sz="8" w:space="0" w:color="F0A22E" w:themeColor="accent1"/>
          <w:right w:val="single" w:sz="8" w:space="0" w:color="F0A22E" w:themeColor="accent1"/>
        </w:tcBorders>
      </w:tcPr>
    </w:tblStylePr>
  </w:style>
  <w:style w:type="table" w:customStyle="1" w:styleId="HelleListeAkzent2">
    <w:name w:val="Helle Liste;Akzent 2"/>
    <w:basedOn w:val="NormaleTabelle"/>
    <w:uiPriority w:val="61"/>
    <w:rsid w:val="00401A6B"/>
    <w:pPr>
      <w:spacing w:before="40" w:after="0" w:line="240" w:lineRule="auto"/>
    </w:pPr>
    <w:rPr>
      <w:rFonts w:eastAsiaTheme="minorHAnsi"/>
      <w:color w:val="595959" w:themeColor="text1" w:themeTint="A6"/>
      <w:sz w:val="20"/>
      <w:szCs w:val="20"/>
      <w:lang w:val="de-DE" w:eastAsia="de-CH"/>
    </w:rPr>
    <w:tblPr>
      <w:tblStyleRowBandSize w:val="1"/>
      <w:tblStyleColBandSize w:val="1"/>
      <w:tblBorders>
        <w:top w:val="single" w:sz="8" w:space="0" w:color="A5644E" w:themeColor="accent2"/>
        <w:left w:val="single" w:sz="8" w:space="0" w:color="A5644E" w:themeColor="accent2"/>
        <w:bottom w:val="single" w:sz="8" w:space="0" w:color="A5644E" w:themeColor="accent2"/>
        <w:right w:val="single" w:sz="8" w:space="0" w:color="A5644E" w:themeColor="accent2"/>
      </w:tblBorders>
    </w:tblPr>
    <w:tblStylePr w:type="firstRow">
      <w:pPr>
        <w:spacing w:before="0" w:after="0" w:line="240" w:lineRule="auto"/>
      </w:pPr>
      <w:rPr>
        <w:b/>
        <w:bCs/>
        <w:color w:val="FFFFFF" w:themeColor="background1"/>
      </w:rPr>
      <w:tblPr/>
      <w:tcPr>
        <w:shd w:val="clear" w:color="auto" w:fill="A5644E" w:themeFill="accent2"/>
      </w:tcPr>
    </w:tblStylePr>
    <w:tblStylePr w:type="lastRow">
      <w:pPr>
        <w:spacing w:before="0" w:after="0" w:line="240" w:lineRule="auto"/>
      </w:pPr>
      <w:rPr>
        <w:b/>
        <w:bCs/>
      </w:rPr>
      <w:tblPr/>
      <w:tcPr>
        <w:tcBorders>
          <w:top w:val="double" w:sz="6" w:space="0" w:color="A5644E" w:themeColor="accent2"/>
          <w:left w:val="single" w:sz="8" w:space="0" w:color="A5644E" w:themeColor="accent2"/>
          <w:bottom w:val="single" w:sz="8" w:space="0" w:color="A5644E" w:themeColor="accent2"/>
          <w:right w:val="single" w:sz="8" w:space="0" w:color="A5644E" w:themeColor="accent2"/>
        </w:tcBorders>
      </w:tcPr>
    </w:tblStylePr>
    <w:tblStylePr w:type="firstCol">
      <w:rPr>
        <w:b/>
        <w:bCs/>
      </w:rPr>
    </w:tblStylePr>
    <w:tblStylePr w:type="lastCol">
      <w:rPr>
        <w:b/>
        <w:bCs/>
      </w:rPr>
    </w:tblStylePr>
    <w:tblStylePr w:type="band1Vert">
      <w:tblPr/>
      <w:tcPr>
        <w:tcBorders>
          <w:top w:val="single" w:sz="8" w:space="0" w:color="A5644E" w:themeColor="accent2"/>
          <w:left w:val="single" w:sz="8" w:space="0" w:color="A5644E" w:themeColor="accent2"/>
          <w:bottom w:val="single" w:sz="8" w:space="0" w:color="A5644E" w:themeColor="accent2"/>
          <w:right w:val="single" w:sz="8" w:space="0" w:color="A5644E" w:themeColor="accent2"/>
        </w:tcBorders>
      </w:tcPr>
    </w:tblStylePr>
    <w:tblStylePr w:type="band1Horz">
      <w:tblPr/>
      <w:tcPr>
        <w:tcBorders>
          <w:top w:val="single" w:sz="8" w:space="0" w:color="A5644E" w:themeColor="accent2"/>
          <w:left w:val="single" w:sz="8" w:space="0" w:color="A5644E" w:themeColor="accent2"/>
          <w:bottom w:val="single" w:sz="8" w:space="0" w:color="A5644E" w:themeColor="accent2"/>
          <w:right w:val="single" w:sz="8" w:space="0" w:color="A5644E" w:themeColor="accent2"/>
        </w:tcBorders>
      </w:tcPr>
    </w:tblStylePr>
  </w:style>
  <w:style w:type="table" w:customStyle="1" w:styleId="HelleListeAkzent3">
    <w:name w:val="Helle Liste;Akzent 3"/>
    <w:basedOn w:val="NormaleTabelle"/>
    <w:uiPriority w:val="61"/>
    <w:rsid w:val="00401A6B"/>
    <w:pPr>
      <w:spacing w:before="40" w:after="0" w:line="240" w:lineRule="auto"/>
    </w:pPr>
    <w:rPr>
      <w:rFonts w:eastAsiaTheme="minorHAnsi"/>
      <w:color w:val="595959" w:themeColor="text1" w:themeTint="A6"/>
      <w:sz w:val="20"/>
      <w:szCs w:val="20"/>
      <w:lang w:val="de-DE" w:eastAsia="de-CH"/>
    </w:rPr>
    <w:tblPr>
      <w:tblStyleRowBandSize w:val="1"/>
      <w:tblStyleColBandSize w:val="1"/>
      <w:tblBorders>
        <w:top w:val="single" w:sz="8" w:space="0" w:color="B58B80" w:themeColor="accent3"/>
        <w:left w:val="single" w:sz="8" w:space="0" w:color="B58B80" w:themeColor="accent3"/>
        <w:bottom w:val="single" w:sz="8" w:space="0" w:color="B58B80" w:themeColor="accent3"/>
        <w:right w:val="single" w:sz="8" w:space="0" w:color="B58B80" w:themeColor="accent3"/>
      </w:tblBorders>
    </w:tblPr>
    <w:tblStylePr w:type="firstRow">
      <w:pPr>
        <w:spacing w:before="0" w:after="0" w:line="240" w:lineRule="auto"/>
      </w:pPr>
      <w:rPr>
        <w:b/>
        <w:bCs/>
        <w:color w:val="FFFFFF" w:themeColor="background1"/>
      </w:rPr>
      <w:tblPr/>
      <w:tcPr>
        <w:shd w:val="clear" w:color="auto" w:fill="B58B80" w:themeFill="accent3"/>
      </w:tcPr>
    </w:tblStylePr>
    <w:tblStylePr w:type="lastRow">
      <w:pPr>
        <w:spacing w:before="0" w:after="0" w:line="240" w:lineRule="auto"/>
      </w:pPr>
      <w:rPr>
        <w:b/>
        <w:bCs/>
      </w:rPr>
      <w:tblPr/>
      <w:tcPr>
        <w:tcBorders>
          <w:top w:val="double" w:sz="6" w:space="0" w:color="B58B80" w:themeColor="accent3"/>
          <w:left w:val="single" w:sz="8" w:space="0" w:color="B58B80" w:themeColor="accent3"/>
          <w:bottom w:val="single" w:sz="8" w:space="0" w:color="B58B80" w:themeColor="accent3"/>
          <w:right w:val="single" w:sz="8" w:space="0" w:color="B58B80" w:themeColor="accent3"/>
        </w:tcBorders>
      </w:tcPr>
    </w:tblStylePr>
    <w:tblStylePr w:type="firstCol">
      <w:rPr>
        <w:b/>
        <w:bCs/>
      </w:rPr>
    </w:tblStylePr>
    <w:tblStylePr w:type="lastCol">
      <w:rPr>
        <w:b/>
        <w:bCs/>
      </w:rPr>
    </w:tblStylePr>
    <w:tblStylePr w:type="band1Vert">
      <w:tblPr/>
      <w:tcPr>
        <w:tcBorders>
          <w:top w:val="single" w:sz="8" w:space="0" w:color="B58B80" w:themeColor="accent3"/>
          <w:left w:val="single" w:sz="8" w:space="0" w:color="B58B80" w:themeColor="accent3"/>
          <w:bottom w:val="single" w:sz="8" w:space="0" w:color="B58B80" w:themeColor="accent3"/>
          <w:right w:val="single" w:sz="8" w:space="0" w:color="B58B80" w:themeColor="accent3"/>
        </w:tcBorders>
      </w:tcPr>
    </w:tblStylePr>
    <w:tblStylePr w:type="band1Horz">
      <w:tblPr/>
      <w:tcPr>
        <w:tcBorders>
          <w:top w:val="single" w:sz="8" w:space="0" w:color="B58B80" w:themeColor="accent3"/>
          <w:left w:val="single" w:sz="8" w:space="0" w:color="B58B80" w:themeColor="accent3"/>
          <w:bottom w:val="single" w:sz="8" w:space="0" w:color="B58B80" w:themeColor="accent3"/>
          <w:right w:val="single" w:sz="8" w:space="0" w:color="B58B80" w:themeColor="accent3"/>
        </w:tcBorders>
      </w:tcPr>
    </w:tblStylePr>
  </w:style>
  <w:style w:type="table" w:customStyle="1" w:styleId="HelleListeAkzent4">
    <w:name w:val="Helle Liste;Akzent 4"/>
    <w:basedOn w:val="NormaleTabelle"/>
    <w:uiPriority w:val="61"/>
    <w:rsid w:val="00401A6B"/>
    <w:pPr>
      <w:spacing w:before="40" w:after="0" w:line="240" w:lineRule="auto"/>
    </w:pPr>
    <w:rPr>
      <w:rFonts w:eastAsiaTheme="minorHAnsi"/>
      <w:color w:val="595959" w:themeColor="text1" w:themeTint="A6"/>
      <w:sz w:val="20"/>
      <w:szCs w:val="20"/>
      <w:lang w:val="de-DE" w:eastAsia="de-CH"/>
    </w:rPr>
    <w:tblPr>
      <w:tblStyleRowBandSize w:val="1"/>
      <w:tblStyleColBandSize w:val="1"/>
      <w:tblBorders>
        <w:top w:val="single" w:sz="8" w:space="0" w:color="C3986D" w:themeColor="accent4"/>
        <w:left w:val="single" w:sz="8" w:space="0" w:color="C3986D" w:themeColor="accent4"/>
        <w:bottom w:val="single" w:sz="8" w:space="0" w:color="C3986D" w:themeColor="accent4"/>
        <w:right w:val="single" w:sz="8" w:space="0" w:color="C3986D" w:themeColor="accent4"/>
      </w:tblBorders>
    </w:tblPr>
    <w:tblStylePr w:type="firstRow">
      <w:pPr>
        <w:spacing w:before="0" w:after="0" w:line="240" w:lineRule="auto"/>
      </w:pPr>
      <w:rPr>
        <w:b/>
        <w:bCs/>
        <w:color w:val="FFFFFF" w:themeColor="background1"/>
      </w:rPr>
      <w:tblPr/>
      <w:tcPr>
        <w:shd w:val="clear" w:color="auto" w:fill="C3986D" w:themeFill="accent4"/>
      </w:tcPr>
    </w:tblStylePr>
    <w:tblStylePr w:type="lastRow">
      <w:pPr>
        <w:spacing w:before="0" w:after="0" w:line="240" w:lineRule="auto"/>
      </w:pPr>
      <w:rPr>
        <w:b/>
        <w:bCs/>
      </w:rPr>
      <w:tblPr/>
      <w:tcPr>
        <w:tcBorders>
          <w:top w:val="double" w:sz="6" w:space="0" w:color="C3986D" w:themeColor="accent4"/>
          <w:left w:val="single" w:sz="8" w:space="0" w:color="C3986D" w:themeColor="accent4"/>
          <w:bottom w:val="single" w:sz="8" w:space="0" w:color="C3986D" w:themeColor="accent4"/>
          <w:right w:val="single" w:sz="8" w:space="0" w:color="C3986D" w:themeColor="accent4"/>
        </w:tcBorders>
      </w:tcPr>
    </w:tblStylePr>
    <w:tblStylePr w:type="firstCol">
      <w:rPr>
        <w:b/>
        <w:bCs/>
      </w:rPr>
    </w:tblStylePr>
    <w:tblStylePr w:type="lastCol">
      <w:rPr>
        <w:b/>
        <w:bCs/>
      </w:rPr>
    </w:tblStylePr>
    <w:tblStylePr w:type="band1Vert">
      <w:tblPr/>
      <w:tcPr>
        <w:tcBorders>
          <w:top w:val="single" w:sz="8" w:space="0" w:color="C3986D" w:themeColor="accent4"/>
          <w:left w:val="single" w:sz="8" w:space="0" w:color="C3986D" w:themeColor="accent4"/>
          <w:bottom w:val="single" w:sz="8" w:space="0" w:color="C3986D" w:themeColor="accent4"/>
          <w:right w:val="single" w:sz="8" w:space="0" w:color="C3986D" w:themeColor="accent4"/>
        </w:tcBorders>
      </w:tcPr>
    </w:tblStylePr>
    <w:tblStylePr w:type="band1Horz">
      <w:tblPr/>
      <w:tcPr>
        <w:tcBorders>
          <w:top w:val="single" w:sz="8" w:space="0" w:color="C3986D" w:themeColor="accent4"/>
          <w:left w:val="single" w:sz="8" w:space="0" w:color="C3986D" w:themeColor="accent4"/>
          <w:bottom w:val="single" w:sz="8" w:space="0" w:color="C3986D" w:themeColor="accent4"/>
          <w:right w:val="single" w:sz="8" w:space="0" w:color="C3986D" w:themeColor="accent4"/>
        </w:tcBorders>
      </w:tcPr>
    </w:tblStylePr>
  </w:style>
  <w:style w:type="table" w:customStyle="1" w:styleId="HelleListeAkzent5">
    <w:name w:val="Helle Liste;Akzent 5"/>
    <w:basedOn w:val="NormaleTabelle"/>
    <w:uiPriority w:val="61"/>
    <w:rsid w:val="00401A6B"/>
    <w:pPr>
      <w:spacing w:before="40" w:after="0" w:line="240" w:lineRule="auto"/>
    </w:pPr>
    <w:rPr>
      <w:rFonts w:eastAsiaTheme="minorHAnsi"/>
      <w:color w:val="595959" w:themeColor="text1" w:themeTint="A6"/>
      <w:sz w:val="20"/>
      <w:szCs w:val="20"/>
      <w:lang w:val="de-DE" w:eastAsia="de-CH"/>
    </w:rPr>
    <w:tblPr>
      <w:tblStyleRowBandSize w:val="1"/>
      <w:tblStyleColBandSize w:val="1"/>
      <w:tblBorders>
        <w:top w:val="single" w:sz="8" w:space="0" w:color="A19574" w:themeColor="accent5"/>
        <w:left w:val="single" w:sz="8" w:space="0" w:color="A19574" w:themeColor="accent5"/>
        <w:bottom w:val="single" w:sz="8" w:space="0" w:color="A19574" w:themeColor="accent5"/>
        <w:right w:val="single" w:sz="8" w:space="0" w:color="A19574" w:themeColor="accent5"/>
      </w:tblBorders>
    </w:tblPr>
    <w:tblStylePr w:type="firstRow">
      <w:pPr>
        <w:spacing w:before="0" w:after="0" w:line="240" w:lineRule="auto"/>
      </w:pPr>
      <w:rPr>
        <w:b/>
        <w:bCs/>
        <w:color w:val="FFFFFF" w:themeColor="background1"/>
      </w:rPr>
      <w:tblPr/>
      <w:tcPr>
        <w:shd w:val="clear" w:color="auto" w:fill="A19574" w:themeFill="accent5"/>
      </w:tcPr>
    </w:tblStylePr>
    <w:tblStylePr w:type="lastRow">
      <w:pPr>
        <w:spacing w:before="0" w:after="0" w:line="240" w:lineRule="auto"/>
      </w:pPr>
      <w:rPr>
        <w:b/>
        <w:bCs/>
      </w:rPr>
      <w:tblPr/>
      <w:tcPr>
        <w:tcBorders>
          <w:top w:val="double" w:sz="6" w:space="0" w:color="A19574" w:themeColor="accent5"/>
          <w:left w:val="single" w:sz="8" w:space="0" w:color="A19574" w:themeColor="accent5"/>
          <w:bottom w:val="single" w:sz="8" w:space="0" w:color="A19574" w:themeColor="accent5"/>
          <w:right w:val="single" w:sz="8" w:space="0" w:color="A19574" w:themeColor="accent5"/>
        </w:tcBorders>
      </w:tcPr>
    </w:tblStylePr>
    <w:tblStylePr w:type="firstCol">
      <w:rPr>
        <w:b/>
        <w:bCs/>
      </w:rPr>
    </w:tblStylePr>
    <w:tblStylePr w:type="lastCol">
      <w:rPr>
        <w:b/>
        <w:bCs/>
      </w:rPr>
    </w:tblStylePr>
    <w:tblStylePr w:type="band1Vert">
      <w:tblPr/>
      <w:tcPr>
        <w:tcBorders>
          <w:top w:val="single" w:sz="8" w:space="0" w:color="A19574" w:themeColor="accent5"/>
          <w:left w:val="single" w:sz="8" w:space="0" w:color="A19574" w:themeColor="accent5"/>
          <w:bottom w:val="single" w:sz="8" w:space="0" w:color="A19574" w:themeColor="accent5"/>
          <w:right w:val="single" w:sz="8" w:space="0" w:color="A19574" w:themeColor="accent5"/>
        </w:tcBorders>
      </w:tcPr>
    </w:tblStylePr>
    <w:tblStylePr w:type="band1Horz">
      <w:tblPr/>
      <w:tcPr>
        <w:tcBorders>
          <w:top w:val="single" w:sz="8" w:space="0" w:color="A19574" w:themeColor="accent5"/>
          <w:left w:val="single" w:sz="8" w:space="0" w:color="A19574" w:themeColor="accent5"/>
          <w:bottom w:val="single" w:sz="8" w:space="0" w:color="A19574" w:themeColor="accent5"/>
          <w:right w:val="single" w:sz="8" w:space="0" w:color="A19574" w:themeColor="accent5"/>
        </w:tcBorders>
      </w:tcPr>
    </w:tblStylePr>
  </w:style>
  <w:style w:type="table" w:customStyle="1" w:styleId="HelleListeAkzent6">
    <w:name w:val="Helle Liste;Akzent 6"/>
    <w:basedOn w:val="NormaleTabelle"/>
    <w:uiPriority w:val="61"/>
    <w:rsid w:val="00401A6B"/>
    <w:pPr>
      <w:spacing w:before="40" w:after="0" w:line="240" w:lineRule="auto"/>
    </w:pPr>
    <w:rPr>
      <w:rFonts w:eastAsiaTheme="minorHAnsi"/>
      <w:color w:val="595959" w:themeColor="text1" w:themeTint="A6"/>
      <w:sz w:val="20"/>
      <w:szCs w:val="20"/>
      <w:lang w:val="de-DE" w:eastAsia="de-CH"/>
    </w:rPr>
    <w:tblPr>
      <w:tblStyleRowBandSize w:val="1"/>
      <w:tblStyleColBandSize w:val="1"/>
      <w:tblBorders>
        <w:top w:val="single" w:sz="8" w:space="0" w:color="C17529" w:themeColor="accent6"/>
        <w:left w:val="single" w:sz="8" w:space="0" w:color="C17529" w:themeColor="accent6"/>
        <w:bottom w:val="single" w:sz="8" w:space="0" w:color="C17529" w:themeColor="accent6"/>
        <w:right w:val="single" w:sz="8" w:space="0" w:color="C17529" w:themeColor="accent6"/>
      </w:tblBorders>
    </w:tblPr>
    <w:tblStylePr w:type="firstRow">
      <w:pPr>
        <w:spacing w:before="0" w:after="0" w:line="240" w:lineRule="auto"/>
      </w:pPr>
      <w:rPr>
        <w:b/>
        <w:bCs/>
        <w:color w:val="FFFFFF" w:themeColor="background1"/>
      </w:rPr>
      <w:tblPr/>
      <w:tcPr>
        <w:shd w:val="clear" w:color="auto" w:fill="C17529" w:themeFill="accent6"/>
      </w:tcPr>
    </w:tblStylePr>
    <w:tblStylePr w:type="lastRow">
      <w:pPr>
        <w:spacing w:before="0" w:after="0" w:line="240" w:lineRule="auto"/>
      </w:pPr>
      <w:rPr>
        <w:b/>
        <w:bCs/>
      </w:rPr>
      <w:tblPr/>
      <w:tcPr>
        <w:tcBorders>
          <w:top w:val="double" w:sz="6" w:space="0" w:color="C17529" w:themeColor="accent6"/>
          <w:left w:val="single" w:sz="8" w:space="0" w:color="C17529" w:themeColor="accent6"/>
          <w:bottom w:val="single" w:sz="8" w:space="0" w:color="C17529" w:themeColor="accent6"/>
          <w:right w:val="single" w:sz="8" w:space="0" w:color="C17529" w:themeColor="accent6"/>
        </w:tcBorders>
      </w:tcPr>
    </w:tblStylePr>
    <w:tblStylePr w:type="firstCol">
      <w:rPr>
        <w:b/>
        <w:bCs/>
      </w:rPr>
    </w:tblStylePr>
    <w:tblStylePr w:type="lastCol">
      <w:rPr>
        <w:b/>
        <w:bCs/>
      </w:rPr>
    </w:tblStylePr>
    <w:tblStylePr w:type="band1Vert">
      <w:tblPr/>
      <w:tcPr>
        <w:tcBorders>
          <w:top w:val="single" w:sz="8" w:space="0" w:color="C17529" w:themeColor="accent6"/>
          <w:left w:val="single" w:sz="8" w:space="0" w:color="C17529" w:themeColor="accent6"/>
          <w:bottom w:val="single" w:sz="8" w:space="0" w:color="C17529" w:themeColor="accent6"/>
          <w:right w:val="single" w:sz="8" w:space="0" w:color="C17529" w:themeColor="accent6"/>
        </w:tcBorders>
      </w:tcPr>
    </w:tblStylePr>
    <w:tblStylePr w:type="band1Horz">
      <w:tblPr/>
      <w:tcPr>
        <w:tcBorders>
          <w:top w:val="single" w:sz="8" w:space="0" w:color="C17529" w:themeColor="accent6"/>
          <w:left w:val="single" w:sz="8" w:space="0" w:color="C17529" w:themeColor="accent6"/>
          <w:bottom w:val="single" w:sz="8" w:space="0" w:color="C17529" w:themeColor="accent6"/>
          <w:right w:val="single" w:sz="8" w:space="0" w:color="C17529" w:themeColor="accent6"/>
        </w:tcBorders>
      </w:tcPr>
    </w:tblStylePr>
  </w:style>
  <w:style w:type="table" w:styleId="HelleSchattierung">
    <w:name w:val="Light Shading"/>
    <w:basedOn w:val="NormaleTabelle"/>
    <w:uiPriority w:val="60"/>
    <w:rsid w:val="00401A6B"/>
    <w:pPr>
      <w:spacing w:before="40" w:after="0" w:line="240" w:lineRule="auto"/>
    </w:pPr>
    <w:rPr>
      <w:rFonts w:eastAsiaTheme="minorHAnsi"/>
      <w:color w:val="000000" w:themeColor="text1" w:themeShade="BF"/>
      <w:sz w:val="20"/>
      <w:szCs w:val="20"/>
      <w:lang w:val="de-DE" w:eastAsia="de-CH"/>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HelleSchattierungAkzent1">
    <w:name w:val="Helle Schattierung;Akzent 1"/>
    <w:basedOn w:val="NormaleTabelle"/>
    <w:uiPriority w:val="60"/>
    <w:rsid w:val="00401A6B"/>
    <w:pPr>
      <w:spacing w:before="40" w:after="0" w:line="240" w:lineRule="auto"/>
    </w:pPr>
    <w:rPr>
      <w:rFonts w:eastAsiaTheme="minorHAnsi"/>
      <w:color w:val="C77C0E" w:themeColor="accent1" w:themeShade="BF"/>
      <w:sz w:val="20"/>
      <w:szCs w:val="20"/>
      <w:lang w:val="de-DE" w:eastAsia="de-CH"/>
    </w:rPr>
    <w:tblPr>
      <w:tblStyleRowBandSize w:val="1"/>
      <w:tblStyleColBandSize w:val="1"/>
      <w:tblBorders>
        <w:top w:val="single" w:sz="8" w:space="0" w:color="F0A22E" w:themeColor="accent1"/>
        <w:bottom w:val="single" w:sz="8" w:space="0" w:color="F0A22E" w:themeColor="accent1"/>
      </w:tblBorders>
    </w:tblPr>
    <w:tblStylePr w:type="firstRow">
      <w:pPr>
        <w:spacing w:before="0" w:after="0" w:line="240" w:lineRule="auto"/>
      </w:pPr>
      <w:rPr>
        <w:b/>
        <w:bCs/>
      </w:rPr>
      <w:tblPr/>
      <w:tcPr>
        <w:tcBorders>
          <w:top w:val="single" w:sz="8" w:space="0" w:color="F0A22E" w:themeColor="accent1"/>
          <w:left w:val="nil"/>
          <w:bottom w:val="single" w:sz="8" w:space="0" w:color="F0A22E" w:themeColor="accent1"/>
          <w:right w:val="nil"/>
          <w:insideH w:val="nil"/>
          <w:insideV w:val="nil"/>
        </w:tcBorders>
      </w:tcPr>
    </w:tblStylePr>
    <w:tblStylePr w:type="lastRow">
      <w:pPr>
        <w:spacing w:before="0" w:after="0" w:line="240" w:lineRule="auto"/>
      </w:pPr>
      <w:rPr>
        <w:b/>
        <w:bCs/>
      </w:rPr>
      <w:tblPr/>
      <w:tcPr>
        <w:tcBorders>
          <w:top w:val="single" w:sz="8" w:space="0" w:color="F0A22E" w:themeColor="accent1"/>
          <w:left w:val="nil"/>
          <w:bottom w:val="single" w:sz="8" w:space="0" w:color="F0A22E"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BE7CB" w:themeFill="accent1" w:themeFillTint="3F"/>
      </w:tcPr>
    </w:tblStylePr>
    <w:tblStylePr w:type="band1Horz">
      <w:tblPr/>
      <w:tcPr>
        <w:tcBorders>
          <w:left w:val="nil"/>
          <w:right w:val="nil"/>
          <w:insideH w:val="nil"/>
          <w:insideV w:val="nil"/>
        </w:tcBorders>
        <w:shd w:val="clear" w:color="auto" w:fill="FBE7CB" w:themeFill="accent1" w:themeFillTint="3F"/>
      </w:tcPr>
    </w:tblStylePr>
  </w:style>
  <w:style w:type="table" w:customStyle="1" w:styleId="HelleSchattierungAkzent2">
    <w:name w:val="Helle Schattierung;Akzent 2"/>
    <w:basedOn w:val="NormaleTabelle"/>
    <w:uiPriority w:val="60"/>
    <w:rsid w:val="00401A6B"/>
    <w:pPr>
      <w:spacing w:before="40" w:after="0" w:line="240" w:lineRule="auto"/>
    </w:pPr>
    <w:rPr>
      <w:rFonts w:eastAsiaTheme="minorHAnsi"/>
      <w:color w:val="7B4A3A" w:themeColor="accent2" w:themeShade="BF"/>
      <w:sz w:val="20"/>
      <w:szCs w:val="20"/>
      <w:lang w:val="de-DE" w:eastAsia="de-CH"/>
    </w:rPr>
    <w:tblPr>
      <w:tblStyleRowBandSize w:val="1"/>
      <w:tblStyleColBandSize w:val="1"/>
      <w:tblBorders>
        <w:top w:val="single" w:sz="8" w:space="0" w:color="A5644E" w:themeColor="accent2"/>
        <w:bottom w:val="single" w:sz="8" w:space="0" w:color="A5644E" w:themeColor="accent2"/>
      </w:tblBorders>
    </w:tblPr>
    <w:tblStylePr w:type="firstRow">
      <w:pPr>
        <w:spacing w:before="0" w:after="0" w:line="240" w:lineRule="auto"/>
      </w:pPr>
      <w:rPr>
        <w:b/>
        <w:bCs/>
      </w:rPr>
      <w:tblPr/>
      <w:tcPr>
        <w:tcBorders>
          <w:top w:val="single" w:sz="8" w:space="0" w:color="A5644E" w:themeColor="accent2"/>
          <w:left w:val="nil"/>
          <w:bottom w:val="single" w:sz="8" w:space="0" w:color="A5644E" w:themeColor="accent2"/>
          <w:right w:val="nil"/>
          <w:insideH w:val="nil"/>
          <w:insideV w:val="nil"/>
        </w:tcBorders>
      </w:tcPr>
    </w:tblStylePr>
    <w:tblStylePr w:type="lastRow">
      <w:pPr>
        <w:spacing w:before="0" w:after="0" w:line="240" w:lineRule="auto"/>
      </w:pPr>
      <w:rPr>
        <w:b/>
        <w:bCs/>
      </w:rPr>
      <w:tblPr/>
      <w:tcPr>
        <w:tcBorders>
          <w:top w:val="single" w:sz="8" w:space="0" w:color="A5644E" w:themeColor="accent2"/>
          <w:left w:val="nil"/>
          <w:bottom w:val="single" w:sz="8" w:space="0" w:color="A5644E"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9D8D2" w:themeFill="accent2" w:themeFillTint="3F"/>
      </w:tcPr>
    </w:tblStylePr>
    <w:tblStylePr w:type="band1Horz">
      <w:tblPr/>
      <w:tcPr>
        <w:tcBorders>
          <w:left w:val="nil"/>
          <w:right w:val="nil"/>
          <w:insideH w:val="nil"/>
          <w:insideV w:val="nil"/>
        </w:tcBorders>
        <w:shd w:val="clear" w:color="auto" w:fill="E9D8D2" w:themeFill="accent2" w:themeFillTint="3F"/>
      </w:tcPr>
    </w:tblStylePr>
  </w:style>
  <w:style w:type="table" w:customStyle="1" w:styleId="HelleSchattierungAkzent3">
    <w:name w:val="Helle Schattierung;Akzent 3"/>
    <w:basedOn w:val="NormaleTabelle"/>
    <w:uiPriority w:val="60"/>
    <w:rsid w:val="00401A6B"/>
    <w:pPr>
      <w:spacing w:before="40" w:after="0" w:line="240" w:lineRule="auto"/>
    </w:pPr>
    <w:rPr>
      <w:rFonts w:eastAsiaTheme="minorHAnsi"/>
      <w:color w:val="926155" w:themeColor="accent3" w:themeShade="BF"/>
      <w:sz w:val="20"/>
      <w:szCs w:val="20"/>
      <w:lang w:val="de-DE" w:eastAsia="de-CH"/>
    </w:rPr>
    <w:tblPr>
      <w:tblStyleRowBandSize w:val="1"/>
      <w:tblStyleColBandSize w:val="1"/>
      <w:tblBorders>
        <w:top w:val="single" w:sz="8" w:space="0" w:color="B58B80" w:themeColor="accent3"/>
        <w:bottom w:val="single" w:sz="8" w:space="0" w:color="B58B80" w:themeColor="accent3"/>
      </w:tblBorders>
    </w:tblPr>
    <w:tblStylePr w:type="firstRow">
      <w:pPr>
        <w:spacing w:before="0" w:after="0" w:line="240" w:lineRule="auto"/>
      </w:pPr>
      <w:rPr>
        <w:b/>
        <w:bCs/>
      </w:rPr>
      <w:tblPr/>
      <w:tcPr>
        <w:tcBorders>
          <w:top w:val="single" w:sz="8" w:space="0" w:color="B58B80" w:themeColor="accent3"/>
          <w:left w:val="nil"/>
          <w:bottom w:val="single" w:sz="8" w:space="0" w:color="B58B80" w:themeColor="accent3"/>
          <w:right w:val="nil"/>
          <w:insideH w:val="nil"/>
          <w:insideV w:val="nil"/>
        </w:tcBorders>
      </w:tcPr>
    </w:tblStylePr>
    <w:tblStylePr w:type="lastRow">
      <w:pPr>
        <w:spacing w:before="0" w:after="0" w:line="240" w:lineRule="auto"/>
      </w:pPr>
      <w:rPr>
        <w:b/>
        <w:bCs/>
      </w:rPr>
      <w:tblPr/>
      <w:tcPr>
        <w:tcBorders>
          <w:top w:val="single" w:sz="8" w:space="0" w:color="B58B80" w:themeColor="accent3"/>
          <w:left w:val="nil"/>
          <w:bottom w:val="single" w:sz="8" w:space="0" w:color="B58B80"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CE2DF" w:themeFill="accent3" w:themeFillTint="3F"/>
      </w:tcPr>
    </w:tblStylePr>
    <w:tblStylePr w:type="band1Horz">
      <w:tblPr/>
      <w:tcPr>
        <w:tcBorders>
          <w:left w:val="nil"/>
          <w:right w:val="nil"/>
          <w:insideH w:val="nil"/>
          <w:insideV w:val="nil"/>
        </w:tcBorders>
        <w:shd w:val="clear" w:color="auto" w:fill="ECE2DF" w:themeFill="accent3" w:themeFillTint="3F"/>
      </w:tcPr>
    </w:tblStylePr>
  </w:style>
  <w:style w:type="table" w:customStyle="1" w:styleId="HelleSchattierungAkzent4">
    <w:name w:val="Helle Schattierung;Akzent 4"/>
    <w:basedOn w:val="NormaleTabelle"/>
    <w:uiPriority w:val="60"/>
    <w:rsid w:val="00401A6B"/>
    <w:pPr>
      <w:spacing w:before="40" w:after="0" w:line="240" w:lineRule="auto"/>
    </w:pPr>
    <w:rPr>
      <w:rFonts w:eastAsiaTheme="minorHAnsi"/>
      <w:color w:val="A17142" w:themeColor="accent4" w:themeShade="BF"/>
      <w:sz w:val="20"/>
      <w:szCs w:val="20"/>
      <w:lang w:val="de-DE" w:eastAsia="de-CH"/>
    </w:rPr>
    <w:tblPr>
      <w:tblStyleRowBandSize w:val="1"/>
      <w:tblStyleColBandSize w:val="1"/>
      <w:tblBorders>
        <w:top w:val="single" w:sz="8" w:space="0" w:color="C3986D" w:themeColor="accent4"/>
        <w:bottom w:val="single" w:sz="8" w:space="0" w:color="C3986D" w:themeColor="accent4"/>
      </w:tblBorders>
    </w:tblPr>
    <w:tblStylePr w:type="firstRow">
      <w:pPr>
        <w:spacing w:before="0" w:after="0" w:line="240" w:lineRule="auto"/>
      </w:pPr>
      <w:rPr>
        <w:b/>
        <w:bCs/>
      </w:rPr>
      <w:tblPr/>
      <w:tcPr>
        <w:tcBorders>
          <w:top w:val="single" w:sz="8" w:space="0" w:color="C3986D" w:themeColor="accent4"/>
          <w:left w:val="nil"/>
          <w:bottom w:val="single" w:sz="8" w:space="0" w:color="C3986D" w:themeColor="accent4"/>
          <w:right w:val="nil"/>
          <w:insideH w:val="nil"/>
          <w:insideV w:val="nil"/>
        </w:tcBorders>
      </w:tcPr>
    </w:tblStylePr>
    <w:tblStylePr w:type="lastRow">
      <w:pPr>
        <w:spacing w:before="0" w:after="0" w:line="240" w:lineRule="auto"/>
      </w:pPr>
      <w:rPr>
        <w:b/>
        <w:bCs/>
      </w:rPr>
      <w:tblPr/>
      <w:tcPr>
        <w:tcBorders>
          <w:top w:val="single" w:sz="8" w:space="0" w:color="C3986D" w:themeColor="accent4"/>
          <w:left w:val="nil"/>
          <w:bottom w:val="single" w:sz="8" w:space="0" w:color="C3986D"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0E5DA" w:themeFill="accent4" w:themeFillTint="3F"/>
      </w:tcPr>
    </w:tblStylePr>
    <w:tblStylePr w:type="band1Horz">
      <w:tblPr/>
      <w:tcPr>
        <w:tcBorders>
          <w:left w:val="nil"/>
          <w:right w:val="nil"/>
          <w:insideH w:val="nil"/>
          <w:insideV w:val="nil"/>
        </w:tcBorders>
        <w:shd w:val="clear" w:color="auto" w:fill="F0E5DA" w:themeFill="accent4" w:themeFillTint="3F"/>
      </w:tcPr>
    </w:tblStylePr>
  </w:style>
  <w:style w:type="table" w:customStyle="1" w:styleId="HelleSchattierungAkzent5">
    <w:name w:val="Helle Schattierung;Akzent 5"/>
    <w:basedOn w:val="NormaleTabelle"/>
    <w:uiPriority w:val="60"/>
    <w:rsid w:val="00401A6B"/>
    <w:pPr>
      <w:spacing w:before="40" w:after="0" w:line="240" w:lineRule="auto"/>
    </w:pPr>
    <w:rPr>
      <w:rFonts w:eastAsiaTheme="minorHAnsi"/>
      <w:color w:val="7B7053" w:themeColor="accent5" w:themeShade="BF"/>
      <w:sz w:val="20"/>
      <w:szCs w:val="20"/>
      <w:lang w:val="de-DE" w:eastAsia="de-CH"/>
    </w:rPr>
    <w:tblPr>
      <w:tblStyleRowBandSize w:val="1"/>
      <w:tblStyleColBandSize w:val="1"/>
      <w:tblBorders>
        <w:top w:val="single" w:sz="8" w:space="0" w:color="A19574" w:themeColor="accent5"/>
        <w:bottom w:val="single" w:sz="8" w:space="0" w:color="A19574" w:themeColor="accent5"/>
      </w:tblBorders>
    </w:tblPr>
    <w:tblStylePr w:type="firstRow">
      <w:pPr>
        <w:spacing w:before="0" w:after="0" w:line="240" w:lineRule="auto"/>
      </w:pPr>
      <w:rPr>
        <w:b/>
        <w:bCs/>
      </w:rPr>
      <w:tblPr/>
      <w:tcPr>
        <w:tcBorders>
          <w:top w:val="single" w:sz="8" w:space="0" w:color="A19574" w:themeColor="accent5"/>
          <w:left w:val="nil"/>
          <w:bottom w:val="single" w:sz="8" w:space="0" w:color="A19574" w:themeColor="accent5"/>
          <w:right w:val="nil"/>
          <w:insideH w:val="nil"/>
          <w:insideV w:val="nil"/>
        </w:tcBorders>
      </w:tcPr>
    </w:tblStylePr>
    <w:tblStylePr w:type="lastRow">
      <w:pPr>
        <w:spacing w:before="0" w:after="0" w:line="240" w:lineRule="auto"/>
      </w:pPr>
      <w:rPr>
        <w:b/>
        <w:bCs/>
      </w:rPr>
      <w:tblPr/>
      <w:tcPr>
        <w:tcBorders>
          <w:top w:val="single" w:sz="8" w:space="0" w:color="A19574" w:themeColor="accent5"/>
          <w:left w:val="nil"/>
          <w:bottom w:val="single" w:sz="8" w:space="0" w:color="A19574"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7E4DC" w:themeFill="accent5" w:themeFillTint="3F"/>
      </w:tcPr>
    </w:tblStylePr>
    <w:tblStylePr w:type="band1Horz">
      <w:tblPr/>
      <w:tcPr>
        <w:tcBorders>
          <w:left w:val="nil"/>
          <w:right w:val="nil"/>
          <w:insideH w:val="nil"/>
          <w:insideV w:val="nil"/>
        </w:tcBorders>
        <w:shd w:val="clear" w:color="auto" w:fill="E7E4DC" w:themeFill="accent5" w:themeFillTint="3F"/>
      </w:tcPr>
    </w:tblStylePr>
  </w:style>
  <w:style w:type="table" w:customStyle="1" w:styleId="HelleSchattierungAkzent6">
    <w:name w:val="Helle Schattierung;Akzent 6"/>
    <w:basedOn w:val="NormaleTabelle"/>
    <w:uiPriority w:val="60"/>
    <w:rsid w:val="00401A6B"/>
    <w:pPr>
      <w:spacing w:before="40" w:after="0" w:line="240" w:lineRule="auto"/>
    </w:pPr>
    <w:rPr>
      <w:rFonts w:eastAsiaTheme="minorHAnsi"/>
      <w:color w:val="90571E" w:themeColor="accent6" w:themeShade="BF"/>
      <w:sz w:val="20"/>
      <w:szCs w:val="20"/>
      <w:lang w:val="de-DE" w:eastAsia="de-CH"/>
    </w:rPr>
    <w:tblPr>
      <w:tblStyleRowBandSize w:val="1"/>
      <w:tblStyleColBandSize w:val="1"/>
      <w:tblBorders>
        <w:top w:val="single" w:sz="8" w:space="0" w:color="C17529" w:themeColor="accent6"/>
        <w:bottom w:val="single" w:sz="8" w:space="0" w:color="C17529" w:themeColor="accent6"/>
      </w:tblBorders>
    </w:tblPr>
    <w:tblStylePr w:type="firstRow">
      <w:pPr>
        <w:spacing w:before="0" w:after="0" w:line="240" w:lineRule="auto"/>
      </w:pPr>
      <w:rPr>
        <w:b/>
        <w:bCs/>
      </w:rPr>
      <w:tblPr/>
      <w:tcPr>
        <w:tcBorders>
          <w:top w:val="single" w:sz="8" w:space="0" w:color="C17529" w:themeColor="accent6"/>
          <w:left w:val="nil"/>
          <w:bottom w:val="single" w:sz="8" w:space="0" w:color="C17529" w:themeColor="accent6"/>
          <w:right w:val="nil"/>
          <w:insideH w:val="nil"/>
          <w:insideV w:val="nil"/>
        </w:tcBorders>
      </w:tcPr>
    </w:tblStylePr>
    <w:tblStylePr w:type="lastRow">
      <w:pPr>
        <w:spacing w:before="0" w:after="0" w:line="240" w:lineRule="auto"/>
      </w:pPr>
      <w:rPr>
        <w:b/>
        <w:bCs/>
      </w:rPr>
      <w:tblPr/>
      <w:tcPr>
        <w:tcBorders>
          <w:top w:val="single" w:sz="8" w:space="0" w:color="C17529" w:themeColor="accent6"/>
          <w:left w:val="nil"/>
          <w:bottom w:val="single" w:sz="8" w:space="0" w:color="C17529"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3DCC6" w:themeFill="accent6" w:themeFillTint="3F"/>
      </w:tcPr>
    </w:tblStylePr>
    <w:tblStylePr w:type="band1Horz">
      <w:tblPr/>
      <w:tcPr>
        <w:tcBorders>
          <w:left w:val="nil"/>
          <w:right w:val="nil"/>
          <w:insideH w:val="nil"/>
          <w:insideV w:val="nil"/>
        </w:tcBorders>
        <w:shd w:val="clear" w:color="auto" w:fill="F3DCC6" w:themeFill="accent6" w:themeFillTint="3F"/>
      </w:tcPr>
    </w:tblStylePr>
  </w:style>
  <w:style w:type="character" w:styleId="Zeilennummer">
    <w:name w:val="line number"/>
    <w:basedOn w:val="Absatz-Standardschriftart"/>
    <w:uiPriority w:val="99"/>
    <w:semiHidden/>
    <w:unhideWhenUsed/>
    <w:rsid w:val="00401A6B"/>
  </w:style>
  <w:style w:type="paragraph" w:styleId="Liste3">
    <w:name w:val="List 3"/>
    <w:basedOn w:val="Standard"/>
    <w:uiPriority w:val="99"/>
    <w:semiHidden/>
    <w:unhideWhenUsed/>
    <w:rsid w:val="00401A6B"/>
    <w:pPr>
      <w:spacing w:before="40" w:after="160" w:line="288" w:lineRule="auto"/>
      <w:ind w:left="1080" w:hanging="360"/>
      <w:contextualSpacing/>
      <w:jc w:val="both"/>
    </w:pPr>
    <w:rPr>
      <w:rFonts w:asciiTheme="minorHAnsi" w:eastAsiaTheme="minorHAnsi" w:hAnsiTheme="minorHAnsi"/>
      <w:color w:val="595959" w:themeColor="text1" w:themeTint="A6"/>
      <w:kern w:val="20"/>
      <w:sz w:val="20"/>
      <w:szCs w:val="20"/>
      <w:lang w:eastAsia="de-CH"/>
    </w:rPr>
  </w:style>
  <w:style w:type="paragraph" w:styleId="Liste4">
    <w:name w:val="List 4"/>
    <w:basedOn w:val="Standard"/>
    <w:uiPriority w:val="99"/>
    <w:semiHidden/>
    <w:unhideWhenUsed/>
    <w:rsid w:val="00401A6B"/>
    <w:pPr>
      <w:spacing w:before="40" w:after="160" w:line="288" w:lineRule="auto"/>
      <w:ind w:left="1440" w:hanging="360"/>
      <w:contextualSpacing/>
      <w:jc w:val="both"/>
    </w:pPr>
    <w:rPr>
      <w:rFonts w:asciiTheme="minorHAnsi" w:eastAsiaTheme="minorHAnsi" w:hAnsiTheme="minorHAnsi"/>
      <w:color w:val="595959" w:themeColor="text1" w:themeTint="A6"/>
      <w:kern w:val="20"/>
      <w:sz w:val="20"/>
      <w:szCs w:val="20"/>
      <w:lang w:eastAsia="de-CH"/>
    </w:rPr>
  </w:style>
  <w:style w:type="paragraph" w:styleId="Liste5">
    <w:name w:val="List 5"/>
    <w:basedOn w:val="Standard"/>
    <w:uiPriority w:val="99"/>
    <w:semiHidden/>
    <w:unhideWhenUsed/>
    <w:rsid w:val="00401A6B"/>
    <w:pPr>
      <w:spacing w:before="40" w:after="160" w:line="288" w:lineRule="auto"/>
      <w:ind w:left="1800" w:hanging="360"/>
      <w:contextualSpacing/>
      <w:jc w:val="both"/>
    </w:pPr>
    <w:rPr>
      <w:rFonts w:asciiTheme="minorHAnsi" w:eastAsiaTheme="minorHAnsi" w:hAnsiTheme="minorHAnsi"/>
      <w:color w:val="595959" w:themeColor="text1" w:themeTint="A6"/>
      <w:kern w:val="20"/>
      <w:sz w:val="20"/>
      <w:szCs w:val="20"/>
      <w:lang w:eastAsia="de-CH"/>
    </w:rPr>
  </w:style>
  <w:style w:type="paragraph" w:styleId="Listenfortsetzung">
    <w:name w:val="List Continue"/>
    <w:basedOn w:val="Standard"/>
    <w:uiPriority w:val="99"/>
    <w:semiHidden/>
    <w:unhideWhenUsed/>
    <w:rsid w:val="00401A6B"/>
    <w:pPr>
      <w:spacing w:before="40" w:after="120" w:line="288" w:lineRule="auto"/>
      <w:ind w:left="360"/>
      <w:contextualSpacing/>
      <w:jc w:val="both"/>
    </w:pPr>
    <w:rPr>
      <w:rFonts w:asciiTheme="minorHAnsi" w:eastAsiaTheme="minorHAnsi" w:hAnsiTheme="minorHAnsi"/>
      <w:color w:val="595959" w:themeColor="text1" w:themeTint="A6"/>
      <w:kern w:val="20"/>
      <w:sz w:val="20"/>
      <w:szCs w:val="20"/>
      <w:lang w:eastAsia="de-CH"/>
    </w:rPr>
  </w:style>
  <w:style w:type="paragraph" w:styleId="Listenfortsetzung2">
    <w:name w:val="List Continue 2"/>
    <w:basedOn w:val="Standard"/>
    <w:uiPriority w:val="99"/>
    <w:semiHidden/>
    <w:unhideWhenUsed/>
    <w:rsid w:val="00401A6B"/>
    <w:pPr>
      <w:spacing w:before="40" w:after="120" w:line="288" w:lineRule="auto"/>
      <w:ind w:left="720"/>
      <w:contextualSpacing/>
      <w:jc w:val="both"/>
    </w:pPr>
    <w:rPr>
      <w:rFonts w:asciiTheme="minorHAnsi" w:eastAsiaTheme="minorHAnsi" w:hAnsiTheme="minorHAnsi"/>
      <w:color w:val="595959" w:themeColor="text1" w:themeTint="A6"/>
      <w:kern w:val="20"/>
      <w:sz w:val="20"/>
      <w:szCs w:val="20"/>
      <w:lang w:eastAsia="de-CH"/>
    </w:rPr>
  </w:style>
  <w:style w:type="paragraph" w:styleId="Listenfortsetzung3">
    <w:name w:val="List Continue 3"/>
    <w:basedOn w:val="Standard"/>
    <w:uiPriority w:val="99"/>
    <w:semiHidden/>
    <w:unhideWhenUsed/>
    <w:rsid w:val="00401A6B"/>
    <w:pPr>
      <w:spacing w:before="40" w:after="120" w:line="288" w:lineRule="auto"/>
      <w:ind w:left="1080"/>
      <w:contextualSpacing/>
      <w:jc w:val="both"/>
    </w:pPr>
    <w:rPr>
      <w:rFonts w:asciiTheme="minorHAnsi" w:eastAsiaTheme="minorHAnsi" w:hAnsiTheme="minorHAnsi"/>
      <w:color w:val="595959" w:themeColor="text1" w:themeTint="A6"/>
      <w:kern w:val="20"/>
      <w:sz w:val="20"/>
      <w:szCs w:val="20"/>
      <w:lang w:eastAsia="de-CH"/>
    </w:rPr>
  </w:style>
  <w:style w:type="paragraph" w:styleId="Listenfortsetzung4">
    <w:name w:val="List Continue 4"/>
    <w:basedOn w:val="Standard"/>
    <w:uiPriority w:val="99"/>
    <w:semiHidden/>
    <w:unhideWhenUsed/>
    <w:rsid w:val="00401A6B"/>
    <w:pPr>
      <w:spacing w:before="40" w:after="120" w:line="288" w:lineRule="auto"/>
      <w:ind w:left="1440"/>
      <w:contextualSpacing/>
      <w:jc w:val="both"/>
    </w:pPr>
    <w:rPr>
      <w:rFonts w:asciiTheme="minorHAnsi" w:eastAsiaTheme="minorHAnsi" w:hAnsiTheme="minorHAnsi"/>
      <w:color w:val="595959" w:themeColor="text1" w:themeTint="A6"/>
      <w:kern w:val="20"/>
      <w:sz w:val="20"/>
      <w:szCs w:val="20"/>
      <w:lang w:eastAsia="de-CH"/>
    </w:rPr>
  </w:style>
  <w:style w:type="paragraph" w:styleId="Listenfortsetzung5">
    <w:name w:val="List Continue 5"/>
    <w:basedOn w:val="Standard"/>
    <w:uiPriority w:val="99"/>
    <w:semiHidden/>
    <w:unhideWhenUsed/>
    <w:rsid w:val="00401A6B"/>
    <w:pPr>
      <w:spacing w:before="40" w:after="120" w:line="288" w:lineRule="auto"/>
      <w:ind w:left="1800"/>
      <w:contextualSpacing/>
      <w:jc w:val="both"/>
    </w:pPr>
    <w:rPr>
      <w:rFonts w:asciiTheme="minorHAnsi" w:eastAsiaTheme="minorHAnsi" w:hAnsiTheme="minorHAnsi"/>
      <w:color w:val="595959" w:themeColor="text1" w:themeTint="A6"/>
      <w:kern w:val="20"/>
      <w:sz w:val="20"/>
      <w:szCs w:val="20"/>
      <w:lang w:eastAsia="de-CH"/>
    </w:rPr>
  </w:style>
  <w:style w:type="paragraph" w:styleId="Listennummer">
    <w:name w:val="List Number"/>
    <w:basedOn w:val="Standard"/>
    <w:uiPriority w:val="1"/>
    <w:unhideWhenUsed/>
    <w:qFormat/>
    <w:rsid w:val="00401A6B"/>
    <w:pPr>
      <w:numPr>
        <w:numId w:val="10"/>
      </w:numPr>
      <w:spacing w:before="40" w:after="160" w:line="288" w:lineRule="auto"/>
      <w:contextualSpacing/>
      <w:jc w:val="both"/>
    </w:pPr>
    <w:rPr>
      <w:rFonts w:asciiTheme="minorHAnsi" w:eastAsiaTheme="minorHAnsi" w:hAnsiTheme="minorHAnsi"/>
      <w:color w:val="595959" w:themeColor="text1" w:themeTint="A6"/>
      <w:kern w:val="20"/>
      <w:sz w:val="20"/>
      <w:szCs w:val="20"/>
      <w:lang w:eastAsia="de-CH"/>
    </w:rPr>
  </w:style>
  <w:style w:type="paragraph" w:styleId="Listennummer2">
    <w:name w:val="List Number 2"/>
    <w:basedOn w:val="Standard"/>
    <w:uiPriority w:val="1"/>
    <w:unhideWhenUsed/>
    <w:qFormat/>
    <w:rsid w:val="00401A6B"/>
    <w:pPr>
      <w:numPr>
        <w:ilvl w:val="1"/>
        <w:numId w:val="10"/>
      </w:numPr>
      <w:spacing w:before="40" w:after="160" w:line="288" w:lineRule="auto"/>
      <w:contextualSpacing/>
      <w:jc w:val="both"/>
    </w:pPr>
    <w:rPr>
      <w:rFonts w:asciiTheme="minorHAnsi" w:eastAsiaTheme="minorHAnsi" w:hAnsiTheme="minorHAnsi"/>
      <w:color w:val="595959" w:themeColor="text1" w:themeTint="A6"/>
      <w:kern w:val="20"/>
      <w:sz w:val="20"/>
      <w:szCs w:val="20"/>
      <w:lang w:eastAsia="de-CH"/>
    </w:rPr>
  </w:style>
  <w:style w:type="paragraph" w:styleId="Listennummer3">
    <w:name w:val="List Number 3"/>
    <w:basedOn w:val="Standard"/>
    <w:uiPriority w:val="18"/>
    <w:unhideWhenUsed/>
    <w:qFormat/>
    <w:rsid w:val="00401A6B"/>
    <w:pPr>
      <w:numPr>
        <w:ilvl w:val="2"/>
        <w:numId w:val="10"/>
      </w:numPr>
      <w:spacing w:before="40" w:after="160" w:line="288" w:lineRule="auto"/>
      <w:contextualSpacing/>
      <w:jc w:val="both"/>
    </w:pPr>
    <w:rPr>
      <w:rFonts w:asciiTheme="minorHAnsi" w:eastAsiaTheme="minorHAnsi" w:hAnsiTheme="minorHAnsi"/>
      <w:color w:val="595959" w:themeColor="text1" w:themeTint="A6"/>
      <w:kern w:val="20"/>
      <w:sz w:val="20"/>
      <w:szCs w:val="20"/>
      <w:lang w:eastAsia="de-CH"/>
    </w:rPr>
  </w:style>
  <w:style w:type="paragraph" w:styleId="Listennummer4">
    <w:name w:val="List Number 4"/>
    <w:basedOn w:val="Standard"/>
    <w:uiPriority w:val="18"/>
    <w:semiHidden/>
    <w:unhideWhenUsed/>
    <w:rsid w:val="00401A6B"/>
    <w:pPr>
      <w:numPr>
        <w:ilvl w:val="3"/>
        <w:numId w:val="10"/>
      </w:numPr>
      <w:spacing w:before="40" w:after="160" w:line="288" w:lineRule="auto"/>
      <w:contextualSpacing/>
      <w:jc w:val="both"/>
    </w:pPr>
    <w:rPr>
      <w:rFonts w:asciiTheme="minorHAnsi" w:eastAsiaTheme="minorHAnsi" w:hAnsiTheme="minorHAnsi"/>
      <w:color w:val="595959" w:themeColor="text1" w:themeTint="A6"/>
      <w:kern w:val="20"/>
      <w:sz w:val="20"/>
      <w:szCs w:val="20"/>
      <w:lang w:eastAsia="de-CH"/>
    </w:rPr>
  </w:style>
  <w:style w:type="paragraph" w:styleId="Listennummer5">
    <w:name w:val="List Number 5"/>
    <w:basedOn w:val="Standard"/>
    <w:uiPriority w:val="18"/>
    <w:semiHidden/>
    <w:unhideWhenUsed/>
    <w:rsid w:val="00401A6B"/>
    <w:pPr>
      <w:numPr>
        <w:ilvl w:val="4"/>
        <w:numId w:val="10"/>
      </w:numPr>
      <w:spacing w:before="40" w:after="160" w:line="288" w:lineRule="auto"/>
      <w:contextualSpacing/>
      <w:jc w:val="both"/>
    </w:pPr>
    <w:rPr>
      <w:rFonts w:asciiTheme="minorHAnsi" w:eastAsiaTheme="minorHAnsi" w:hAnsiTheme="minorHAnsi"/>
      <w:color w:val="595959" w:themeColor="text1" w:themeTint="A6"/>
      <w:kern w:val="20"/>
      <w:sz w:val="20"/>
      <w:szCs w:val="20"/>
      <w:lang w:eastAsia="de-CH"/>
    </w:rPr>
  </w:style>
  <w:style w:type="paragraph" w:customStyle="1" w:styleId="Makro">
    <w:name w:val="Makro"/>
    <w:link w:val="Makrotextzeichen"/>
    <w:uiPriority w:val="99"/>
    <w:semiHidden/>
    <w:unhideWhenUsed/>
    <w:rsid w:val="00401A6B"/>
    <w:pPr>
      <w:tabs>
        <w:tab w:val="left" w:pos="480"/>
        <w:tab w:val="left" w:pos="960"/>
        <w:tab w:val="left" w:pos="1440"/>
        <w:tab w:val="left" w:pos="1920"/>
        <w:tab w:val="left" w:pos="2400"/>
        <w:tab w:val="left" w:pos="2880"/>
        <w:tab w:val="left" w:pos="3360"/>
        <w:tab w:val="left" w:pos="3840"/>
        <w:tab w:val="left" w:pos="4320"/>
      </w:tabs>
      <w:spacing w:before="40" w:after="0" w:line="300" w:lineRule="auto"/>
    </w:pPr>
    <w:rPr>
      <w:rFonts w:ascii="Consolas" w:eastAsiaTheme="minorHAnsi" w:hAnsi="Consolas" w:cs="Consolas"/>
      <w:color w:val="595959" w:themeColor="text1" w:themeTint="A6"/>
      <w:sz w:val="20"/>
      <w:szCs w:val="20"/>
      <w:lang w:val="de-DE" w:eastAsia="de-CH"/>
    </w:rPr>
  </w:style>
  <w:style w:type="character" w:customStyle="1" w:styleId="Makrotextzeichen">
    <w:name w:val="Makrotextzeichen"/>
    <w:basedOn w:val="Absatz-Standardschriftart"/>
    <w:link w:val="Makro"/>
    <w:uiPriority w:val="99"/>
    <w:semiHidden/>
    <w:rsid w:val="00401A6B"/>
    <w:rPr>
      <w:rFonts w:ascii="Consolas" w:eastAsiaTheme="minorHAnsi" w:hAnsi="Consolas" w:cs="Consolas"/>
      <w:color w:val="595959" w:themeColor="text1" w:themeTint="A6"/>
      <w:sz w:val="20"/>
      <w:szCs w:val="20"/>
      <w:lang w:val="de-DE" w:eastAsia="de-CH"/>
    </w:rPr>
  </w:style>
  <w:style w:type="table" w:styleId="MittleresRaster1">
    <w:name w:val="Medium Grid 1"/>
    <w:basedOn w:val="NormaleTabelle"/>
    <w:uiPriority w:val="67"/>
    <w:rsid w:val="00401A6B"/>
    <w:pPr>
      <w:spacing w:before="40" w:after="0" w:line="240" w:lineRule="auto"/>
    </w:pPr>
    <w:rPr>
      <w:rFonts w:eastAsiaTheme="minorHAnsi"/>
      <w:color w:val="595959" w:themeColor="text1" w:themeTint="A6"/>
      <w:sz w:val="20"/>
      <w:szCs w:val="20"/>
      <w:lang w:val="de-DE" w:eastAsia="de-CH"/>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customStyle="1" w:styleId="MittleresRaster1Akzent1">
    <w:name w:val="Mittleres Raster 1;Akzent 1"/>
    <w:basedOn w:val="NormaleTabelle"/>
    <w:uiPriority w:val="67"/>
    <w:rsid w:val="00401A6B"/>
    <w:pPr>
      <w:spacing w:before="40" w:after="0" w:line="240" w:lineRule="auto"/>
    </w:pPr>
    <w:rPr>
      <w:rFonts w:eastAsiaTheme="minorHAnsi"/>
      <w:color w:val="595959" w:themeColor="text1" w:themeTint="A6"/>
      <w:sz w:val="20"/>
      <w:szCs w:val="20"/>
      <w:lang w:val="de-DE" w:eastAsia="de-CH"/>
    </w:rPr>
    <w:tblPr>
      <w:tblStyleRowBandSize w:val="1"/>
      <w:tblStyleColBandSize w:val="1"/>
      <w:tblBorders>
        <w:top w:val="single" w:sz="8" w:space="0" w:color="F3B862" w:themeColor="accent1" w:themeTint="BF"/>
        <w:left w:val="single" w:sz="8" w:space="0" w:color="F3B862" w:themeColor="accent1" w:themeTint="BF"/>
        <w:bottom w:val="single" w:sz="8" w:space="0" w:color="F3B862" w:themeColor="accent1" w:themeTint="BF"/>
        <w:right w:val="single" w:sz="8" w:space="0" w:color="F3B862" w:themeColor="accent1" w:themeTint="BF"/>
        <w:insideH w:val="single" w:sz="8" w:space="0" w:color="F3B862" w:themeColor="accent1" w:themeTint="BF"/>
        <w:insideV w:val="single" w:sz="8" w:space="0" w:color="F3B862" w:themeColor="accent1" w:themeTint="BF"/>
      </w:tblBorders>
    </w:tblPr>
    <w:tcPr>
      <w:shd w:val="clear" w:color="auto" w:fill="FBE7CB" w:themeFill="accent1" w:themeFillTint="3F"/>
    </w:tcPr>
    <w:tblStylePr w:type="firstRow">
      <w:rPr>
        <w:b/>
        <w:bCs/>
      </w:rPr>
    </w:tblStylePr>
    <w:tblStylePr w:type="lastRow">
      <w:rPr>
        <w:b/>
        <w:bCs/>
      </w:rPr>
      <w:tblPr/>
      <w:tcPr>
        <w:tcBorders>
          <w:top w:val="single" w:sz="18" w:space="0" w:color="F3B862" w:themeColor="accent1" w:themeTint="BF"/>
        </w:tcBorders>
      </w:tcPr>
    </w:tblStylePr>
    <w:tblStylePr w:type="firstCol">
      <w:rPr>
        <w:b/>
        <w:bCs/>
      </w:rPr>
    </w:tblStylePr>
    <w:tblStylePr w:type="lastCol">
      <w:rPr>
        <w:b/>
        <w:bCs/>
      </w:rPr>
    </w:tblStylePr>
    <w:tblStylePr w:type="band1Vert">
      <w:tblPr/>
      <w:tcPr>
        <w:shd w:val="clear" w:color="auto" w:fill="F7D096" w:themeFill="accent1" w:themeFillTint="7F"/>
      </w:tcPr>
    </w:tblStylePr>
    <w:tblStylePr w:type="band1Horz">
      <w:tblPr/>
      <w:tcPr>
        <w:shd w:val="clear" w:color="auto" w:fill="F7D096" w:themeFill="accent1" w:themeFillTint="7F"/>
      </w:tcPr>
    </w:tblStylePr>
  </w:style>
  <w:style w:type="table" w:customStyle="1" w:styleId="MittleresRaster1Akzent2">
    <w:name w:val="Mittleres Raster 1;Akzent 2"/>
    <w:basedOn w:val="NormaleTabelle"/>
    <w:uiPriority w:val="67"/>
    <w:rsid w:val="00401A6B"/>
    <w:pPr>
      <w:spacing w:before="40" w:after="0" w:line="240" w:lineRule="auto"/>
    </w:pPr>
    <w:rPr>
      <w:rFonts w:eastAsiaTheme="minorHAnsi"/>
      <w:color w:val="595959" w:themeColor="text1" w:themeTint="A6"/>
      <w:sz w:val="20"/>
      <w:szCs w:val="20"/>
      <w:lang w:val="de-DE" w:eastAsia="de-CH"/>
    </w:rPr>
    <w:tblPr>
      <w:tblStyleRowBandSize w:val="1"/>
      <w:tblStyleColBandSize w:val="1"/>
      <w:tblBorders>
        <w:top w:val="single" w:sz="8" w:space="0" w:color="BE8977" w:themeColor="accent2" w:themeTint="BF"/>
        <w:left w:val="single" w:sz="8" w:space="0" w:color="BE8977" w:themeColor="accent2" w:themeTint="BF"/>
        <w:bottom w:val="single" w:sz="8" w:space="0" w:color="BE8977" w:themeColor="accent2" w:themeTint="BF"/>
        <w:right w:val="single" w:sz="8" w:space="0" w:color="BE8977" w:themeColor="accent2" w:themeTint="BF"/>
        <w:insideH w:val="single" w:sz="8" w:space="0" w:color="BE8977" w:themeColor="accent2" w:themeTint="BF"/>
        <w:insideV w:val="single" w:sz="8" w:space="0" w:color="BE8977" w:themeColor="accent2" w:themeTint="BF"/>
      </w:tblBorders>
    </w:tblPr>
    <w:tcPr>
      <w:shd w:val="clear" w:color="auto" w:fill="E9D8D2" w:themeFill="accent2" w:themeFillTint="3F"/>
    </w:tcPr>
    <w:tblStylePr w:type="firstRow">
      <w:rPr>
        <w:b/>
        <w:bCs/>
      </w:rPr>
    </w:tblStylePr>
    <w:tblStylePr w:type="lastRow">
      <w:rPr>
        <w:b/>
        <w:bCs/>
      </w:rPr>
      <w:tblPr/>
      <w:tcPr>
        <w:tcBorders>
          <w:top w:val="single" w:sz="18" w:space="0" w:color="BE8977" w:themeColor="accent2" w:themeTint="BF"/>
        </w:tcBorders>
      </w:tcPr>
    </w:tblStylePr>
    <w:tblStylePr w:type="firstCol">
      <w:rPr>
        <w:b/>
        <w:bCs/>
      </w:rPr>
    </w:tblStylePr>
    <w:tblStylePr w:type="lastCol">
      <w:rPr>
        <w:b/>
        <w:bCs/>
      </w:rPr>
    </w:tblStylePr>
    <w:tblStylePr w:type="band1Vert">
      <w:tblPr/>
      <w:tcPr>
        <w:shd w:val="clear" w:color="auto" w:fill="D4B0A4" w:themeFill="accent2" w:themeFillTint="7F"/>
      </w:tcPr>
    </w:tblStylePr>
    <w:tblStylePr w:type="band1Horz">
      <w:tblPr/>
      <w:tcPr>
        <w:shd w:val="clear" w:color="auto" w:fill="D4B0A4" w:themeFill="accent2" w:themeFillTint="7F"/>
      </w:tcPr>
    </w:tblStylePr>
  </w:style>
  <w:style w:type="table" w:customStyle="1" w:styleId="MittleresRaster1Akzent3">
    <w:name w:val="Mittleres Raster 1;Akzent 3"/>
    <w:basedOn w:val="NormaleTabelle"/>
    <w:uiPriority w:val="67"/>
    <w:rsid w:val="00401A6B"/>
    <w:pPr>
      <w:spacing w:before="40" w:after="0" w:line="240" w:lineRule="auto"/>
    </w:pPr>
    <w:rPr>
      <w:rFonts w:eastAsiaTheme="minorHAnsi"/>
      <w:color w:val="595959" w:themeColor="text1" w:themeTint="A6"/>
      <w:sz w:val="20"/>
      <w:szCs w:val="20"/>
      <w:lang w:val="de-DE" w:eastAsia="de-CH"/>
    </w:rPr>
    <w:tblPr>
      <w:tblStyleRowBandSize w:val="1"/>
      <w:tblStyleColBandSize w:val="1"/>
      <w:tblBorders>
        <w:top w:val="single" w:sz="8" w:space="0" w:color="C7A79F" w:themeColor="accent3" w:themeTint="BF"/>
        <w:left w:val="single" w:sz="8" w:space="0" w:color="C7A79F" w:themeColor="accent3" w:themeTint="BF"/>
        <w:bottom w:val="single" w:sz="8" w:space="0" w:color="C7A79F" w:themeColor="accent3" w:themeTint="BF"/>
        <w:right w:val="single" w:sz="8" w:space="0" w:color="C7A79F" w:themeColor="accent3" w:themeTint="BF"/>
        <w:insideH w:val="single" w:sz="8" w:space="0" w:color="C7A79F" w:themeColor="accent3" w:themeTint="BF"/>
        <w:insideV w:val="single" w:sz="8" w:space="0" w:color="C7A79F" w:themeColor="accent3" w:themeTint="BF"/>
      </w:tblBorders>
    </w:tblPr>
    <w:tcPr>
      <w:shd w:val="clear" w:color="auto" w:fill="ECE2DF" w:themeFill="accent3" w:themeFillTint="3F"/>
    </w:tcPr>
    <w:tblStylePr w:type="firstRow">
      <w:rPr>
        <w:b/>
        <w:bCs/>
      </w:rPr>
    </w:tblStylePr>
    <w:tblStylePr w:type="lastRow">
      <w:rPr>
        <w:b/>
        <w:bCs/>
      </w:rPr>
      <w:tblPr/>
      <w:tcPr>
        <w:tcBorders>
          <w:top w:val="single" w:sz="18" w:space="0" w:color="C7A79F" w:themeColor="accent3" w:themeTint="BF"/>
        </w:tcBorders>
      </w:tcPr>
    </w:tblStylePr>
    <w:tblStylePr w:type="firstCol">
      <w:rPr>
        <w:b/>
        <w:bCs/>
      </w:rPr>
    </w:tblStylePr>
    <w:tblStylePr w:type="lastCol">
      <w:rPr>
        <w:b/>
        <w:bCs/>
      </w:rPr>
    </w:tblStylePr>
    <w:tblStylePr w:type="band1Vert">
      <w:tblPr/>
      <w:tcPr>
        <w:shd w:val="clear" w:color="auto" w:fill="DAC4BF" w:themeFill="accent3" w:themeFillTint="7F"/>
      </w:tcPr>
    </w:tblStylePr>
    <w:tblStylePr w:type="band1Horz">
      <w:tblPr/>
      <w:tcPr>
        <w:shd w:val="clear" w:color="auto" w:fill="DAC4BF" w:themeFill="accent3" w:themeFillTint="7F"/>
      </w:tcPr>
    </w:tblStylePr>
  </w:style>
  <w:style w:type="table" w:customStyle="1" w:styleId="MittleresRaster1Akzent4">
    <w:name w:val="Mittleres Raster 1;Akzent 4"/>
    <w:basedOn w:val="NormaleTabelle"/>
    <w:uiPriority w:val="67"/>
    <w:rsid w:val="00401A6B"/>
    <w:pPr>
      <w:spacing w:before="40" w:after="0" w:line="240" w:lineRule="auto"/>
    </w:pPr>
    <w:rPr>
      <w:rFonts w:eastAsiaTheme="minorHAnsi"/>
      <w:color w:val="595959" w:themeColor="text1" w:themeTint="A6"/>
      <w:sz w:val="20"/>
      <w:szCs w:val="20"/>
      <w:lang w:val="de-DE" w:eastAsia="de-CH"/>
    </w:rPr>
    <w:tblPr>
      <w:tblStyleRowBandSize w:val="1"/>
      <w:tblStyleColBandSize w:val="1"/>
      <w:tblBorders>
        <w:top w:val="single" w:sz="8" w:space="0" w:color="D2B191" w:themeColor="accent4" w:themeTint="BF"/>
        <w:left w:val="single" w:sz="8" w:space="0" w:color="D2B191" w:themeColor="accent4" w:themeTint="BF"/>
        <w:bottom w:val="single" w:sz="8" w:space="0" w:color="D2B191" w:themeColor="accent4" w:themeTint="BF"/>
        <w:right w:val="single" w:sz="8" w:space="0" w:color="D2B191" w:themeColor="accent4" w:themeTint="BF"/>
        <w:insideH w:val="single" w:sz="8" w:space="0" w:color="D2B191" w:themeColor="accent4" w:themeTint="BF"/>
        <w:insideV w:val="single" w:sz="8" w:space="0" w:color="D2B191" w:themeColor="accent4" w:themeTint="BF"/>
      </w:tblBorders>
    </w:tblPr>
    <w:tcPr>
      <w:shd w:val="clear" w:color="auto" w:fill="F0E5DA" w:themeFill="accent4" w:themeFillTint="3F"/>
    </w:tcPr>
    <w:tblStylePr w:type="firstRow">
      <w:rPr>
        <w:b/>
        <w:bCs/>
      </w:rPr>
    </w:tblStylePr>
    <w:tblStylePr w:type="lastRow">
      <w:rPr>
        <w:b/>
        <w:bCs/>
      </w:rPr>
      <w:tblPr/>
      <w:tcPr>
        <w:tcBorders>
          <w:top w:val="single" w:sz="18" w:space="0" w:color="D2B191" w:themeColor="accent4" w:themeTint="BF"/>
        </w:tcBorders>
      </w:tcPr>
    </w:tblStylePr>
    <w:tblStylePr w:type="firstCol">
      <w:rPr>
        <w:b/>
        <w:bCs/>
      </w:rPr>
    </w:tblStylePr>
    <w:tblStylePr w:type="lastCol">
      <w:rPr>
        <w:b/>
        <w:bCs/>
      </w:rPr>
    </w:tblStylePr>
    <w:tblStylePr w:type="band1Vert">
      <w:tblPr/>
      <w:tcPr>
        <w:shd w:val="clear" w:color="auto" w:fill="E1CBB6" w:themeFill="accent4" w:themeFillTint="7F"/>
      </w:tcPr>
    </w:tblStylePr>
    <w:tblStylePr w:type="band1Horz">
      <w:tblPr/>
      <w:tcPr>
        <w:shd w:val="clear" w:color="auto" w:fill="E1CBB6" w:themeFill="accent4" w:themeFillTint="7F"/>
      </w:tcPr>
    </w:tblStylePr>
  </w:style>
  <w:style w:type="table" w:customStyle="1" w:styleId="MittleresRaster1Akzent5">
    <w:name w:val="Mittleres Raster 1;Akzent 5"/>
    <w:basedOn w:val="NormaleTabelle"/>
    <w:uiPriority w:val="67"/>
    <w:rsid w:val="00401A6B"/>
    <w:pPr>
      <w:spacing w:before="40" w:after="0" w:line="240" w:lineRule="auto"/>
    </w:pPr>
    <w:rPr>
      <w:rFonts w:eastAsiaTheme="minorHAnsi"/>
      <w:color w:val="595959" w:themeColor="text1" w:themeTint="A6"/>
      <w:sz w:val="20"/>
      <w:szCs w:val="20"/>
      <w:lang w:val="de-DE" w:eastAsia="de-CH"/>
    </w:rPr>
    <w:tblPr>
      <w:tblStyleRowBandSize w:val="1"/>
      <w:tblStyleColBandSize w:val="1"/>
      <w:tblBorders>
        <w:top w:val="single" w:sz="8" w:space="0" w:color="B8AF96" w:themeColor="accent5" w:themeTint="BF"/>
        <w:left w:val="single" w:sz="8" w:space="0" w:color="B8AF96" w:themeColor="accent5" w:themeTint="BF"/>
        <w:bottom w:val="single" w:sz="8" w:space="0" w:color="B8AF96" w:themeColor="accent5" w:themeTint="BF"/>
        <w:right w:val="single" w:sz="8" w:space="0" w:color="B8AF96" w:themeColor="accent5" w:themeTint="BF"/>
        <w:insideH w:val="single" w:sz="8" w:space="0" w:color="B8AF96" w:themeColor="accent5" w:themeTint="BF"/>
        <w:insideV w:val="single" w:sz="8" w:space="0" w:color="B8AF96" w:themeColor="accent5" w:themeTint="BF"/>
      </w:tblBorders>
    </w:tblPr>
    <w:tcPr>
      <w:shd w:val="clear" w:color="auto" w:fill="E7E4DC" w:themeFill="accent5" w:themeFillTint="3F"/>
    </w:tcPr>
    <w:tblStylePr w:type="firstRow">
      <w:rPr>
        <w:b/>
        <w:bCs/>
      </w:rPr>
    </w:tblStylePr>
    <w:tblStylePr w:type="lastRow">
      <w:rPr>
        <w:b/>
        <w:bCs/>
      </w:rPr>
      <w:tblPr/>
      <w:tcPr>
        <w:tcBorders>
          <w:top w:val="single" w:sz="18" w:space="0" w:color="B8AF96" w:themeColor="accent5" w:themeTint="BF"/>
        </w:tcBorders>
      </w:tcPr>
    </w:tblStylePr>
    <w:tblStylePr w:type="firstCol">
      <w:rPr>
        <w:b/>
        <w:bCs/>
      </w:rPr>
    </w:tblStylePr>
    <w:tblStylePr w:type="lastCol">
      <w:rPr>
        <w:b/>
        <w:bCs/>
      </w:rPr>
    </w:tblStylePr>
    <w:tblStylePr w:type="band1Vert">
      <w:tblPr/>
      <w:tcPr>
        <w:shd w:val="clear" w:color="auto" w:fill="D0CAB9" w:themeFill="accent5" w:themeFillTint="7F"/>
      </w:tcPr>
    </w:tblStylePr>
    <w:tblStylePr w:type="band1Horz">
      <w:tblPr/>
      <w:tcPr>
        <w:shd w:val="clear" w:color="auto" w:fill="D0CAB9" w:themeFill="accent5" w:themeFillTint="7F"/>
      </w:tcPr>
    </w:tblStylePr>
  </w:style>
  <w:style w:type="table" w:customStyle="1" w:styleId="MittleresRaster1Akzent6">
    <w:name w:val="Mittleres Raster 1;Akzent 6"/>
    <w:basedOn w:val="NormaleTabelle"/>
    <w:uiPriority w:val="67"/>
    <w:rsid w:val="00401A6B"/>
    <w:pPr>
      <w:spacing w:before="40" w:after="0" w:line="240" w:lineRule="auto"/>
    </w:pPr>
    <w:rPr>
      <w:rFonts w:eastAsiaTheme="minorHAnsi"/>
      <w:color w:val="595959" w:themeColor="text1" w:themeTint="A6"/>
      <w:sz w:val="20"/>
      <w:szCs w:val="20"/>
      <w:lang w:val="de-DE" w:eastAsia="de-CH"/>
    </w:rPr>
    <w:tblPr>
      <w:tblStyleRowBandSize w:val="1"/>
      <w:tblStyleColBandSize w:val="1"/>
      <w:tblBorders>
        <w:top w:val="single" w:sz="8" w:space="0" w:color="DA9754" w:themeColor="accent6" w:themeTint="BF"/>
        <w:left w:val="single" w:sz="8" w:space="0" w:color="DA9754" w:themeColor="accent6" w:themeTint="BF"/>
        <w:bottom w:val="single" w:sz="8" w:space="0" w:color="DA9754" w:themeColor="accent6" w:themeTint="BF"/>
        <w:right w:val="single" w:sz="8" w:space="0" w:color="DA9754" w:themeColor="accent6" w:themeTint="BF"/>
        <w:insideH w:val="single" w:sz="8" w:space="0" w:color="DA9754" w:themeColor="accent6" w:themeTint="BF"/>
        <w:insideV w:val="single" w:sz="8" w:space="0" w:color="DA9754" w:themeColor="accent6" w:themeTint="BF"/>
      </w:tblBorders>
    </w:tblPr>
    <w:tcPr>
      <w:shd w:val="clear" w:color="auto" w:fill="F3DCC6" w:themeFill="accent6" w:themeFillTint="3F"/>
    </w:tcPr>
    <w:tblStylePr w:type="firstRow">
      <w:rPr>
        <w:b/>
        <w:bCs/>
      </w:rPr>
    </w:tblStylePr>
    <w:tblStylePr w:type="lastRow">
      <w:rPr>
        <w:b/>
        <w:bCs/>
      </w:rPr>
      <w:tblPr/>
      <w:tcPr>
        <w:tcBorders>
          <w:top w:val="single" w:sz="18" w:space="0" w:color="DA9754" w:themeColor="accent6" w:themeTint="BF"/>
        </w:tcBorders>
      </w:tcPr>
    </w:tblStylePr>
    <w:tblStylePr w:type="firstCol">
      <w:rPr>
        <w:b/>
        <w:bCs/>
      </w:rPr>
    </w:tblStylePr>
    <w:tblStylePr w:type="lastCol">
      <w:rPr>
        <w:b/>
        <w:bCs/>
      </w:rPr>
    </w:tblStylePr>
    <w:tblStylePr w:type="band1Vert">
      <w:tblPr/>
      <w:tcPr>
        <w:shd w:val="clear" w:color="auto" w:fill="E7B98D" w:themeFill="accent6" w:themeFillTint="7F"/>
      </w:tcPr>
    </w:tblStylePr>
    <w:tblStylePr w:type="band1Horz">
      <w:tblPr/>
      <w:tcPr>
        <w:shd w:val="clear" w:color="auto" w:fill="E7B98D" w:themeFill="accent6" w:themeFillTint="7F"/>
      </w:tcPr>
    </w:tblStylePr>
  </w:style>
  <w:style w:type="table" w:styleId="MittleresRaster2">
    <w:name w:val="Medium Grid 2"/>
    <w:basedOn w:val="NormaleTabelle"/>
    <w:uiPriority w:val="68"/>
    <w:rsid w:val="00401A6B"/>
    <w:pPr>
      <w:spacing w:before="40" w:after="0" w:line="240" w:lineRule="auto"/>
    </w:pPr>
    <w:rPr>
      <w:rFonts w:asciiTheme="majorHAnsi" w:eastAsiaTheme="majorEastAsia" w:hAnsiTheme="majorHAnsi" w:cstheme="majorBidi"/>
      <w:color w:val="000000" w:themeColor="text1"/>
      <w:sz w:val="20"/>
      <w:szCs w:val="20"/>
      <w:lang w:val="de-DE" w:eastAsia="de-CH"/>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customStyle="1" w:styleId="MittleresRaster2Akzent1">
    <w:name w:val="Mittleres Raster 2;Akzent 1"/>
    <w:basedOn w:val="NormaleTabelle"/>
    <w:uiPriority w:val="68"/>
    <w:rsid w:val="00401A6B"/>
    <w:pPr>
      <w:spacing w:before="40" w:after="0" w:line="240" w:lineRule="auto"/>
    </w:pPr>
    <w:rPr>
      <w:rFonts w:asciiTheme="majorHAnsi" w:eastAsiaTheme="majorEastAsia" w:hAnsiTheme="majorHAnsi" w:cstheme="majorBidi"/>
      <w:color w:val="000000" w:themeColor="text1"/>
      <w:sz w:val="20"/>
      <w:szCs w:val="20"/>
      <w:lang w:val="de-DE" w:eastAsia="de-CH"/>
    </w:rPr>
    <w:tblPr>
      <w:tblStyleRowBandSize w:val="1"/>
      <w:tblStyleColBandSize w:val="1"/>
      <w:tblBorders>
        <w:top w:val="single" w:sz="8" w:space="0" w:color="F0A22E" w:themeColor="accent1"/>
        <w:left w:val="single" w:sz="8" w:space="0" w:color="F0A22E" w:themeColor="accent1"/>
        <w:bottom w:val="single" w:sz="8" w:space="0" w:color="F0A22E" w:themeColor="accent1"/>
        <w:right w:val="single" w:sz="8" w:space="0" w:color="F0A22E" w:themeColor="accent1"/>
        <w:insideH w:val="single" w:sz="8" w:space="0" w:color="F0A22E" w:themeColor="accent1"/>
        <w:insideV w:val="single" w:sz="8" w:space="0" w:color="F0A22E" w:themeColor="accent1"/>
      </w:tblBorders>
    </w:tblPr>
    <w:tcPr>
      <w:shd w:val="clear" w:color="auto" w:fill="FBE7CB" w:themeFill="accent1" w:themeFillTint="3F"/>
    </w:tcPr>
    <w:tblStylePr w:type="firstRow">
      <w:rPr>
        <w:b/>
        <w:bCs/>
        <w:color w:val="000000" w:themeColor="text1"/>
      </w:rPr>
      <w:tblPr/>
      <w:tcPr>
        <w:shd w:val="clear" w:color="auto" w:fill="FDF5EA"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CECD5" w:themeFill="accent1" w:themeFillTint="33"/>
      </w:tcPr>
    </w:tblStylePr>
    <w:tblStylePr w:type="band1Vert">
      <w:tblPr/>
      <w:tcPr>
        <w:shd w:val="clear" w:color="auto" w:fill="F7D096" w:themeFill="accent1" w:themeFillTint="7F"/>
      </w:tcPr>
    </w:tblStylePr>
    <w:tblStylePr w:type="band1Horz">
      <w:tblPr/>
      <w:tcPr>
        <w:tcBorders>
          <w:insideH w:val="single" w:sz="6" w:space="0" w:color="F0A22E" w:themeColor="accent1"/>
          <w:insideV w:val="single" w:sz="6" w:space="0" w:color="F0A22E" w:themeColor="accent1"/>
        </w:tcBorders>
        <w:shd w:val="clear" w:color="auto" w:fill="F7D096" w:themeFill="accent1" w:themeFillTint="7F"/>
      </w:tcPr>
    </w:tblStylePr>
    <w:tblStylePr w:type="nwCell">
      <w:tblPr/>
      <w:tcPr>
        <w:shd w:val="clear" w:color="auto" w:fill="FFFFFF" w:themeFill="background1"/>
      </w:tcPr>
    </w:tblStylePr>
  </w:style>
  <w:style w:type="table" w:customStyle="1" w:styleId="MittleresRaster2Akzent2">
    <w:name w:val="Mittleres Raster 2;Akzent 2"/>
    <w:basedOn w:val="NormaleTabelle"/>
    <w:uiPriority w:val="68"/>
    <w:rsid w:val="00401A6B"/>
    <w:pPr>
      <w:spacing w:before="40" w:after="0" w:line="240" w:lineRule="auto"/>
    </w:pPr>
    <w:rPr>
      <w:rFonts w:asciiTheme="majorHAnsi" w:eastAsiaTheme="majorEastAsia" w:hAnsiTheme="majorHAnsi" w:cstheme="majorBidi"/>
      <w:color w:val="000000" w:themeColor="text1"/>
      <w:sz w:val="20"/>
      <w:szCs w:val="20"/>
      <w:lang w:val="de-DE" w:eastAsia="de-CH"/>
    </w:rPr>
    <w:tblPr>
      <w:tblStyleRowBandSize w:val="1"/>
      <w:tblStyleColBandSize w:val="1"/>
      <w:tblBorders>
        <w:top w:val="single" w:sz="8" w:space="0" w:color="A5644E" w:themeColor="accent2"/>
        <w:left w:val="single" w:sz="8" w:space="0" w:color="A5644E" w:themeColor="accent2"/>
        <w:bottom w:val="single" w:sz="8" w:space="0" w:color="A5644E" w:themeColor="accent2"/>
        <w:right w:val="single" w:sz="8" w:space="0" w:color="A5644E" w:themeColor="accent2"/>
        <w:insideH w:val="single" w:sz="8" w:space="0" w:color="A5644E" w:themeColor="accent2"/>
        <w:insideV w:val="single" w:sz="8" w:space="0" w:color="A5644E" w:themeColor="accent2"/>
      </w:tblBorders>
    </w:tblPr>
    <w:tcPr>
      <w:shd w:val="clear" w:color="auto" w:fill="E9D8D2" w:themeFill="accent2" w:themeFillTint="3F"/>
    </w:tcPr>
    <w:tblStylePr w:type="firstRow">
      <w:rPr>
        <w:b/>
        <w:bCs/>
        <w:color w:val="000000" w:themeColor="text1"/>
      </w:rPr>
      <w:tblPr/>
      <w:tcPr>
        <w:shd w:val="clear" w:color="auto" w:fill="F6EF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DDFDA" w:themeFill="accent2" w:themeFillTint="33"/>
      </w:tcPr>
    </w:tblStylePr>
    <w:tblStylePr w:type="band1Vert">
      <w:tblPr/>
      <w:tcPr>
        <w:shd w:val="clear" w:color="auto" w:fill="D4B0A4" w:themeFill="accent2" w:themeFillTint="7F"/>
      </w:tcPr>
    </w:tblStylePr>
    <w:tblStylePr w:type="band1Horz">
      <w:tblPr/>
      <w:tcPr>
        <w:tcBorders>
          <w:insideH w:val="single" w:sz="6" w:space="0" w:color="A5644E" w:themeColor="accent2"/>
          <w:insideV w:val="single" w:sz="6" w:space="0" w:color="A5644E" w:themeColor="accent2"/>
        </w:tcBorders>
        <w:shd w:val="clear" w:color="auto" w:fill="D4B0A4" w:themeFill="accent2" w:themeFillTint="7F"/>
      </w:tcPr>
    </w:tblStylePr>
    <w:tblStylePr w:type="nwCell">
      <w:tblPr/>
      <w:tcPr>
        <w:shd w:val="clear" w:color="auto" w:fill="FFFFFF" w:themeFill="background1"/>
      </w:tcPr>
    </w:tblStylePr>
  </w:style>
  <w:style w:type="table" w:customStyle="1" w:styleId="MittleresRaster2Akzent3">
    <w:name w:val="Mittleres Raster 2;Akzent 3"/>
    <w:basedOn w:val="NormaleTabelle"/>
    <w:uiPriority w:val="68"/>
    <w:rsid w:val="00401A6B"/>
    <w:pPr>
      <w:spacing w:before="40" w:after="0" w:line="240" w:lineRule="auto"/>
    </w:pPr>
    <w:rPr>
      <w:rFonts w:asciiTheme="majorHAnsi" w:eastAsiaTheme="majorEastAsia" w:hAnsiTheme="majorHAnsi" w:cstheme="majorBidi"/>
      <w:color w:val="000000" w:themeColor="text1"/>
      <w:sz w:val="20"/>
      <w:szCs w:val="20"/>
      <w:lang w:val="de-DE" w:eastAsia="de-CH"/>
    </w:rPr>
    <w:tblPr>
      <w:tblStyleRowBandSize w:val="1"/>
      <w:tblStyleColBandSize w:val="1"/>
      <w:tblBorders>
        <w:top w:val="single" w:sz="8" w:space="0" w:color="B58B80" w:themeColor="accent3"/>
        <w:left w:val="single" w:sz="8" w:space="0" w:color="B58B80" w:themeColor="accent3"/>
        <w:bottom w:val="single" w:sz="8" w:space="0" w:color="B58B80" w:themeColor="accent3"/>
        <w:right w:val="single" w:sz="8" w:space="0" w:color="B58B80" w:themeColor="accent3"/>
        <w:insideH w:val="single" w:sz="8" w:space="0" w:color="B58B80" w:themeColor="accent3"/>
        <w:insideV w:val="single" w:sz="8" w:space="0" w:color="B58B80" w:themeColor="accent3"/>
      </w:tblBorders>
    </w:tblPr>
    <w:tcPr>
      <w:shd w:val="clear" w:color="auto" w:fill="ECE2DF" w:themeFill="accent3" w:themeFillTint="3F"/>
    </w:tcPr>
    <w:tblStylePr w:type="firstRow">
      <w:rPr>
        <w:b/>
        <w:bCs/>
        <w:color w:val="000000" w:themeColor="text1"/>
      </w:rPr>
      <w:tblPr/>
      <w:tcPr>
        <w:shd w:val="clear" w:color="auto" w:fill="F7F3F2"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0E7E5" w:themeFill="accent3" w:themeFillTint="33"/>
      </w:tcPr>
    </w:tblStylePr>
    <w:tblStylePr w:type="band1Vert">
      <w:tblPr/>
      <w:tcPr>
        <w:shd w:val="clear" w:color="auto" w:fill="DAC4BF" w:themeFill="accent3" w:themeFillTint="7F"/>
      </w:tcPr>
    </w:tblStylePr>
    <w:tblStylePr w:type="band1Horz">
      <w:tblPr/>
      <w:tcPr>
        <w:tcBorders>
          <w:insideH w:val="single" w:sz="6" w:space="0" w:color="B58B80" w:themeColor="accent3"/>
          <w:insideV w:val="single" w:sz="6" w:space="0" w:color="B58B80" w:themeColor="accent3"/>
        </w:tcBorders>
        <w:shd w:val="clear" w:color="auto" w:fill="DAC4BF" w:themeFill="accent3" w:themeFillTint="7F"/>
      </w:tcPr>
    </w:tblStylePr>
    <w:tblStylePr w:type="nwCell">
      <w:tblPr/>
      <w:tcPr>
        <w:shd w:val="clear" w:color="auto" w:fill="FFFFFF" w:themeFill="background1"/>
      </w:tcPr>
    </w:tblStylePr>
  </w:style>
  <w:style w:type="table" w:customStyle="1" w:styleId="MittleresRaster2Akzent4">
    <w:name w:val="Mittleres Raster 2;Akzent 4"/>
    <w:basedOn w:val="NormaleTabelle"/>
    <w:uiPriority w:val="68"/>
    <w:rsid w:val="00401A6B"/>
    <w:pPr>
      <w:spacing w:before="40" w:after="0" w:line="240" w:lineRule="auto"/>
    </w:pPr>
    <w:rPr>
      <w:rFonts w:asciiTheme="majorHAnsi" w:eastAsiaTheme="majorEastAsia" w:hAnsiTheme="majorHAnsi" w:cstheme="majorBidi"/>
      <w:color w:val="000000" w:themeColor="text1"/>
      <w:sz w:val="20"/>
      <w:szCs w:val="20"/>
      <w:lang w:val="de-DE" w:eastAsia="de-CH"/>
    </w:rPr>
    <w:tblPr>
      <w:tblStyleRowBandSize w:val="1"/>
      <w:tblStyleColBandSize w:val="1"/>
      <w:tblBorders>
        <w:top w:val="single" w:sz="8" w:space="0" w:color="C3986D" w:themeColor="accent4"/>
        <w:left w:val="single" w:sz="8" w:space="0" w:color="C3986D" w:themeColor="accent4"/>
        <w:bottom w:val="single" w:sz="8" w:space="0" w:color="C3986D" w:themeColor="accent4"/>
        <w:right w:val="single" w:sz="8" w:space="0" w:color="C3986D" w:themeColor="accent4"/>
        <w:insideH w:val="single" w:sz="8" w:space="0" w:color="C3986D" w:themeColor="accent4"/>
        <w:insideV w:val="single" w:sz="8" w:space="0" w:color="C3986D" w:themeColor="accent4"/>
      </w:tblBorders>
    </w:tblPr>
    <w:tcPr>
      <w:shd w:val="clear" w:color="auto" w:fill="F0E5DA" w:themeFill="accent4" w:themeFillTint="3F"/>
    </w:tcPr>
    <w:tblStylePr w:type="firstRow">
      <w:rPr>
        <w:b/>
        <w:bCs/>
        <w:color w:val="000000" w:themeColor="text1"/>
      </w:rPr>
      <w:tblPr/>
      <w:tcPr>
        <w:shd w:val="clear" w:color="auto" w:fill="F9F4F0"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3EAE1" w:themeFill="accent4" w:themeFillTint="33"/>
      </w:tcPr>
    </w:tblStylePr>
    <w:tblStylePr w:type="band1Vert">
      <w:tblPr/>
      <w:tcPr>
        <w:shd w:val="clear" w:color="auto" w:fill="E1CBB6" w:themeFill="accent4" w:themeFillTint="7F"/>
      </w:tcPr>
    </w:tblStylePr>
    <w:tblStylePr w:type="band1Horz">
      <w:tblPr/>
      <w:tcPr>
        <w:tcBorders>
          <w:insideH w:val="single" w:sz="6" w:space="0" w:color="C3986D" w:themeColor="accent4"/>
          <w:insideV w:val="single" w:sz="6" w:space="0" w:color="C3986D" w:themeColor="accent4"/>
        </w:tcBorders>
        <w:shd w:val="clear" w:color="auto" w:fill="E1CBB6" w:themeFill="accent4" w:themeFillTint="7F"/>
      </w:tcPr>
    </w:tblStylePr>
    <w:tblStylePr w:type="nwCell">
      <w:tblPr/>
      <w:tcPr>
        <w:shd w:val="clear" w:color="auto" w:fill="FFFFFF" w:themeFill="background1"/>
      </w:tcPr>
    </w:tblStylePr>
  </w:style>
  <w:style w:type="table" w:customStyle="1" w:styleId="MittleresRaster2Akzent5">
    <w:name w:val="Mittleres Raster 2;Akzent 5"/>
    <w:basedOn w:val="NormaleTabelle"/>
    <w:uiPriority w:val="68"/>
    <w:rsid w:val="00401A6B"/>
    <w:pPr>
      <w:spacing w:before="40" w:after="0" w:line="240" w:lineRule="auto"/>
    </w:pPr>
    <w:rPr>
      <w:rFonts w:asciiTheme="majorHAnsi" w:eastAsiaTheme="majorEastAsia" w:hAnsiTheme="majorHAnsi" w:cstheme="majorBidi"/>
      <w:color w:val="000000" w:themeColor="text1"/>
      <w:sz w:val="20"/>
      <w:szCs w:val="20"/>
      <w:lang w:val="de-DE" w:eastAsia="de-CH"/>
    </w:rPr>
    <w:tblPr>
      <w:tblStyleRowBandSize w:val="1"/>
      <w:tblStyleColBandSize w:val="1"/>
      <w:tblBorders>
        <w:top w:val="single" w:sz="8" w:space="0" w:color="A19574" w:themeColor="accent5"/>
        <w:left w:val="single" w:sz="8" w:space="0" w:color="A19574" w:themeColor="accent5"/>
        <w:bottom w:val="single" w:sz="8" w:space="0" w:color="A19574" w:themeColor="accent5"/>
        <w:right w:val="single" w:sz="8" w:space="0" w:color="A19574" w:themeColor="accent5"/>
        <w:insideH w:val="single" w:sz="8" w:space="0" w:color="A19574" w:themeColor="accent5"/>
        <w:insideV w:val="single" w:sz="8" w:space="0" w:color="A19574" w:themeColor="accent5"/>
      </w:tblBorders>
    </w:tblPr>
    <w:tcPr>
      <w:shd w:val="clear" w:color="auto" w:fill="E7E4DC" w:themeFill="accent5" w:themeFillTint="3F"/>
    </w:tcPr>
    <w:tblStylePr w:type="firstRow">
      <w:rPr>
        <w:b/>
        <w:bCs/>
        <w:color w:val="000000" w:themeColor="text1"/>
      </w:rPr>
      <w:tblPr/>
      <w:tcPr>
        <w:shd w:val="clear" w:color="auto" w:fill="F5F4F1"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CE9E3" w:themeFill="accent5" w:themeFillTint="33"/>
      </w:tcPr>
    </w:tblStylePr>
    <w:tblStylePr w:type="band1Vert">
      <w:tblPr/>
      <w:tcPr>
        <w:shd w:val="clear" w:color="auto" w:fill="D0CAB9" w:themeFill="accent5" w:themeFillTint="7F"/>
      </w:tcPr>
    </w:tblStylePr>
    <w:tblStylePr w:type="band1Horz">
      <w:tblPr/>
      <w:tcPr>
        <w:tcBorders>
          <w:insideH w:val="single" w:sz="6" w:space="0" w:color="A19574" w:themeColor="accent5"/>
          <w:insideV w:val="single" w:sz="6" w:space="0" w:color="A19574" w:themeColor="accent5"/>
        </w:tcBorders>
        <w:shd w:val="clear" w:color="auto" w:fill="D0CAB9" w:themeFill="accent5" w:themeFillTint="7F"/>
      </w:tcPr>
    </w:tblStylePr>
    <w:tblStylePr w:type="nwCell">
      <w:tblPr/>
      <w:tcPr>
        <w:shd w:val="clear" w:color="auto" w:fill="FFFFFF" w:themeFill="background1"/>
      </w:tcPr>
    </w:tblStylePr>
  </w:style>
  <w:style w:type="table" w:customStyle="1" w:styleId="MittleresRaster2Akzent6">
    <w:name w:val="Mittleres Raster 2;Akzent 6"/>
    <w:basedOn w:val="NormaleTabelle"/>
    <w:uiPriority w:val="68"/>
    <w:rsid w:val="00401A6B"/>
    <w:pPr>
      <w:spacing w:before="40" w:after="0" w:line="240" w:lineRule="auto"/>
    </w:pPr>
    <w:rPr>
      <w:rFonts w:asciiTheme="majorHAnsi" w:eastAsiaTheme="majorEastAsia" w:hAnsiTheme="majorHAnsi" w:cstheme="majorBidi"/>
      <w:color w:val="000000" w:themeColor="text1"/>
      <w:sz w:val="20"/>
      <w:szCs w:val="20"/>
      <w:lang w:val="de-DE" w:eastAsia="de-CH"/>
    </w:rPr>
    <w:tblPr>
      <w:tblStyleRowBandSize w:val="1"/>
      <w:tblStyleColBandSize w:val="1"/>
      <w:tblBorders>
        <w:top w:val="single" w:sz="8" w:space="0" w:color="C17529" w:themeColor="accent6"/>
        <w:left w:val="single" w:sz="8" w:space="0" w:color="C17529" w:themeColor="accent6"/>
        <w:bottom w:val="single" w:sz="8" w:space="0" w:color="C17529" w:themeColor="accent6"/>
        <w:right w:val="single" w:sz="8" w:space="0" w:color="C17529" w:themeColor="accent6"/>
        <w:insideH w:val="single" w:sz="8" w:space="0" w:color="C17529" w:themeColor="accent6"/>
        <w:insideV w:val="single" w:sz="8" w:space="0" w:color="C17529" w:themeColor="accent6"/>
      </w:tblBorders>
    </w:tblPr>
    <w:tcPr>
      <w:shd w:val="clear" w:color="auto" w:fill="F3DCC6" w:themeFill="accent6" w:themeFillTint="3F"/>
    </w:tcPr>
    <w:tblStylePr w:type="firstRow">
      <w:rPr>
        <w:b/>
        <w:bCs/>
        <w:color w:val="000000" w:themeColor="text1"/>
      </w:rPr>
      <w:tblPr/>
      <w:tcPr>
        <w:shd w:val="clear" w:color="auto" w:fill="FAF1E8"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5E3D1" w:themeFill="accent6" w:themeFillTint="33"/>
      </w:tcPr>
    </w:tblStylePr>
    <w:tblStylePr w:type="band1Vert">
      <w:tblPr/>
      <w:tcPr>
        <w:shd w:val="clear" w:color="auto" w:fill="E7B98D" w:themeFill="accent6" w:themeFillTint="7F"/>
      </w:tcPr>
    </w:tblStylePr>
    <w:tblStylePr w:type="band1Horz">
      <w:tblPr/>
      <w:tcPr>
        <w:tcBorders>
          <w:insideH w:val="single" w:sz="6" w:space="0" w:color="C17529" w:themeColor="accent6"/>
          <w:insideV w:val="single" w:sz="6" w:space="0" w:color="C17529" w:themeColor="accent6"/>
        </w:tcBorders>
        <w:shd w:val="clear" w:color="auto" w:fill="E7B98D" w:themeFill="accent6" w:themeFillTint="7F"/>
      </w:tcPr>
    </w:tblStylePr>
    <w:tblStylePr w:type="nwCell">
      <w:tblPr/>
      <w:tcPr>
        <w:shd w:val="clear" w:color="auto" w:fill="FFFFFF" w:themeFill="background1"/>
      </w:tcPr>
    </w:tblStylePr>
  </w:style>
  <w:style w:type="table" w:styleId="MittleresRaster3">
    <w:name w:val="Medium Grid 3"/>
    <w:basedOn w:val="NormaleTabelle"/>
    <w:uiPriority w:val="69"/>
    <w:rsid w:val="00401A6B"/>
    <w:pPr>
      <w:spacing w:before="40" w:after="0" w:line="240" w:lineRule="auto"/>
    </w:pPr>
    <w:rPr>
      <w:rFonts w:eastAsiaTheme="minorHAnsi"/>
      <w:color w:val="595959" w:themeColor="text1" w:themeTint="A6"/>
      <w:sz w:val="20"/>
      <w:szCs w:val="20"/>
      <w:lang w:val="de-DE" w:eastAsia="de-CH"/>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customStyle="1" w:styleId="MittleresRaster3Akzent1">
    <w:name w:val="Mittleres Raster 3;Akzent 1"/>
    <w:basedOn w:val="NormaleTabelle"/>
    <w:uiPriority w:val="69"/>
    <w:rsid w:val="00401A6B"/>
    <w:pPr>
      <w:spacing w:before="40" w:after="0" w:line="240" w:lineRule="auto"/>
    </w:pPr>
    <w:rPr>
      <w:rFonts w:eastAsiaTheme="minorHAnsi"/>
      <w:color w:val="595959" w:themeColor="text1" w:themeTint="A6"/>
      <w:sz w:val="20"/>
      <w:szCs w:val="20"/>
      <w:lang w:val="de-DE" w:eastAsia="de-CH"/>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BE7CB"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0A22E"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0A22E"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0A22E"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0A22E"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7D096"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7D096" w:themeFill="accent1" w:themeFillTint="7F"/>
      </w:tcPr>
    </w:tblStylePr>
  </w:style>
  <w:style w:type="table" w:customStyle="1" w:styleId="MittleresRaster3Akzent2">
    <w:name w:val="Mittleres Raster 3;Akzent 2"/>
    <w:basedOn w:val="NormaleTabelle"/>
    <w:uiPriority w:val="69"/>
    <w:rsid w:val="00401A6B"/>
    <w:pPr>
      <w:spacing w:before="40" w:after="0" w:line="240" w:lineRule="auto"/>
    </w:pPr>
    <w:rPr>
      <w:rFonts w:eastAsiaTheme="minorHAnsi"/>
      <w:color w:val="595959" w:themeColor="text1" w:themeTint="A6"/>
      <w:sz w:val="20"/>
      <w:szCs w:val="20"/>
      <w:lang w:val="de-DE" w:eastAsia="de-CH"/>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9D8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A5644E"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A5644E"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A5644E"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A5644E"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4B0A4"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4B0A4" w:themeFill="accent2" w:themeFillTint="7F"/>
      </w:tcPr>
    </w:tblStylePr>
  </w:style>
  <w:style w:type="table" w:customStyle="1" w:styleId="MittleresRaster3Akzent3">
    <w:name w:val="Mittleres Raster 3;Akzent 3"/>
    <w:basedOn w:val="NormaleTabelle"/>
    <w:uiPriority w:val="69"/>
    <w:rsid w:val="00401A6B"/>
    <w:pPr>
      <w:spacing w:before="40" w:after="0" w:line="240" w:lineRule="auto"/>
    </w:pPr>
    <w:rPr>
      <w:rFonts w:eastAsiaTheme="minorHAnsi"/>
      <w:color w:val="595959" w:themeColor="text1" w:themeTint="A6"/>
      <w:sz w:val="20"/>
      <w:szCs w:val="20"/>
      <w:lang w:val="de-DE" w:eastAsia="de-CH"/>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CE2DF"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B58B80"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B58B80"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B58B80"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B58B80"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AC4BF"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AC4BF" w:themeFill="accent3" w:themeFillTint="7F"/>
      </w:tcPr>
    </w:tblStylePr>
  </w:style>
  <w:style w:type="table" w:customStyle="1" w:styleId="MittleresRaster3Akzent4">
    <w:name w:val="Mittleres Raster 3;Akzent 4"/>
    <w:basedOn w:val="NormaleTabelle"/>
    <w:uiPriority w:val="69"/>
    <w:rsid w:val="00401A6B"/>
    <w:pPr>
      <w:spacing w:before="40" w:after="0" w:line="240" w:lineRule="auto"/>
    </w:pPr>
    <w:rPr>
      <w:rFonts w:eastAsiaTheme="minorHAnsi"/>
      <w:color w:val="595959" w:themeColor="text1" w:themeTint="A6"/>
      <w:sz w:val="20"/>
      <w:szCs w:val="20"/>
      <w:lang w:val="de-DE" w:eastAsia="de-CH"/>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0E5DA"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3986D"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3986D"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3986D"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3986D"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E1CBB6"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E1CBB6" w:themeFill="accent4" w:themeFillTint="7F"/>
      </w:tcPr>
    </w:tblStylePr>
  </w:style>
  <w:style w:type="table" w:customStyle="1" w:styleId="MittleresRaster3Akzent5">
    <w:name w:val="Mittleres Raster 3;Akzent 5"/>
    <w:basedOn w:val="NormaleTabelle"/>
    <w:uiPriority w:val="69"/>
    <w:rsid w:val="00401A6B"/>
    <w:pPr>
      <w:spacing w:before="40" w:after="0" w:line="240" w:lineRule="auto"/>
    </w:pPr>
    <w:rPr>
      <w:rFonts w:eastAsiaTheme="minorHAnsi"/>
      <w:color w:val="595959" w:themeColor="text1" w:themeTint="A6"/>
      <w:sz w:val="20"/>
      <w:szCs w:val="20"/>
      <w:lang w:val="de-DE" w:eastAsia="de-CH"/>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7E4DC"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A19574"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A19574"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A19574"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A19574"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0CAB9"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0CAB9" w:themeFill="accent5" w:themeFillTint="7F"/>
      </w:tcPr>
    </w:tblStylePr>
  </w:style>
  <w:style w:type="table" w:customStyle="1" w:styleId="MittleresRaster3Akzent6">
    <w:name w:val="Mittleres Raster 3;Akzent 6"/>
    <w:basedOn w:val="NormaleTabelle"/>
    <w:uiPriority w:val="69"/>
    <w:rsid w:val="00401A6B"/>
    <w:pPr>
      <w:spacing w:before="40" w:after="0" w:line="240" w:lineRule="auto"/>
    </w:pPr>
    <w:rPr>
      <w:rFonts w:eastAsiaTheme="minorHAnsi"/>
      <w:color w:val="595959" w:themeColor="text1" w:themeTint="A6"/>
      <w:sz w:val="20"/>
      <w:szCs w:val="20"/>
      <w:lang w:val="de-DE" w:eastAsia="de-CH"/>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3DCC6"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17529"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17529"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17529"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17529"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E7B98D"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E7B98D" w:themeFill="accent6" w:themeFillTint="7F"/>
      </w:tcPr>
    </w:tblStylePr>
  </w:style>
  <w:style w:type="table" w:styleId="MittlereListe1">
    <w:name w:val="Medium List 1"/>
    <w:basedOn w:val="NormaleTabelle"/>
    <w:uiPriority w:val="65"/>
    <w:rsid w:val="00401A6B"/>
    <w:pPr>
      <w:spacing w:before="40" w:after="0" w:line="240" w:lineRule="auto"/>
    </w:pPr>
    <w:rPr>
      <w:rFonts w:eastAsiaTheme="minorHAnsi"/>
      <w:color w:val="000000" w:themeColor="text1"/>
      <w:sz w:val="20"/>
      <w:szCs w:val="20"/>
      <w:lang w:val="de-DE" w:eastAsia="de-CH"/>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4E3B30"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customStyle="1" w:styleId="MittlereListe1Akzent1">
    <w:name w:val="Mittlere Liste 1;Akzent 1"/>
    <w:basedOn w:val="NormaleTabelle"/>
    <w:uiPriority w:val="65"/>
    <w:rsid w:val="00401A6B"/>
    <w:pPr>
      <w:spacing w:before="40" w:after="0" w:line="240" w:lineRule="auto"/>
    </w:pPr>
    <w:rPr>
      <w:rFonts w:eastAsiaTheme="minorHAnsi"/>
      <w:color w:val="000000" w:themeColor="text1"/>
      <w:sz w:val="20"/>
      <w:szCs w:val="20"/>
      <w:lang w:val="de-DE" w:eastAsia="de-CH"/>
    </w:rPr>
    <w:tblPr>
      <w:tblStyleRowBandSize w:val="1"/>
      <w:tblStyleColBandSize w:val="1"/>
      <w:tblBorders>
        <w:top w:val="single" w:sz="8" w:space="0" w:color="F0A22E" w:themeColor="accent1"/>
        <w:bottom w:val="single" w:sz="8" w:space="0" w:color="F0A22E" w:themeColor="accent1"/>
      </w:tblBorders>
    </w:tblPr>
    <w:tblStylePr w:type="firstRow">
      <w:rPr>
        <w:rFonts w:asciiTheme="majorHAnsi" w:eastAsiaTheme="majorEastAsia" w:hAnsiTheme="majorHAnsi" w:cstheme="majorBidi"/>
      </w:rPr>
      <w:tblPr/>
      <w:tcPr>
        <w:tcBorders>
          <w:top w:val="nil"/>
          <w:bottom w:val="single" w:sz="8" w:space="0" w:color="F0A22E" w:themeColor="accent1"/>
        </w:tcBorders>
      </w:tcPr>
    </w:tblStylePr>
    <w:tblStylePr w:type="lastRow">
      <w:rPr>
        <w:b/>
        <w:bCs/>
        <w:color w:val="4E3B30" w:themeColor="text2"/>
      </w:rPr>
      <w:tblPr/>
      <w:tcPr>
        <w:tcBorders>
          <w:top w:val="single" w:sz="8" w:space="0" w:color="F0A22E" w:themeColor="accent1"/>
          <w:bottom w:val="single" w:sz="8" w:space="0" w:color="F0A22E" w:themeColor="accent1"/>
        </w:tcBorders>
      </w:tcPr>
    </w:tblStylePr>
    <w:tblStylePr w:type="firstCol">
      <w:rPr>
        <w:b/>
        <w:bCs/>
      </w:rPr>
    </w:tblStylePr>
    <w:tblStylePr w:type="lastCol">
      <w:rPr>
        <w:b/>
        <w:bCs/>
      </w:rPr>
      <w:tblPr/>
      <w:tcPr>
        <w:tcBorders>
          <w:top w:val="single" w:sz="8" w:space="0" w:color="F0A22E" w:themeColor="accent1"/>
          <w:bottom w:val="single" w:sz="8" w:space="0" w:color="F0A22E" w:themeColor="accent1"/>
        </w:tcBorders>
      </w:tcPr>
    </w:tblStylePr>
    <w:tblStylePr w:type="band1Vert">
      <w:tblPr/>
      <w:tcPr>
        <w:shd w:val="clear" w:color="auto" w:fill="FBE7CB" w:themeFill="accent1" w:themeFillTint="3F"/>
      </w:tcPr>
    </w:tblStylePr>
    <w:tblStylePr w:type="band1Horz">
      <w:tblPr/>
      <w:tcPr>
        <w:shd w:val="clear" w:color="auto" w:fill="FBE7CB" w:themeFill="accent1" w:themeFillTint="3F"/>
      </w:tcPr>
    </w:tblStylePr>
  </w:style>
  <w:style w:type="table" w:customStyle="1" w:styleId="MittlereListe1Akzent2">
    <w:name w:val="Mittlere Liste 1;Akzent 2"/>
    <w:basedOn w:val="NormaleTabelle"/>
    <w:uiPriority w:val="65"/>
    <w:rsid w:val="00401A6B"/>
    <w:pPr>
      <w:spacing w:before="40" w:after="0" w:line="240" w:lineRule="auto"/>
    </w:pPr>
    <w:rPr>
      <w:rFonts w:eastAsiaTheme="minorHAnsi"/>
      <w:color w:val="000000" w:themeColor="text1"/>
      <w:sz w:val="20"/>
      <w:szCs w:val="20"/>
      <w:lang w:val="de-DE" w:eastAsia="de-CH"/>
    </w:rPr>
    <w:tblPr>
      <w:tblStyleRowBandSize w:val="1"/>
      <w:tblStyleColBandSize w:val="1"/>
      <w:tblBorders>
        <w:top w:val="single" w:sz="8" w:space="0" w:color="A5644E" w:themeColor="accent2"/>
        <w:bottom w:val="single" w:sz="8" w:space="0" w:color="A5644E" w:themeColor="accent2"/>
      </w:tblBorders>
    </w:tblPr>
    <w:tblStylePr w:type="firstRow">
      <w:rPr>
        <w:rFonts w:asciiTheme="majorHAnsi" w:eastAsiaTheme="majorEastAsia" w:hAnsiTheme="majorHAnsi" w:cstheme="majorBidi"/>
      </w:rPr>
      <w:tblPr/>
      <w:tcPr>
        <w:tcBorders>
          <w:top w:val="nil"/>
          <w:bottom w:val="single" w:sz="8" w:space="0" w:color="A5644E" w:themeColor="accent2"/>
        </w:tcBorders>
      </w:tcPr>
    </w:tblStylePr>
    <w:tblStylePr w:type="lastRow">
      <w:rPr>
        <w:b/>
        <w:bCs/>
        <w:color w:val="4E3B30" w:themeColor="text2"/>
      </w:rPr>
      <w:tblPr/>
      <w:tcPr>
        <w:tcBorders>
          <w:top w:val="single" w:sz="8" w:space="0" w:color="A5644E" w:themeColor="accent2"/>
          <w:bottom w:val="single" w:sz="8" w:space="0" w:color="A5644E" w:themeColor="accent2"/>
        </w:tcBorders>
      </w:tcPr>
    </w:tblStylePr>
    <w:tblStylePr w:type="firstCol">
      <w:rPr>
        <w:b/>
        <w:bCs/>
      </w:rPr>
    </w:tblStylePr>
    <w:tblStylePr w:type="lastCol">
      <w:rPr>
        <w:b/>
        <w:bCs/>
      </w:rPr>
      <w:tblPr/>
      <w:tcPr>
        <w:tcBorders>
          <w:top w:val="single" w:sz="8" w:space="0" w:color="A5644E" w:themeColor="accent2"/>
          <w:bottom w:val="single" w:sz="8" w:space="0" w:color="A5644E" w:themeColor="accent2"/>
        </w:tcBorders>
      </w:tcPr>
    </w:tblStylePr>
    <w:tblStylePr w:type="band1Vert">
      <w:tblPr/>
      <w:tcPr>
        <w:shd w:val="clear" w:color="auto" w:fill="E9D8D2" w:themeFill="accent2" w:themeFillTint="3F"/>
      </w:tcPr>
    </w:tblStylePr>
    <w:tblStylePr w:type="band1Horz">
      <w:tblPr/>
      <w:tcPr>
        <w:shd w:val="clear" w:color="auto" w:fill="E9D8D2" w:themeFill="accent2" w:themeFillTint="3F"/>
      </w:tcPr>
    </w:tblStylePr>
  </w:style>
  <w:style w:type="table" w:customStyle="1" w:styleId="MittlereListe1Akzent3">
    <w:name w:val="Mittlere Liste 1;Akzent 3"/>
    <w:basedOn w:val="NormaleTabelle"/>
    <w:uiPriority w:val="65"/>
    <w:rsid w:val="00401A6B"/>
    <w:pPr>
      <w:spacing w:before="40" w:after="0" w:line="240" w:lineRule="auto"/>
    </w:pPr>
    <w:rPr>
      <w:rFonts w:eastAsiaTheme="minorHAnsi"/>
      <w:color w:val="000000" w:themeColor="text1"/>
      <w:sz w:val="20"/>
      <w:szCs w:val="20"/>
      <w:lang w:val="de-DE" w:eastAsia="de-CH"/>
    </w:rPr>
    <w:tblPr>
      <w:tblStyleRowBandSize w:val="1"/>
      <w:tblStyleColBandSize w:val="1"/>
      <w:tblBorders>
        <w:top w:val="single" w:sz="8" w:space="0" w:color="B58B80" w:themeColor="accent3"/>
        <w:bottom w:val="single" w:sz="8" w:space="0" w:color="B58B80" w:themeColor="accent3"/>
      </w:tblBorders>
    </w:tblPr>
    <w:tblStylePr w:type="firstRow">
      <w:rPr>
        <w:rFonts w:asciiTheme="majorHAnsi" w:eastAsiaTheme="majorEastAsia" w:hAnsiTheme="majorHAnsi" w:cstheme="majorBidi"/>
      </w:rPr>
      <w:tblPr/>
      <w:tcPr>
        <w:tcBorders>
          <w:top w:val="nil"/>
          <w:bottom w:val="single" w:sz="8" w:space="0" w:color="B58B80" w:themeColor="accent3"/>
        </w:tcBorders>
      </w:tcPr>
    </w:tblStylePr>
    <w:tblStylePr w:type="lastRow">
      <w:rPr>
        <w:b/>
        <w:bCs/>
        <w:color w:val="4E3B30" w:themeColor="text2"/>
      </w:rPr>
      <w:tblPr/>
      <w:tcPr>
        <w:tcBorders>
          <w:top w:val="single" w:sz="8" w:space="0" w:color="B58B80" w:themeColor="accent3"/>
          <w:bottom w:val="single" w:sz="8" w:space="0" w:color="B58B80" w:themeColor="accent3"/>
        </w:tcBorders>
      </w:tcPr>
    </w:tblStylePr>
    <w:tblStylePr w:type="firstCol">
      <w:rPr>
        <w:b/>
        <w:bCs/>
      </w:rPr>
    </w:tblStylePr>
    <w:tblStylePr w:type="lastCol">
      <w:rPr>
        <w:b/>
        <w:bCs/>
      </w:rPr>
      <w:tblPr/>
      <w:tcPr>
        <w:tcBorders>
          <w:top w:val="single" w:sz="8" w:space="0" w:color="B58B80" w:themeColor="accent3"/>
          <w:bottom w:val="single" w:sz="8" w:space="0" w:color="B58B80" w:themeColor="accent3"/>
        </w:tcBorders>
      </w:tcPr>
    </w:tblStylePr>
    <w:tblStylePr w:type="band1Vert">
      <w:tblPr/>
      <w:tcPr>
        <w:shd w:val="clear" w:color="auto" w:fill="ECE2DF" w:themeFill="accent3" w:themeFillTint="3F"/>
      </w:tcPr>
    </w:tblStylePr>
    <w:tblStylePr w:type="band1Horz">
      <w:tblPr/>
      <w:tcPr>
        <w:shd w:val="clear" w:color="auto" w:fill="ECE2DF" w:themeFill="accent3" w:themeFillTint="3F"/>
      </w:tcPr>
    </w:tblStylePr>
  </w:style>
  <w:style w:type="table" w:customStyle="1" w:styleId="MittlereListe1Akzent4">
    <w:name w:val="Mittlere Liste 1;Akzent 4"/>
    <w:basedOn w:val="NormaleTabelle"/>
    <w:uiPriority w:val="65"/>
    <w:rsid w:val="00401A6B"/>
    <w:pPr>
      <w:spacing w:before="40" w:after="0" w:line="240" w:lineRule="auto"/>
    </w:pPr>
    <w:rPr>
      <w:rFonts w:eastAsiaTheme="minorHAnsi"/>
      <w:color w:val="000000" w:themeColor="text1"/>
      <w:sz w:val="20"/>
      <w:szCs w:val="20"/>
      <w:lang w:val="de-DE" w:eastAsia="de-CH"/>
    </w:rPr>
    <w:tblPr>
      <w:tblStyleRowBandSize w:val="1"/>
      <w:tblStyleColBandSize w:val="1"/>
      <w:tblBorders>
        <w:top w:val="single" w:sz="8" w:space="0" w:color="C3986D" w:themeColor="accent4"/>
        <w:bottom w:val="single" w:sz="8" w:space="0" w:color="C3986D" w:themeColor="accent4"/>
      </w:tblBorders>
    </w:tblPr>
    <w:tblStylePr w:type="firstRow">
      <w:rPr>
        <w:rFonts w:asciiTheme="majorHAnsi" w:eastAsiaTheme="majorEastAsia" w:hAnsiTheme="majorHAnsi" w:cstheme="majorBidi"/>
      </w:rPr>
      <w:tblPr/>
      <w:tcPr>
        <w:tcBorders>
          <w:top w:val="nil"/>
          <w:bottom w:val="single" w:sz="8" w:space="0" w:color="C3986D" w:themeColor="accent4"/>
        </w:tcBorders>
      </w:tcPr>
    </w:tblStylePr>
    <w:tblStylePr w:type="lastRow">
      <w:rPr>
        <w:b/>
        <w:bCs/>
        <w:color w:val="4E3B30" w:themeColor="text2"/>
      </w:rPr>
      <w:tblPr/>
      <w:tcPr>
        <w:tcBorders>
          <w:top w:val="single" w:sz="8" w:space="0" w:color="C3986D" w:themeColor="accent4"/>
          <w:bottom w:val="single" w:sz="8" w:space="0" w:color="C3986D" w:themeColor="accent4"/>
        </w:tcBorders>
      </w:tcPr>
    </w:tblStylePr>
    <w:tblStylePr w:type="firstCol">
      <w:rPr>
        <w:b/>
        <w:bCs/>
      </w:rPr>
    </w:tblStylePr>
    <w:tblStylePr w:type="lastCol">
      <w:rPr>
        <w:b/>
        <w:bCs/>
      </w:rPr>
      <w:tblPr/>
      <w:tcPr>
        <w:tcBorders>
          <w:top w:val="single" w:sz="8" w:space="0" w:color="C3986D" w:themeColor="accent4"/>
          <w:bottom w:val="single" w:sz="8" w:space="0" w:color="C3986D" w:themeColor="accent4"/>
        </w:tcBorders>
      </w:tcPr>
    </w:tblStylePr>
    <w:tblStylePr w:type="band1Vert">
      <w:tblPr/>
      <w:tcPr>
        <w:shd w:val="clear" w:color="auto" w:fill="F0E5DA" w:themeFill="accent4" w:themeFillTint="3F"/>
      </w:tcPr>
    </w:tblStylePr>
    <w:tblStylePr w:type="band1Horz">
      <w:tblPr/>
      <w:tcPr>
        <w:shd w:val="clear" w:color="auto" w:fill="F0E5DA" w:themeFill="accent4" w:themeFillTint="3F"/>
      </w:tcPr>
    </w:tblStylePr>
  </w:style>
  <w:style w:type="table" w:customStyle="1" w:styleId="MittlereListe1Akzent5">
    <w:name w:val="Mittlere Liste 1;Akzent 5"/>
    <w:basedOn w:val="NormaleTabelle"/>
    <w:uiPriority w:val="65"/>
    <w:rsid w:val="00401A6B"/>
    <w:pPr>
      <w:spacing w:before="40" w:after="0" w:line="240" w:lineRule="auto"/>
    </w:pPr>
    <w:rPr>
      <w:rFonts w:eastAsiaTheme="minorHAnsi"/>
      <w:color w:val="000000" w:themeColor="text1"/>
      <w:sz w:val="20"/>
      <w:szCs w:val="20"/>
      <w:lang w:val="de-DE" w:eastAsia="de-CH"/>
    </w:rPr>
    <w:tblPr>
      <w:tblStyleRowBandSize w:val="1"/>
      <w:tblStyleColBandSize w:val="1"/>
      <w:tblBorders>
        <w:top w:val="single" w:sz="8" w:space="0" w:color="A19574" w:themeColor="accent5"/>
        <w:bottom w:val="single" w:sz="8" w:space="0" w:color="A19574" w:themeColor="accent5"/>
      </w:tblBorders>
    </w:tblPr>
    <w:tblStylePr w:type="firstRow">
      <w:rPr>
        <w:rFonts w:asciiTheme="majorHAnsi" w:eastAsiaTheme="majorEastAsia" w:hAnsiTheme="majorHAnsi" w:cstheme="majorBidi"/>
      </w:rPr>
      <w:tblPr/>
      <w:tcPr>
        <w:tcBorders>
          <w:top w:val="nil"/>
          <w:bottom w:val="single" w:sz="8" w:space="0" w:color="A19574" w:themeColor="accent5"/>
        </w:tcBorders>
      </w:tcPr>
    </w:tblStylePr>
    <w:tblStylePr w:type="lastRow">
      <w:rPr>
        <w:b/>
        <w:bCs/>
        <w:color w:val="4E3B30" w:themeColor="text2"/>
      </w:rPr>
      <w:tblPr/>
      <w:tcPr>
        <w:tcBorders>
          <w:top w:val="single" w:sz="8" w:space="0" w:color="A19574" w:themeColor="accent5"/>
          <w:bottom w:val="single" w:sz="8" w:space="0" w:color="A19574" w:themeColor="accent5"/>
        </w:tcBorders>
      </w:tcPr>
    </w:tblStylePr>
    <w:tblStylePr w:type="firstCol">
      <w:rPr>
        <w:b/>
        <w:bCs/>
      </w:rPr>
    </w:tblStylePr>
    <w:tblStylePr w:type="lastCol">
      <w:rPr>
        <w:b/>
        <w:bCs/>
      </w:rPr>
      <w:tblPr/>
      <w:tcPr>
        <w:tcBorders>
          <w:top w:val="single" w:sz="8" w:space="0" w:color="A19574" w:themeColor="accent5"/>
          <w:bottom w:val="single" w:sz="8" w:space="0" w:color="A19574" w:themeColor="accent5"/>
        </w:tcBorders>
      </w:tcPr>
    </w:tblStylePr>
    <w:tblStylePr w:type="band1Vert">
      <w:tblPr/>
      <w:tcPr>
        <w:shd w:val="clear" w:color="auto" w:fill="E7E4DC" w:themeFill="accent5" w:themeFillTint="3F"/>
      </w:tcPr>
    </w:tblStylePr>
    <w:tblStylePr w:type="band1Horz">
      <w:tblPr/>
      <w:tcPr>
        <w:shd w:val="clear" w:color="auto" w:fill="E7E4DC" w:themeFill="accent5" w:themeFillTint="3F"/>
      </w:tcPr>
    </w:tblStylePr>
  </w:style>
  <w:style w:type="table" w:customStyle="1" w:styleId="MittlereListe1Akzent6">
    <w:name w:val="Mittlere Liste 1;Akzent 6"/>
    <w:basedOn w:val="NormaleTabelle"/>
    <w:uiPriority w:val="65"/>
    <w:rsid w:val="00401A6B"/>
    <w:pPr>
      <w:spacing w:before="40" w:after="0" w:line="240" w:lineRule="auto"/>
    </w:pPr>
    <w:rPr>
      <w:rFonts w:eastAsiaTheme="minorHAnsi"/>
      <w:color w:val="000000" w:themeColor="text1"/>
      <w:sz w:val="20"/>
      <w:szCs w:val="20"/>
      <w:lang w:val="de-DE" w:eastAsia="de-CH"/>
    </w:rPr>
    <w:tblPr>
      <w:tblStyleRowBandSize w:val="1"/>
      <w:tblStyleColBandSize w:val="1"/>
      <w:tblBorders>
        <w:top w:val="single" w:sz="8" w:space="0" w:color="C17529" w:themeColor="accent6"/>
        <w:bottom w:val="single" w:sz="8" w:space="0" w:color="C17529" w:themeColor="accent6"/>
      </w:tblBorders>
    </w:tblPr>
    <w:tblStylePr w:type="firstRow">
      <w:rPr>
        <w:rFonts w:asciiTheme="majorHAnsi" w:eastAsiaTheme="majorEastAsia" w:hAnsiTheme="majorHAnsi" w:cstheme="majorBidi"/>
      </w:rPr>
      <w:tblPr/>
      <w:tcPr>
        <w:tcBorders>
          <w:top w:val="nil"/>
          <w:bottom w:val="single" w:sz="8" w:space="0" w:color="C17529" w:themeColor="accent6"/>
        </w:tcBorders>
      </w:tcPr>
    </w:tblStylePr>
    <w:tblStylePr w:type="lastRow">
      <w:rPr>
        <w:b/>
        <w:bCs/>
        <w:color w:val="4E3B30" w:themeColor="text2"/>
      </w:rPr>
      <w:tblPr/>
      <w:tcPr>
        <w:tcBorders>
          <w:top w:val="single" w:sz="8" w:space="0" w:color="C17529" w:themeColor="accent6"/>
          <w:bottom w:val="single" w:sz="8" w:space="0" w:color="C17529" w:themeColor="accent6"/>
        </w:tcBorders>
      </w:tcPr>
    </w:tblStylePr>
    <w:tblStylePr w:type="firstCol">
      <w:rPr>
        <w:b/>
        <w:bCs/>
      </w:rPr>
    </w:tblStylePr>
    <w:tblStylePr w:type="lastCol">
      <w:rPr>
        <w:b/>
        <w:bCs/>
      </w:rPr>
      <w:tblPr/>
      <w:tcPr>
        <w:tcBorders>
          <w:top w:val="single" w:sz="8" w:space="0" w:color="C17529" w:themeColor="accent6"/>
          <w:bottom w:val="single" w:sz="8" w:space="0" w:color="C17529" w:themeColor="accent6"/>
        </w:tcBorders>
      </w:tcPr>
    </w:tblStylePr>
    <w:tblStylePr w:type="band1Vert">
      <w:tblPr/>
      <w:tcPr>
        <w:shd w:val="clear" w:color="auto" w:fill="F3DCC6" w:themeFill="accent6" w:themeFillTint="3F"/>
      </w:tcPr>
    </w:tblStylePr>
    <w:tblStylePr w:type="band1Horz">
      <w:tblPr/>
      <w:tcPr>
        <w:shd w:val="clear" w:color="auto" w:fill="F3DCC6" w:themeFill="accent6" w:themeFillTint="3F"/>
      </w:tcPr>
    </w:tblStylePr>
  </w:style>
  <w:style w:type="table" w:styleId="MittlereListe2">
    <w:name w:val="Medium List 2"/>
    <w:basedOn w:val="NormaleTabelle"/>
    <w:uiPriority w:val="66"/>
    <w:rsid w:val="00401A6B"/>
    <w:pPr>
      <w:spacing w:before="40" w:after="0" w:line="240" w:lineRule="auto"/>
    </w:pPr>
    <w:rPr>
      <w:rFonts w:asciiTheme="majorHAnsi" w:eastAsiaTheme="majorEastAsia" w:hAnsiTheme="majorHAnsi" w:cstheme="majorBidi"/>
      <w:color w:val="000000" w:themeColor="text1"/>
      <w:sz w:val="20"/>
      <w:szCs w:val="20"/>
      <w:lang w:val="de-DE" w:eastAsia="de-CH"/>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customStyle="1" w:styleId="MittlereListe2Akzent1">
    <w:name w:val="Mittlere Liste 2;Akzent 1"/>
    <w:basedOn w:val="NormaleTabelle"/>
    <w:uiPriority w:val="66"/>
    <w:rsid w:val="00401A6B"/>
    <w:pPr>
      <w:spacing w:before="40" w:after="0" w:line="240" w:lineRule="auto"/>
    </w:pPr>
    <w:rPr>
      <w:rFonts w:asciiTheme="majorHAnsi" w:eastAsiaTheme="majorEastAsia" w:hAnsiTheme="majorHAnsi" w:cstheme="majorBidi"/>
      <w:color w:val="000000" w:themeColor="text1"/>
      <w:sz w:val="20"/>
      <w:szCs w:val="20"/>
      <w:lang w:val="de-DE" w:eastAsia="de-CH"/>
    </w:rPr>
    <w:tblPr>
      <w:tblStyleRowBandSize w:val="1"/>
      <w:tblStyleColBandSize w:val="1"/>
      <w:tblBorders>
        <w:top w:val="single" w:sz="8" w:space="0" w:color="F0A22E" w:themeColor="accent1"/>
        <w:left w:val="single" w:sz="8" w:space="0" w:color="F0A22E" w:themeColor="accent1"/>
        <w:bottom w:val="single" w:sz="8" w:space="0" w:color="F0A22E" w:themeColor="accent1"/>
        <w:right w:val="single" w:sz="8" w:space="0" w:color="F0A22E" w:themeColor="accent1"/>
      </w:tblBorders>
    </w:tblPr>
    <w:tblStylePr w:type="firstRow">
      <w:rPr>
        <w:sz w:val="24"/>
        <w:szCs w:val="24"/>
      </w:rPr>
      <w:tblPr/>
      <w:tcPr>
        <w:tcBorders>
          <w:top w:val="nil"/>
          <w:left w:val="nil"/>
          <w:bottom w:val="single" w:sz="24" w:space="0" w:color="F0A22E" w:themeColor="accent1"/>
          <w:right w:val="nil"/>
          <w:insideH w:val="nil"/>
          <w:insideV w:val="nil"/>
        </w:tcBorders>
        <w:shd w:val="clear" w:color="auto" w:fill="FFFFFF" w:themeFill="background1"/>
      </w:tcPr>
    </w:tblStylePr>
    <w:tblStylePr w:type="lastRow">
      <w:tblPr/>
      <w:tcPr>
        <w:tcBorders>
          <w:top w:val="single" w:sz="8" w:space="0" w:color="F0A22E"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0A22E" w:themeColor="accent1"/>
          <w:insideH w:val="nil"/>
          <w:insideV w:val="nil"/>
        </w:tcBorders>
        <w:shd w:val="clear" w:color="auto" w:fill="FFFFFF" w:themeFill="background1"/>
      </w:tcPr>
    </w:tblStylePr>
    <w:tblStylePr w:type="lastCol">
      <w:tblPr/>
      <w:tcPr>
        <w:tcBorders>
          <w:top w:val="nil"/>
          <w:left w:val="single" w:sz="8" w:space="0" w:color="F0A22E"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BE7CB" w:themeFill="accent1" w:themeFillTint="3F"/>
      </w:tcPr>
    </w:tblStylePr>
    <w:tblStylePr w:type="band1Horz">
      <w:tblPr/>
      <w:tcPr>
        <w:tcBorders>
          <w:top w:val="nil"/>
          <w:bottom w:val="nil"/>
          <w:insideH w:val="nil"/>
          <w:insideV w:val="nil"/>
        </w:tcBorders>
        <w:shd w:val="clear" w:color="auto" w:fill="FBE7CB"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customStyle="1" w:styleId="MittlereListe2Akzent2">
    <w:name w:val="Mittlere Liste 2;Akzent 2"/>
    <w:basedOn w:val="NormaleTabelle"/>
    <w:uiPriority w:val="66"/>
    <w:rsid w:val="00401A6B"/>
    <w:pPr>
      <w:spacing w:before="40" w:after="0" w:line="240" w:lineRule="auto"/>
    </w:pPr>
    <w:rPr>
      <w:rFonts w:asciiTheme="majorHAnsi" w:eastAsiaTheme="majorEastAsia" w:hAnsiTheme="majorHAnsi" w:cstheme="majorBidi"/>
      <w:color w:val="000000" w:themeColor="text1"/>
      <w:sz w:val="20"/>
      <w:szCs w:val="20"/>
      <w:lang w:val="de-DE" w:eastAsia="de-CH"/>
    </w:rPr>
    <w:tblPr>
      <w:tblStyleRowBandSize w:val="1"/>
      <w:tblStyleColBandSize w:val="1"/>
      <w:tblBorders>
        <w:top w:val="single" w:sz="8" w:space="0" w:color="A5644E" w:themeColor="accent2"/>
        <w:left w:val="single" w:sz="8" w:space="0" w:color="A5644E" w:themeColor="accent2"/>
        <w:bottom w:val="single" w:sz="8" w:space="0" w:color="A5644E" w:themeColor="accent2"/>
        <w:right w:val="single" w:sz="8" w:space="0" w:color="A5644E" w:themeColor="accent2"/>
      </w:tblBorders>
    </w:tblPr>
    <w:tblStylePr w:type="firstRow">
      <w:rPr>
        <w:sz w:val="24"/>
        <w:szCs w:val="24"/>
      </w:rPr>
      <w:tblPr/>
      <w:tcPr>
        <w:tcBorders>
          <w:top w:val="nil"/>
          <w:left w:val="nil"/>
          <w:bottom w:val="single" w:sz="24" w:space="0" w:color="A5644E" w:themeColor="accent2"/>
          <w:right w:val="nil"/>
          <w:insideH w:val="nil"/>
          <w:insideV w:val="nil"/>
        </w:tcBorders>
        <w:shd w:val="clear" w:color="auto" w:fill="FFFFFF" w:themeFill="background1"/>
      </w:tcPr>
    </w:tblStylePr>
    <w:tblStylePr w:type="lastRow">
      <w:tblPr/>
      <w:tcPr>
        <w:tcBorders>
          <w:top w:val="single" w:sz="8" w:space="0" w:color="A5644E"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A5644E" w:themeColor="accent2"/>
          <w:insideH w:val="nil"/>
          <w:insideV w:val="nil"/>
        </w:tcBorders>
        <w:shd w:val="clear" w:color="auto" w:fill="FFFFFF" w:themeFill="background1"/>
      </w:tcPr>
    </w:tblStylePr>
    <w:tblStylePr w:type="lastCol">
      <w:tblPr/>
      <w:tcPr>
        <w:tcBorders>
          <w:top w:val="nil"/>
          <w:left w:val="single" w:sz="8" w:space="0" w:color="A5644E"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9D8D2" w:themeFill="accent2" w:themeFillTint="3F"/>
      </w:tcPr>
    </w:tblStylePr>
    <w:tblStylePr w:type="band1Horz">
      <w:tblPr/>
      <w:tcPr>
        <w:tcBorders>
          <w:top w:val="nil"/>
          <w:bottom w:val="nil"/>
          <w:insideH w:val="nil"/>
          <w:insideV w:val="nil"/>
        </w:tcBorders>
        <w:shd w:val="clear" w:color="auto" w:fill="E9D8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customStyle="1" w:styleId="MittlereListe2Akzent3">
    <w:name w:val="Mittlere Liste 2;Akzent 3"/>
    <w:basedOn w:val="NormaleTabelle"/>
    <w:uiPriority w:val="66"/>
    <w:rsid w:val="00401A6B"/>
    <w:pPr>
      <w:spacing w:before="40" w:after="0" w:line="240" w:lineRule="auto"/>
    </w:pPr>
    <w:rPr>
      <w:rFonts w:asciiTheme="majorHAnsi" w:eastAsiaTheme="majorEastAsia" w:hAnsiTheme="majorHAnsi" w:cstheme="majorBidi"/>
      <w:color w:val="000000" w:themeColor="text1"/>
      <w:sz w:val="20"/>
      <w:szCs w:val="20"/>
      <w:lang w:val="de-DE" w:eastAsia="de-CH"/>
    </w:rPr>
    <w:tblPr>
      <w:tblStyleRowBandSize w:val="1"/>
      <w:tblStyleColBandSize w:val="1"/>
      <w:tblBorders>
        <w:top w:val="single" w:sz="8" w:space="0" w:color="B58B80" w:themeColor="accent3"/>
        <w:left w:val="single" w:sz="8" w:space="0" w:color="B58B80" w:themeColor="accent3"/>
        <w:bottom w:val="single" w:sz="8" w:space="0" w:color="B58B80" w:themeColor="accent3"/>
        <w:right w:val="single" w:sz="8" w:space="0" w:color="B58B80" w:themeColor="accent3"/>
      </w:tblBorders>
    </w:tblPr>
    <w:tblStylePr w:type="firstRow">
      <w:rPr>
        <w:sz w:val="24"/>
        <w:szCs w:val="24"/>
      </w:rPr>
      <w:tblPr/>
      <w:tcPr>
        <w:tcBorders>
          <w:top w:val="nil"/>
          <w:left w:val="nil"/>
          <w:bottom w:val="single" w:sz="24" w:space="0" w:color="B58B80" w:themeColor="accent3"/>
          <w:right w:val="nil"/>
          <w:insideH w:val="nil"/>
          <w:insideV w:val="nil"/>
        </w:tcBorders>
        <w:shd w:val="clear" w:color="auto" w:fill="FFFFFF" w:themeFill="background1"/>
      </w:tcPr>
    </w:tblStylePr>
    <w:tblStylePr w:type="lastRow">
      <w:tblPr/>
      <w:tcPr>
        <w:tcBorders>
          <w:top w:val="single" w:sz="8" w:space="0" w:color="B58B80"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B58B80" w:themeColor="accent3"/>
          <w:insideH w:val="nil"/>
          <w:insideV w:val="nil"/>
        </w:tcBorders>
        <w:shd w:val="clear" w:color="auto" w:fill="FFFFFF" w:themeFill="background1"/>
      </w:tcPr>
    </w:tblStylePr>
    <w:tblStylePr w:type="lastCol">
      <w:tblPr/>
      <w:tcPr>
        <w:tcBorders>
          <w:top w:val="nil"/>
          <w:left w:val="single" w:sz="8" w:space="0" w:color="B58B80"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CE2DF" w:themeFill="accent3" w:themeFillTint="3F"/>
      </w:tcPr>
    </w:tblStylePr>
    <w:tblStylePr w:type="band1Horz">
      <w:tblPr/>
      <w:tcPr>
        <w:tcBorders>
          <w:top w:val="nil"/>
          <w:bottom w:val="nil"/>
          <w:insideH w:val="nil"/>
          <w:insideV w:val="nil"/>
        </w:tcBorders>
        <w:shd w:val="clear" w:color="auto" w:fill="ECE2DF"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customStyle="1" w:styleId="MittlereListe2Akzent4">
    <w:name w:val="Mittlere Liste 2;Akzent 4"/>
    <w:basedOn w:val="NormaleTabelle"/>
    <w:uiPriority w:val="66"/>
    <w:rsid w:val="00401A6B"/>
    <w:pPr>
      <w:spacing w:before="40" w:after="0" w:line="240" w:lineRule="auto"/>
    </w:pPr>
    <w:rPr>
      <w:rFonts w:asciiTheme="majorHAnsi" w:eastAsiaTheme="majorEastAsia" w:hAnsiTheme="majorHAnsi" w:cstheme="majorBidi"/>
      <w:color w:val="000000" w:themeColor="text1"/>
      <w:sz w:val="20"/>
      <w:szCs w:val="20"/>
      <w:lang w:val="de-DE" w:eastAsia="de-CH"/>
    </w:rPr>
    <w:tblPr>
      <w:tblStyleRowBandSize w:val="1"/>
      <w:tblStyleColBandSize w:val="1"/>
      <w:tblBorders>
        <w:top w:val="single" w:sz="8" w:space="0" w:color="C3986D" w:themeColor="accent4"/>
        <w:left w:val="single" w:sz="8" w:space="0" w:color="C3986D" w:themeColor="accent4"/>
        <w:bottom w:val="single" w:sz="8" w:space="0" w:color="C3986D" w:themeColor="accent4"/>
        <w:right w:val="single" w:sz="8" w:space="0" w:color="C3986D" w:themeColor="accent4"/>
      </w:tblBorders>
    </w:tblPr>
    <w:tblStylePr w:type="firstRow">
      <w:rPr>
        <w:sz w:val="24"/>
        <w:szCs w:val="24"/>
      </w:rPr>
      <w:tblPr/>
      <w:tcPr>
        <w:tcBorders>
          <w:top w:val="nil"/>
          <w:left w:val="nil"/>
          <w:bottom w:val="single" w:sz="24" w:space="0" w:color="C3986D" w:themeColor="accent4"/>
          <w:right w:val="nil"/>
          <w:insideH w:val="nil"/>
          <w:insideV w:val="nil"/>
        </w:tcBorders>
        <w:shd w:val="clear" w:color="auto" w:fill="FFFFFF" w:themeFill="background1"/>
      </w:tcPr>
    </w:tblStylePr>
    <w:tblStylePr w:type="lastRow">
      <w:tblPr/>
      <w:tcPr>
        <w:tcBorders>
          <w:top w:val="single" w:sz="8" w:space="0" w:color="C3986D"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3986D" w:themeColor="accent4"/>
          <w:insideH w:val="nil"/>
          <w:insideV w:val="nil"/>
        </w:tcBorders>
        <w:shd w:val="clear" w:color="auto" w:fill="FFFFFF" w:themeFill="background1"/>
      </w:tcPr>
    </w:tblStylePr>
    <w:tblStylePr w:type="lastCol">
      <w:tblPr/>
      <w:tcPr>
        <w:tcBorders>
          <w:top w:val="nil"/>
          <w:left w:val="single" w:sz="8" w:space="0" w:color="C3986D"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0E5DA" w:themeFill="accent4" w:themeFillTint="3F"/>
      </w:tcPr>
    </w:tblStylePr>
    <w:tblStylePr w:type="band1Horz">
      <w:tblPr/>
      <w:tcPr>
        <w:tcBorders>
          <w:top w:val="nil"/>
          <w:bottom w:val="nil"/>
          <w:insideH w:val="nil"/>
          <w:insideV w:val="nil"/>
        </w:tcBorders>
        <w:shd w:val="clear" w:color="auto" w:fill="F0E5DA"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customStyle="1" w:styleId="MittlereListe2Akzent5">
    <w:name w:val="Mittlere Liste 2;Akzent 5"/>
    <w:basedOn w:val="NormaleTabelle"/>
    <w:uiPriority w:val="66"/>
    <w:rsid w:val="00401A6B"/>
    <w:pPr>
      <w:spacing w:before="40" w:after="0" w:line="240" w:lineRule="auto"/>
    </w:pPr>
    <w:rPr>
      <w:rFonts w:asciiTheme="majorHAnsi" w:eastAsiaTheme="majorEastAsia" w:hAnsiTheme="majorHAnsi" w:cstheme="majorBidi"/>
      <w:color w:val="000000" w:themeColor="text1"/>
      <w:sz w:val="20"/>
      <w:szCs w:val="20"/>
      <w:lang w:val="de-DE" w:eastAsia="de-CH"/>
    </w:rPr>
    <w:tblPr>
      <w:tblStyleRowBandSize w:val="1"/>
      <w:tblStyleColBandSize w:val="1"/>
      <w:tblBorders>
        <w:top w:val="single" w:sz="8" w:space="0" w:color="A19574" w:themeColor="accent5"/>
        <w:left w:val="single" w:sz="8" w:space="0" w:color="A19574" w:themeColor="accent5"/>
        <w:bottom w:val="single" w:sz="8" w:space="0" w:color="A19574" w:themeColor="accent5"/>
        <w:right w:val="single" w:sz="8" w:space="0" w:color="A19574" w:themeColor="accent5"/>
      </w:tblBorders>
    </w:tblPr>
    <w:tblStylePr w:type="firstRow">
      <w:rPr>
        <w:sz w:val="24"/>
        <w:szCs w:val="24"/>
      </w:rPr>
      <w:tblPr/>
      <w:tcPr>
        <w:tcBorders>
          <w:top w:val="nil"/>
          <w:left w:val="nil"/>
          <w:bottom w:val="single" w:sz="24" w:space="0" w:color="A19574" w:themeColor="accent5"/>
          <w:right w:val="nil"/>
          <w:insideH w:val="nil"/>
          <w:insideV w:val="nil"/>
        </w:tcBorders>
        <w:shd w:val="clear" w:color="auto" w:fill="FFFFFF" w:themeFill="background1"/>
      </w:tcPr>
    </w:tblStylePr>
    <w:tblStylePr w:type="lastRow">
      <w:tblPr/>
      <w:tcPr>
        <w:tcBorders>
          <w:top w:val="single" w:sz="8" w:space="0" w:color="A19574"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A19574" w:themeColor="accent5"/>
          <w:insideH w:val="nil"/>
          <w:insideV w:val="nil"/>
        </w:tcBorders>
        <w:shd w:val="clear" w:color="auto" w:fill="FFFFFF" w:themeFill="background1"/>
      </w:tcPr>
    </w:tblStylePr>
    <w:tblStylePr w:type="lastCol">
      <w:tblPr/>
      <w:tcPr>
        <w:tcBorders>
          <w:top w:val="nil"/>
          <w:left w:val="single" w:sz="8" w:space="0" w:color="A19574"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7E4DC" w:themeFill="accent5" w:themeFillTint="3F"/>
      </w:tcPr>
    </w:tblStylePr>
    <w:tblStylePr w:type="band1Horz">
      <w:tblPr/>
      <w:tcPr>
        <w:tcBorders>
          <w:top w:val="nil"/>
          <w:bottom w:val="nil"/>
          <w:insideH w:val="nil"/>
          <w:insideV w:val="nil"/>
        </w:tcBorders>
        <w:shd w:val="clear" w:color="auto" w:fill="E7E4DC"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customStyle="1" w:styleId="MittlereListe2Akzent6">
    <w:name w:val="Mittlere Liste 2;Akzent 6"/>
    <w:basedOn w:val="NormaleTabelle"/>
    <w:uiPriority w:val="66"/>
    <w:rsid w:val="00401A6B"/>
    <w:pPr>
      <w:spacing w:before="40" w:after="0" w:line="240" w:lineRule="auto"/>
    </w:pPr>
    <w:rPr>
      <w:rFonts w:asciiTheme="majorHAnsi" w:eastAsiaTheme="majorEastAsia" w:hAnsiTheme="majorHAnsi" w:cstheme="majorBidi"/>
      <w:color w:val="000000" w:themeColor="text1"/>
      <w:sz w:val="20"/>
      <w:szCs w:val="20"/>
      <w:lang w:val="de-DE" w:eastAsia="de-CH"/>
    </w:rPr>
    <w:tblPr>
      <w:tblStyleRowBandSize w:val="1"/>
      <w:tblStyleColBandSize w:val="1"/>
      <w:tblBorders>
        <w:top w:val="single" w:sz="8" w:space="0" w:color="C17529" w:themeColor="accent6"/>
        <w:left w:val="single" w:sz="8" w:space="0" w:color="C17529" w:themeColor="accent6"/>
        <w:bottom w:val="single" w:sz="8" w:space="0" w:color="C17529" w:themeColor="accent6"/>
        <w:right w:val="single" w:sz="8" w:space="0" w:color="C17529" w:themeColor="accent6"/>
      </w:tblBorders>
    </w:tblPr>
    <w:tblStylePr w:type="firstRow">
      <w:rPr>
        <w:sz w:val="24"/>
        <w:szCs w:val="24"/>
      </w:rPr>
      <w:tblPr/>
      <w:tcPr>
        <w:tcBorders>
          <w:top w:val="nil"/>
          <w:left w:val="nil"/>
          <w:bottom w:val="single" w:sz="24" w:space="0" w:color="C17529" w:themeColor="accent6"/>
          <w:right w:val="nil"/>
          <w:insideH w:val="nil"/>
          <w:insideV w:val="nil"/>
        </w:tcBorders>
        <w:shd w:val="clear" w:color="auto" w:fill="FFFFFF" w:themeFill="background1"/>
      </w:tcPr>
    </w:tblStylePr>
    <w:tblStylePr w:type="lastRow">
      <w:tblPr/>
      <w:tcPr>
        <w:tcBorders>
          <w:top w:val="single" w:sz="8" w:space="0" w:color="C17529"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17529" w:themeColor="accent6"/>
          <w:insideH w:val="nil"/>
          <w:insideV w:val="nil"/>
        </w:tcBorders>
        <w:shd w:val="clear" w:color="auto" w:fill="FFFFFF" w:themeFill="background1"/>
      </w:tcPr>
    </w:tblStylePr>
    <w:tblStylePr w:type="lastCol">
      <w:tblPr/>
      <w:tcPr>
        <w:tcBorders>
          <w:top w:val="nil"/>
          <w:left w:val="single" w:sz="8" w:space="0" w:color="C17529"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3DCC6" w:themeFill="accent6" w:themeFillTint="3F"/>
      </w:tcPr>
    </w:tblStylePr>
    <w:tblStylePr w:type="band1Horz">
      <w:tblPr/>
      <w:tcPr>
        <w:tcBorders>
          <w:top w:val="nil"/>
          <w:bottom w:val="nil"/>
          <w:insideH w:val="nil"/>
          <w:insideV w:val="nil"/>
        </w:tcBorders>
        <w:shd w:val="clear" w:color="auto" w:fill="F3DCC6"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Schattierung1">
    <w:name w:val="Medium Shading 1"/>
    <w:basedOn w:val="NormaleTabelle"/>
    <w:uiPriority w:val="63"/>
    <w:rsid w:val="00401A6B"/>
    <w:pPr>
      <w:spacing w:before="40" w:after="0" w:line="240" w:lineRule="auto"/>
    </w:pPr>
    <w:rPr>
      <w:rFonts w:eastAsiaTheme="minorHAnsi"/>
      <w:color w:val="595959" w:themeColor="text1" w:themeTint="A6"/>
      <w:sz w:val="20"/>
      <w:szCs w:val="20"/>
      <w:lang w:val="de-DE" w:eastAsia="de-CH"/>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customStyle="1" w:styleId="MittlereSchattierung1Akzent1">
    <w:name w:val="Mittlere Schattierung 1;Akzent 1"/>
    <w:basedOn w:val="NormaleTabelle"/>
    <w:uiPriority w:val="63"/>
    <w:rsid w:val="00401A6B"/>
    <w:pPr>
      <w:spacing w:before="40" w:after="0" w:line="240" w:lineRule="auto"/>
    </w:pPr>
    <w:rPr>
      <w:rFonts w:eastAsiaTheme="minorHAnsi"/>
      <w:color w:val="595959" w:themeColor="text1" w:themeTint="A6"/>
      <w:sz w:val="20"/>
      <w:szCs w:val="20"/>
      <w:lang w:val="de-DE" w:eastAsia="de-CH"/>
    </w:rPr>
    <w:tblPr>
      <w:tblStyleRowBandSize w:val="1"/>
      <w:tblStyleColBandSize w:val="1"/>
      <w:tblBorders>
        <w:top w:val="single" w:sz="8" w:space="0" w:color="F3B862" w:themeColor="accent1" w:themeTint="BF"/>
        <w:left w:val="single" w:sz="8" w:space="0" w:color="F3B862" w:themeColor="accent1" w:themeTint="BF"/>
        <w:bottom w:val="single" w:sz="8" w:space="0" w:color="F3B862" w:themeColor="accent1" w:themeTint="BF"/>
        <w:right w:val="single" w:sz="8" w:space="0" w:color="F3B862" w:themeColor="accent1" w:themeTint="BF"/>
        <w:insideH w:val="single" w:sz="8" w:space="0" w:color="F3B862" w:themeColor="accent1" w:themeTint="BF"/>
      </w:tblBorders>
    </w:tblPr>
    <w:tblStylePr w:type="firstRow">
      <w:pPr>
        <w:spacing w:before="0" w:after="0" w:line="240" w:lineRule="auto"/>
      </w:pPr>
      <w:rPr>
        <w:b/>
        <w:bCs/>
        <w:color w:val="FFFFFF" w:themeColor="background1"/>
      </w:rPr>
      <w:tblPr/>
      <w:tcPr>
        <w:tcBorders>
          <w:top w:val="single" w:sz="8" w:space="0" w:color="F3B862" w:themeColor="accent1" w:themeTint="BF"/>
          <w:left w:val="single" w:sz="8" w:space="0" w:color="F3B862" w:themeColor="accent1" w:themeTint="BF"/>
          <w:bottom w:val="single" w:sz="8" w:space="0" w:color="F3B862" w:themeColor="accent1" w:themeTint="BF"/>
          <w:right w:val="single" w:sz="8" w:space="0" w:color="F3B862" w:themeColor="accent1" w:themeTint="BF"/>
          <w:insideH w:val="nil"/>
          <w:insideV w:val="nil"/>
        </w:tcBorders>
        <w:shd w:val="clear" w:color="auto" w:fill="F0A22E" w:themeFill="accent1"/>
      </w:tcPr>
    </w:tblStylePr>
    <w:tblStylePr w:type="lastRow">
      <w:pPr>
        <w:spacing w:before="0" w:after="0" w:line="240" w:lineRule="auto"/>
      </w:pPr>
      <w:rPr>
        <w:b/>
        <w:bCs/>
      </w:rPr>
      <w:tblPr/>
      <w:tcPr>
        <w:tcBorders>
          <w:top w:val="double" w:sz="6" w:space="0" w:color="F3B862" w:themeColor="accent1" w:themeTint="BF"/>
          <w:left w:val="single" w:sz="8" w:space="0" w:color="F3B862" w:themeColor="accent1" w:themeTint="BF"/>
          <w:bottom w:val="single" w:sz="8" w:space="0" w:color="F3B862" w:themeColor="accent1" w:themeTint="BF"/>
          <w:right w:val="single" w:sz="8" w:space="0" w:color="F3B862" w:themeColor="accent1" w:themeTint="BF"/>
          <w:insideH w:val="nil"/>
          <w:insideV w:val="nil"/>
        </w:tcBorders>
      </w:tcPr>
    </w:tblStylePr>
    <w:tblStylePr w:type="firstCol">
      <w:rPr>
        <w:b/>
        <w:bCs/>
      </w:rPr>
    </w:tblStylePr>
    <w:tblStylePr w:type="lastCol">
      <w:rPr>
        <w:b/>
        <w:bCs/>
      </w:rPr>
    </w:tblStylePr>
    <w:tblStylePr w:type="band1Vert">
      <w:tblPr/>
      <w:tcPr>
        <w:shd w:val="clear" w:color="auto" w:fill="FBE7CB" w:themeFill="accent1" w:themeFillTint="3F"/>
      </w:tcPr>
    </w:tblStylePr>
    <w:tblStylePr w:type="band1Horz">
      <w:tblPr/>
      <w:tcPr>
        <w:tcBorders>
          <w:insideH w:val="nil"/>
          <w:insideV w:val="nil"/>
        </w:tcBorders>
        <w:shd w:val="clear" w:color="auto" w:fill="FBE7CB" w:themeFill="accent1" w:themeFillTint="3F"/>
      </w:tcPr>
    </w:tblStylePr>
    <w:tblStylePr w:type="band2Horz">
      <w:tblPr/>
      <w:tcPr>
        <w:tcBorders>
          <w:insideH w:val="nil"/>
          <w:insideV w:val="nil"/>
        </w:tcBorders>
      </w:tcPr>
    </w:tblStylePr>
  </w:style>
  <w:style w:type="table" w:customStyle="1" w:styleId="MittlereSchattierung1Akzent2">
    <w:name w:val="Mittlere Schattierung 1;Akzent 2"/>
    <w:basedOn w:val="NormaleTabelle"/>
    <w:uiPriority w:val="63"/>
    <w:rsid w:val="00401A6B"/>
    <w:pPr>
      <w:spacing w:before="40" w:after="0" w:line="240" w:lineRule="auto"/>
    </w:pPr>
    <w:rPr>
      <w:rFonts w:eastAsiaTheme="minorHAnsi"/>
      <w:color w:val="595959" w:themeColor="text1" w:themeTint="A6"/>
      <w:sz w:val="20"/>
      <w:szCs w:val="20"/>
      <w:lang w:val="de-DE" w:eastAsia="de-CH"/>
    </w:rPr>
    <w:tblPr>
      <w:tblStyleRowBandSize w:val="1"/>
      <w:tblStyleColBandSize w:val="1"/>
      <w:tblBorders>
        <w:top w:val="single" w:sz="8" w:space="0" w:color="BE8977" w:themeColor="accent2" w:themeTint="BF"/>
        <w:left w:val="single" w:sz="8" w:space="0" w:color="BE8977" w:themeColor="accent2" w:themeTint="BF"/>
        <w:bottom w:val="single" w:sz="8" w:space="0" w:color="BE8977" w:themeColor="accent2" w:themeTint="BF"/>
        <w:right w:val="single" w:sz="8" w:space="0" w:color="BE8977" w:themeColor="accent2" w:themeTint="BF"/>
        <w:insideH w:val="single" w:sz="8" w:space="0" w:color="BE8977" w:themeColor="accent2" w:themeTint="BF"/>
      </w:tblBorders>
    </w:tblPr>
    <w:tblStylePr w:type="firstRow">
      <w:pPr>
        <w:spacing w:before="0" w:after="0" w:line="240" w:lineRule="auto"/>
      </w:pPr>
      <w:rPr>
        <w:b/>
        <w:bCs/>
        <w:color w:val="FFFFFF" w:themeColor="background1"/>
      </w:rPr>
      <w:tblPr/>
      <w:tcPr>
        <w:tcBorders>
          <w:top w:val="single" w:sz="8" w:space="0" w:color="BE8977" w:themeColor="accent2" w:themeTint="BF"/>
          <w:left w:val="single" w:sz="8" w:space="0" w:color="BE8977" w:themeColor="accent2" w:themeTint="BF"/>
          <w:bottom w:val="single" w:sz="8" w:space="0" w:color="BE8977" w:themeColor="accent2" w:themeTint="BF"/>
          <w:right w:val="single" w:sz="8" w:space="0" w:color="BE8977" w:themeColor="accent2" w:themeTint="BF"/>
          <w:insideH w:val="nil"/>
          <w:insideV w:val="nil"/>
        </w:tcBorders>
        <w:shd w:val="clear" w:color="auto" w:fill="A5644E" w:themeFill="accent2"/>
      </w:tcPr>
    </w:tblStylePr>
    <w:tblStylePr w:type="lastRow">
      <w:pPr>
        <w:spacing w:before="0" w:after="0" w:line="240" w:lineRule="auto"/>
      </w:pPr>
      <w:rPr>
        <w:b/>
        <w:bCs/>
      </w:rPr>
      <w:tblPr/>
      <w:tcPr>
        <w:tcBorders>
          <w:top w:val="double" w:sz="6" w:space="0" w:color="BE8977" w:themeColor="accent2" w:themeTint="BF"/>
          <w:left w:val="single" w:sz="8" w:space="0" w:color="BE8977" w:themeColor="accent2" w:themeTint="BF"/>
          <w:bottom w:val="single" w:sz="8" w:space="0" w:color="BE8977" w:themeColor="accent2" w:themeTint="BF"/>
          <w:right w:val="single" w:sz="8" w:space="0" w:color="BE8977" w:themeColor="accent2" w:themeTint="BF"/>
          <w:insideH w:val="nil"/>
          <w:insideV w:val="nil"/>
        </w:tcBorders>
      </w:tcPr>
    </w:tblStylePr>
    <w:tblStylePr w:type="firstCol">
      <w:rPr>
        <w:b/>
        <w:bCs/>
      </w:rPr>
    </w:tblStylePr>
    <w:tblStylePr w:type="lastCol">
      <w:rPr>
        <w:b/>
        <w:bCs/>
      </w:rPr>
    </w:tblStylePr>
    <w:tblStylePr w:type="band1Vert">
      <w:tblPr/>
      <w:tcPr>
        <w:shd w:val="clear" w:color="auto" w:fill="E9D8D2" w:themeFill="accent2" w:themeFillTint="3F"/>
      </w:tcPr>
    </w:tblStylePr>
    <w:tblStylePr w:type="band1Horz">
      <w:tblPr/>
      <w:tcPr>
        <w:tcBorders>
          <w:insideH w:val="nil"/>
          <w:insideV w:val="nil"/>
        </w:tcBorders>
        <w:shd w:val="clear" w:color="auto" w:fill="E9D8D2" w:themeFill="accent2" w:themeFillTint="3F"/>
      </w:tcPr>
    </w:tblStylePr>
    <w:tblStylePr w:type="band2Horz">
      <w:tblPr/>
      <w:tcPr>
        <w:tcBorders>
          <w:insideH w:val="nil"/>
          <w:insideV w:val="nil"/>
        </w:tcBorders>
      </w:tcPr>
    </w:tblStylePr>
  </w:style>
  <w:style w:type="table" w:customStyle="1" w:styleId="MittlereSchattierung1Akzent3">
    <w:name w:val="Mittlere Schattierung 1;Akzent 3"/>
    <w:basedOn w:val="NormaleTabelle"/>
    <w:uiPriority w:val="63"/>
    <w:rsid w:val="00401A6B"/>
    <w:pPr>
      <w:spacing w:before="40" w:after="0" w:line="240" w:lineRule="auto"/>
    </w:pPr>
    <w:rPr>
      <w:rFonts w:eastAsiaTheme="minorHAnsi"/>
      <w:color w:val="595959" w:themeColor="text1" w:themeTint="A6"/>
      <w:sz w:val="20"/>
      <w:szCs w:val="20"/>
      <w:lang w:val="de-DE" w:eastAsia="de-CH"/>
    </w:rPr>
    <w:tblPr>
      <w:tblStyleRowBandSize w:val="1"/>
      <w:tblStyleColBandSize w:val="1"/>
      <w:tblBorders>
        <w:top w:val="single" w:sz="8" w:space="0" w:color="C7A79F" w:themeColor="accent3" w:themeTint="BF"/>
        <w:left w:val="single" w:sz="8" w:space="0" w:color="C7A79F" w:themeColor="accent3" w:themeTint="BF"/>
        <w:bottom w:val="single" w:sz="8" w:space="0" w:color="C7A79F" w:themeColor="accent3" w:themeTint="BF"/>
        <w:right w:val="single" w:sz="8" w:space="0" w:color="C7A79F" w:themeColor="accent3" w:themeTint="BF"/>
        <w:insideH w:val="single" w:sz="8" w:space="0" w:color="C7A79F" w:themeColor="accent3" w:themeTint="BF"/>
      </w:tblBorders>
    </w:tblPr>
    <w:tblStylePr w:type="firstRow">
      <w:pPr>
        <w:spacing w:before="0" w:after="0" w:line="240" w:lineRule="auto"/>
      </w:pPr>
      <w:rPr>
        <w:b/>
        <w:bCs/>
        <w:color w:val="FFFFFF" w:themeColor="background1"/>
      </w:rPr>
      <w:tblPr/>
      <w:tcPr>
        <w:tcBorders>
          <w:top w:val="single" w:sz="8" w:space="0" w:color="C7A79F" w:themeColor="accent3" w:themeTint="BF"/>
          <w:left w:val="single" w:sz="8" w:space="0" w:color="C7A79F" w:themeColor="accent3" w:themeTint="BF"/>
          <w:bottom w:val="single" w:sz="8" w:space="0" w:color="C7A79F" w:themeColor="accent3" w:themeTint="BF"/>
          <w:right w:val="single" w:sz="8" w:space="0" w:color="C7A79F" w:themeColor="accent3" w:themeTint="BF"/>
          <w:insideH w:val="nil"/>
          <w:insideV w:val="nil"/>
        </w:tcBorders>
        <w:shd w:val="clear" w:color="auto" w:fill="B58B80" w:themeFill="accent3"/>
      </w:tcPr>
    </w:tblStylePr>
    <w:tblStylePr w:type="lastRow">
      <w:pPr>
        <w:spacing w:before="0" w:after="0" w:line="240" w:lineRule="auto"/>
      </w:pPr>
      <w:rPr>
        <w:b/>
        <w:bCs/>
      </w:rPr>
      <w:tblPr/>
      <w:tcPr>
        <w:tcBorders>
          <w:top w:val="double" w:sz="6" w:space="0" w:color="C7A79F" w:themeColor="accent3" w:themeTint="BF"/>
          <w:left w:val="single" w:sz="8" w:space="0" w:color="C7A79F" w:themeColor="accent3" w:themeTint="BF"/>
          <w:bottom w:val="single" w:sz="8" w:space="0" w:color="C7A79F" w:themeColor="accent3" w:themeTint="BF"/>
          <w:right w:val="single" w:sz="8" w:space="0" w:color="C7A79F" w:themeColor="accent3" w:themeTint="BF"/>
          <w:insideH w:val="nil"/>
          <w:insideV w:val="nil"/>
        </w:tcBorders>
      </w:tcPr>
    </w:tblStylePr>
    <w:tblStylePr w:type="firstCol">
      <w:rPr>
        <w:b/>
        <w:bCs/>
      </w:rPr>
    </w:tblStylePr>
    <w:tblStylePr w:type="lastCol">
      <w:rPr>
        <w:b/>
        <w:bCs/>
      </w:rPr>
    </w:tblStylePr>
    <w:tblStylePr w:type="band1Vert">
      <w:tblPr/>
      <w:tcPr>
        <w:shd w:val="clear" w:color="auto" w:fill="ECE2DF" w:themeFill="accent3" w:themeFillTint="3F"/>
      </w:tcPr>
    </w:tblStylePr>
    <w:tblStylePr w:type="band1Horz">
      <w:tblPr/>
      <w:tcPr>
        <w:tcBorders>
          <w:insideH w:val="nil"/>
          <w:insideV w:val="nil"/>
        </w:tcBorders>
        <w:shd w:val="clear" w:color="auto" w:fill="ECE2DF" w:themeFill="accent3" w:themeFillTint="3F"/>
      </w:tcPr>
    </w:tblStylePr>
    <w:tblStylePr w:type="band2Horz">
      <w:tblPr/>
      <w:tcPr>
        <w:tcBorders>
          <w:insideH w:val="nil"/>
          <w:insideV w:val="nil"/>
        </w:tcBorders>
      </w:tcPr>
    </w:tblStylePr>
  </w:style>
  <w:style w:type="table" w:customStyle="1" w:styleId="MittlereSchattierung1Akzent4">
    <w:name w:val="Mittlere Schattierung 1;Akzent 4"/>
    <w:basedOn w:val="NormaleTabelle"/>
    <w:uiPriority w:val="63"/>
    <w:rsid w:val="00401A6B"/>
    <w:pPr>
      <w:spacing w:before="40" w:after="0" w:line="240" w:lineRule="auto"/>
    </w:pPr>
    <w:rPr>
      <w:rFonts w:eastAsiaTheme="minorHAnsi"/>
      <w:color w:val="595959" w:themeColor="text1" w:themeTint="A6"/>
      <w:sz w:val="20"/>
      <w:szCs w:val="20"/>
      <w:lang w:val="de-DE" w:eastAsia="de-CH"/>
    </w:rPr>
    <w:tblPr>
      <w:tblStyleRowBandSize w:val="1"/>
      <w:tblStyleColBandSize w:val="1"/>
      <w:tblBorders>
        <w:top w:val="single" w:sz="8" w:space="0" w:color="D2B191" w:themeColor="accent4" w:themeTint="BF"/>
        <w:left w:val="single" w:sz="8" w:space="0" w:color="D2B191" w:themeColor="accent4" w:themeTint="BF"/>
        <w:bottom w:val="single" w:sz="8" w:space="0" w:color="D2B191" w:themeColor="accent4" w:themeTint="BF"/>
        <w:right w:val="single" w:sz="8" w:space="0" w:color="D2B191" w:themeColor="accent4" w:themeTint="BF"/>
        <w:insideH w:val="single" w:sz="8" w:space="0" w:color="D2B191" w:themeColor="accent4" w:themeTint="BF"/>
      </w:tblBorders>
    </w:tblPr>
    <w:tblStylePr w:type="firstRow">
      <w:pPr>
        <w:spacing w:before="0" w:after="0" w:line="240" w:lineRule="auto"/>
      </w:pPr>
      <w:rPr>
        <w:b/>
        <w:bCs/>
        <w:color w:val="FFFFFF" w:themeColor="background1"/>
      </w:rPr>
      <w:tblPr/>
      <w:tcPr>
        <w:tcBorders>
          <w:top w:val="single" w:sz="8" w:space="0" w:color="D2B191" w:themeColor="accent4" w:themeTint="BF"/>
          <w:left w:val="single" w:sz="8" w:space="0" w:color="D2B191" w:themeColor="accent4" w:themeTint="BF"/>
          <w:bottom w:val="single" w:sz="8" w:space="0" w:color="D2B191" w:themeColor="accent4" w:themeTint="BF"/>
          <w:right w:val="single" w:sz="8" w:space="0" w:color="D2B191" w:themeColor="accent4" w:themeTint="BF"/>
          <w:insideH w:val="nil"/>
          <w:insideV w:val="nil"/>
        </w:tcBorders>
        <w:shd w:val="clear" w:color="auto" w:fill="C3986D" w:themeFill="accent4"/>
      </w:tcPr>
    </w:tblStylePr>
    <w:tblStylePr w:type="lastRow">
      <w:pPr>
        <w:spacing w:before="0" w:after="0" w:line="240" w:lineRule="auto"/>
      </w:pPr>
      <w:rPr>
        <w:b/>
        <w:bCs/>
      </w:rPr>
      <w:tblPr/>
      <w:tcPr>
        <w:tcBorders>
          <w:top w:val="double" w:sz="6" w:space="0" w:color="D2B191" w:themeColor="accent4" w:themeTint="BF"/>
          <w:left w:val="single" w:sz="8" w:space="0" w:color="D2B191" w:themeColor="accent4" w:themeTint="BF"/>
          <w:bottom w:val="single" w:sz="8" w:space="0" w:color="D2B191" w:themeColor="accent4" w:themeTint="BF"/>
          <w:right w:val="single" w:sz="8" w:space="0" w:color="D2B191" w:themeColor="accent4" w:themeTint="BF"/>
          <w:insideH w:val="nil"/>
          <w:insideV w:val="nil"/>
        </w:tcBorders>
      </w:tcPr>
    </w:tblStylePr>
    <w:tblStylePr w:type="firstCol">
      <w:rPr>
        <w:b/>
        <w:bCs/>
      </w:rPr>
    </w:tblStylePr>
    <w:tblStylePr w:type="lastCol">
      <w:rPr>
        <w:b/>
        <w:bCs/>
      </w:rPr>
    </w:tblStylePr>
    <w:tblStylePr w:type="band1Vert">
      <w:tblPr/>
      <w:tcPr>
        <w:shd w:val="clear" w:color="auto" w:fill="F0E5DA" w:themeFill="accent4" w:themeFillTint="3F"/>
      </w:tcPr>
    </w:tblStylePr>
    <w:tblStylePr w:type="band1Horz">
      <w:tblPr/>
      <w:tcPr>
        <w:tcBorders>
          <w:insideH w:val="nil"/>
          <w:insideV w:val="nil"/>
        </w:tcBorders>
        <w:shd w:val="clear" w:color="auto" w:fill="F0E5DA" w:themeFill="accent4" w:themeFillTint="3F"/>
      </w:tcPr>
    </w:tblStylePr>
    <w:tblStylePr w:type="band2Horz">
      <w:tblPr/>
      <w:tcPr>
        <w:tcBorders>
          <w:insideH w:val="nil"/>
          <w:insideV w:val="nil"/>
        </w:tcBorders>
      </w:tcPr>
    </w:tblStylePr>
  </w:style>
  <w:style w:type="table" w:customStyle="1" w:styleId="MittlereSchattierung1Akzent5">
    <w:name w:val="Mittlere Schattierung 1;Akzent 5"/>
    <w:basedOn w:val="NormaleTabelle"/>
    <w:uiPriority w:val="63"/>
    <w:rsid w:val="00401A6B"/>
    <w:pPr>
      <w:spacing w:before="40" w:after="0" w:line="240" w:lineRule="auto"/>
    </w:pPr>
    <w:rPr>
      <w:rFonts w:eastAsiaTheme="minorHAnsi"/>
      <w:color w:val="595959" w:themeColor="text1" w:themeTint="A6"/>
      <w:sz w:val="20"/>
      <w:szCs w:val="20"/>
      <w:lang w:val="de-DE" w:eastAsia="de-CH"/>
    </w:rPr>
    <w:tblPr>
      <w:tblStyleRowBandSize w:val="1"/>
      <w:tblStyleColBandSize w:val="1"/>
      <w:tblBorders>
        <w:top w:val="single" w:sz="8" w:space="0" w:color="B8AF96" w:themeColor="accent5" w:themeTint="BF"/>
        <w:left w:val="single" w:sz="8" w:space="0" w:color="B8AF96" w:themeColor="accent5" w:themeTint="BF"/>
        <w:bottom w:val="single" w:sz="8" w:space="0" w:color="B8AF96" w:themeColor="accent5" w:themeTint="BF"/>
        <w:right w:val="single" w:sz="8" w:space="0" w:color="B8AF96" w:themeColor="accent5" w:themeTint="BF"/>
        <w:insideH w:val="single" w:sz="8" w:space="0" w:color="B8AF96" w:themeColor="accent5" w:themeTint="BF"/>
      </w:tblBorders>
    </w:tblPr>
    <w:tblStylePr w:type="firstRow">
      <w:pPr>
        <w:spacing w:before="0" w:after="0" w:line="240" w:lineRule="auto"/>
      </w:pPr>
      <w:rPr>
        <w:b/>
        <w:bCs/>
        <w:color w:val="FFFFFF" w:themeColor="background1"/>
      </w:rPr>
      <w:tblPr/>
      <w:tcPr>
        <w:tcBorders>
          <w:top w:val="single" w:sz="8" w:space="0" w:color="B8AF96" w:themeColor="accent5" w:themeTint="BF"/>
          <w:left w:val="single" w:sz="8" w:space="0" w:color="B8AF96" w:themeColor="accent5" w:themeTint="BF"/>
          <w:bottom w:val="single" w:sz="8" w:space="0" w:color="B8AF96" w:themeColor="accent5" w:themeTint="BF"/>
          <w:right w:val="single" w:sz="8" w:space="0" w:color="B8AF96" w:themeColor="accent5" w:themeTint="BF"/>
          <w:insideH w:val="nil"/>
          <w:insideV w:val="nil"/>
        </w:tcBorders>
        <w:shd w:val="clear" w:color="auto" w:fill="A19574" w:themeFill="accent5"/>
      </w:tcPr>
    </w:tblStylePr>
    <w:tblStylePr w:type="lastRow">
      <w:pPr>
        <w:spacing w:before="0" w:after="0" w:line="240" w:lineRule="auto"/>
      </w:pPr>
      <w:rPr>
        <w:b/>
        <w:bCs/>
      </w:rPr>
      <w:tblPr/>
      <w:tcPr>
        <w:tcBorders>
          <w:top w:val="double" w:sz="6" w:space="0" w:color="B8AF96" w:themeColor="accent5" w:themeTint="BF"/>
          <w:left w:val="single" w:sz="8" w:space="0" w:color="B8AF96" w:themeColor="accent5" w:themeTint="BF"/>
          <w:bottom w:val="single" w:sz="8" w:space="0" w:color="B8AF96" w:themeColor="accent5" w:themeTint="BF"/>
          <w:right w:val="single" w:sz="8" w:space="0" w:color="B8AF96" w:themeColor="accent5" w:themeTint="BF"/>
          <w:insideH w:val="nil"/>
          <w:insideV w:val="nil"/>
        </w:tcBorders>
      </w:tcPr>
    </w:tblStylePr>
    <w:tblStylePr w:type="firstCol">
      <w:rPr>
        <w:b/>
        <w:bCs/>
      </w:rPr>
    </w:tblStylePr>
    <w:tblStylePr w:type="lastCol">
      <w:rPr>
        <w:b/>
        <w:bCs/>
      </w:rPr>
    </w:tblStylePr>
    <w:tblStylePr w:type="band1Vert">
      <w:tblPr/>
      <w:tcPr>
        <w:shd w:val="clear" w:color="auto" w:fill="E7E4DC" w:themeFill="accent5" w:themeFillTint="3F"/>
      </w:tcPr>
    </w:tblStylePr>
    <w:tblStylePr w:type="band1Horz">
      <w:tblPr/>
      <w:tcPr>
        <w:tcBorders>
          <w:insideH w:val="nil"/>
          <w:insideV w:val="nil"/>
        </w:tcBorders>
        <w:shd w:val="clear" w:color="auto" w:fill="E7E4DC" w:themeFill="accent5" w:themeFillTint="3F"/>
      </w:tcPr>
    </w:tblStylePr>
    <w:tblStylePr w:type="band2Horz">
      <w:tblPr/>
      <w:tcPr>
        <w:tcBorders>
          <w:insideH w:val="nil"/>
          <w:insideV w:val="nil"/>
        </w:tcBorders>
      </w:tcPr>
    </w:tblStylePr>
  </w:style>
  <w:style w:type="table" w:customStyle="1" w:styleId="MittlereSchattierung1Akzent6">
    <w:name w:val="Mittlere Schattierung 1;Akzent 6"/>
    <w:basedOn w:val="NormaleTabelle"/>
    <w:uiPriority w:val="63"/>
    <w:rsid w:val="00401A6B"/>
    <w:pPr>
      <w:spacing w:before="40" w:after="0" w:line="240" w:lineRule="auto"/>
    </w:pPr>
    <w:rPr>
      <w:rFonts w:eastAsiaTheme="minorHAnsi"/>
      <w:color w:val="595959" w:themeColor="text1" w:themeTint="A6"/>
      <w:sz w:val="20"/>
      <w:szCs w:val="20"/>
      <w:lang w:val="de-DE" w:eastAsia="de-CH"/>
    </w:rPr>
    <w:tblPr>
      <w:tblStyleRowBandSize w:val="1"/>
      <w:tblStyleColBandSize w:val="1"/>
      <w:tblBorders>
        <w:top w:val="single" w:sz="8" w:space="0" w:color="DA9754" w:themeColor="accent6" w:themeTint="BF"/>
        <w:left w:val="single" w:sz="8" w:space="0" w:color="DA9754" w:themeColor="accent6" w:themeTint="BF"/>
        <w:bottom w:val="single" w:sz="8" w:space="0" w:color="DA9754" w:themeColor="accent6" w:themeTint="BF"/>
        <w:right w:val="single" w:sz="8" w:space="0" w:color="DA9754" w:themeColor="accent6" w:themeTint="BF"/>
        <w:insideH w:val="single" w:sz="8" w:space="0" w:color="DA9754" w:themeColor="accent6" w:themeTint="BF"/>
      </w:tblBorders>
    </w:tblPr>
    <w:tblStylePr w:type="firstRow">
      <w:pPr>
        <w:spacing w:before="0" w:after="0" w:line="240" w:lineRule="auto"/>
      </w:pPr>
      <w:rPr>
        <w:b/>
        <w:bCs/>
        <w:color w:val="FFFFFF" w:themeColor="background1"/>
      </w:rPr>
      <w:tblPr/>
      <w:tcPr>
        <w:tcBorders>
          <w:top w:val="single" w:sz="8" w:space="0" w:color="DA9754" w:themeColor="accent6" w:themeTint="BF"/>
          <w:left w:val="single" w:sz="8" w:space="0" w:color="DA9754" w:themeColor="accent6" w:themeTint="BF"/>
          <w:bottom w:val="single" w:sz="8" w:space="0" w:color="DA9754" w:themeColor="accent6" w:themeTint="BF"/>
          <w:right w:val="single" w:sz="8" w:space="0" w:color="DA9754" w:themeColor="accent6" w:themeTint="BF"/>
          <w:insideH w:val="nil"/>
          <w:insideV w:val="nil"/>
        </w:tcBorders>
        <w:shd w:val="clear" w:color="auto" w:fill="C17529" w:themeFill="accent6"/>
      </w:tcPr>
    </w:tblStylePr>
    <w:tblStylePr w:type="lastRow">
      <w:pPr>
        <w:spacing w:before="0" w:after="0" w:line="240" w:lineRule="auto"/>
      </w:pPr>
      <w:rPr>
        <w:b/>
        <w:bCs/>
      </w:rPr>
      <w:tblPr/>
      <w:tcPr>
        <w:tcBorders>
          <w:top w:val="double" w:sz="6" w:space="0" w:color="DA9754" w:themeColor="accent6" w:themeTint="BF"/>
          <w:left w:val="single" w:sz="8" w:space="0" w:color="DA9754" w:themeColor="accent6" w:themeTint="BF"/>
          <w:bottom w:val="single" w:sz="8" w:space="0" w:color="DA9754" w:themeColor="accent6" w:themeTint="BF"/>
          <w:right w:val="single" w:sz="8" w:space="0" w:color="DA975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3DCC6" w:themeFill="accent6" w:themeFillTint="3F"/>
      </w:tcPr>
    </w:tblStylePr>
    <w:tblStylePr w:type="band1Horz">
      <w:tblPr/>
      <w:tcPr>
        <w:tcBorders>
          <w:insideH w:val="nil"/>
          <w:insideV w:val="nil"/>
        </w:tcBorders>
        <w:shd w:val="clear" w:color="auto" w:fill="F3DCC6" w:themeFill="accent6" w:themeFillTint="3F"/>
      </w:tcPr>
    </w:tblStylePr>
    <w:tblStylePr w:type="band2Horz">
      <w:tblPr/>
      <w:tcPr>
        <w:tcBorders>
          <w:insideH w:val="nil"/>
          <w:insideV w:val="nil"/>
        </w:tcBorders>
      </w:tcPr>
    </w:tblStylePr>
  </w:style>
  <w:style w:type="table" w:styleId="MittlereSchattierung2">
    <w:name w:val="Medium Shading 2"/>
    <w:basedOn w:val="NormaleTabelle"/>
    <w:uiPriority w:val="64"/>
    <w:rsid w:val="00401A6B"/>
    <w:pPr>
      <w:spacing w:before="40" w:after="0" w:line="240" w:lineRule="auto"/>
    </w:pPr>
    <w:rPr>
      <w:rFonts w:eastAsiaTheme="minorHAnsi"/>
      <w:color w:val="595959" w:themeColor="text1" w:themeTint="A6"/>
      <w:sz w:val="20"/>
      <w:szCs w:val="20"/>
      <w:lang w:val="de-DE" w:eastAsia="de-CH"/>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MittlereSchattierung2Akzent1">
    <w:name w:val="Mittlere Schattierung 2;Akzent 1"/>
    <w:basedOn w:val="NormaleTabelle"/>
    <w:uiPriority w:val="64"/>
    <w:rsid w:val="00401A6B"/>
    <w:pPr>
      <w:spacing w:before="40" w:after="0" w:line="240" w:lineRule="auto"/>
    </w:pPr>
    <w:rPr>
      <w:rFonts w:eastAsiaTheme="minorHAnsi"/>
      <w:color w:val="595959" w:themeColor="text1" w:themeTint="A6"/>
      <w:sz w:val="20"/>
      <w:szCs w:val="20"/>
      <w:lang w:val="de-DE" w:eastAsia="de-CH"/>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0A22E"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0A22E" w:themeFill="accent1"/>
      </w:tcPr>
    </w:tblStylePr>
    <w:tblStylePr w:type="lastCol">
      <w:rPr>
        <w:b/>
        <w:bCs/>
        <w:color w:val="FFFFFF" w:themeColor="background1"/>
      </w:rPr>
      <w:tblPr/>
      <w:tcPr>
        <w:tcBorders>
          <w:left w:val="nil"/>
          <w:right w:val="nil"/>
          <w:insideH w:val="nil"/>
          <w:insideV w:val="nil"/>
        </w:tcBorders>
        <w:shd w:val="clear" w:color="auto" w:fill="F0A22E"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MittlereSchattierung2Akzent2">
    <w:name w:val="Mittlere Schattierung 2;Akzent 2"/>
    <w:basedOn w:val="NormaleTabelle"/>
    <w:uiPriority w:val="64"/>
    <w:rsid w:val="00401A6B"/>
    <w:pPr>
      <w:spacing w:before="40" w:after="0" w:line="240" w:lineRule="auto"/>
    </w:pPr>
    <w:rPr>
      <w:rFonts w:eastAsiaTheme="minorHAnsi"/>
      <w:color w:val="595959" w:themeColor="text1" w:themeTint="A6"/>
      <w:sz w:val="20"/>
      <w:szCs w:val="20"/>
      <w:lang w:val="de-DE" w:eastAsia="de-CH"/>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A5644E"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A5644E" w:themeFill="accent2"/>
      </w:tcPr>
    </w:tblStylePr>
    <w:tblStylePr w:type="lastCol">
      <w:rPr>
        <w:b/>
        <w:bCs/>
        <w:color w:val="FFFFFF" w:themeColor="background1"/>
      </w:rPr>
      <w:tblPr/>
      <w:tcPr>
        <w:tcBorders>
          <w:left w:val="nil"/>
          <w:right w:val="nil"/>
          <w:insideH w:val="nil"/>
          <w:insideV w:val="nil"/>
        </w:tcBorders>
        <w:shd w:val="clear" w:color="auto" w:fill="A5644E"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MittlereSchattierung2Akzent3">
    <w:name w:val="Mittlere Schattierung 2;Akzent 3"/>
    <w:basedOn w:val="NormaleTabelle"/>
    <w:uiPriority w:val="64"/>
    <w:rsid w:val="00401A6B"/>
    <w:pPr>
      <w:spacing w:before="40" w:after="0" w:line="240" w:lineRule="auto"/>
    </w:pPr>
    <w:rPr>
      <w:rFonts w:eastAsiaTheme="minorHAnsi"/>
      <w:color w:val="595959" w:themeColor="text1" w:themeTint="A6"/>
      <w:sz w:val="20"/>
      <w:szCs w:val="20"/>
      <w:lang w:val="de-DE" w:eastAsia="de-CH"/>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B58B80"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B58B80" w:themeFill="accent3"/>
      </w:tcPr>
    </w:tblStylePr>
    <w:tblStylePr w:type="lastCol">
      <w:rPr>
        <w:b/>
        <w:bCs/>
        <w:color w:val="FFFFFF" w:themeColor="background1"/>
      </w:rPr>
      <w:tblPr/>
      <w:tcPr>
        <w:tcBorders>
          <w:left w:val="nil"/>
          <w:right w:val="nil"/>
          <w:insideH w:val="nil"/>
          <w:insideV w:val="nil"/>
        </w:tcBorders>
        <w:shd w:val="clear" w:color="auto" w:fill="B58B80"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MittlereSchattierung2Akzent4">
    <w:name w:val="Mittlere Schattierung 2;Akzent 4"/>
    <w:basedOn w:val="NormaleTabelle"/>
    <w:uiPriority w:val="64"/>
    <w:rsid w:val="00401A6B"/>
    <w:pPr>
      <w:spacing w:before="40" w:after="0" w:line="240" w:lineRule="auto"/>
    </w:pPr>
    <w:rPr>
      <w:rFonts w:eastAsiaTheme="minorHAnsi"/>
      <w:color w:val="595959" w:themeColor="text1" w:themeTint="A6"/>
      <w:sz w:val="20"/>
      <w:szCs w:val="20"/>
      <w:lang w:val="de-DE" w:eastAsia="de-CH"/>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3986D"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3986D" w:themeFill="accent4"/>
      </w:tcPr>
    </w:tblStylePr>
    <w:tblStylePr w:type="lastCol">
      <w:rPr>
        <w:b/>
        <w:bCs/>
        <w:color w:val="FFFFFF" w:themeColor="background1"/>
      </w:rPr>
      <w:tblPr/>
      <w:tcPr>
        <w:tcBorders>
          <w:left w:val="nil"/>
          <w:right w:val="nil"/>
          <w:insideH w:val="nil"/>
          <w:insideV w:val="nil"/>
        </w:tcBorders>
        <w:shd w:val="clear" w:color="auto" w:fill="C3986D"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MittlereSchattierung2Akzent5">
    <w:name w:val="Mittlere Schattierung 2;Akzent 5"/>
    <w:basedOn w:val="NormaleTabelle"/>
    <w:uiPriority w:val="64"/>
    <w:rsid w:val="00401A6B"/>
    <w:pPr>
      <w:spacing w:before="40" w:after="0" w:line="240" w:lineRule="auto"/>
    </w:pPr>
    <w:rPr>
      <w:rFonts w:eastAsiaTheme="minorHAnsi"/>
      <w:color w:val="595959" w:themeColor="text1" w:themeTint="A6"/>
      <w:sz w:val="20"/>
      <w:szCs w:val="20"/>
      <w:lang w:val="de-DE" w:eastAsia="de-CH"/>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A19574"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A19574" w:themeFill="accent5"/>
      </w:tcPr>
    </w:tblStylePr>
    <w:tblStylePr w:type="lastCol">
      <w:rPr>
        <w:b/>
        <w:bCs/>
        <w:color w:val="FFFFFF" w:themeColor="background1"/>
      </w:rPr>
      <w:tblPr/>
      <w:tcPr>
        <w:tcBorders>
          <w:left w:val="nil"/>
          <w:right w:val="nil"/>
          <w:insideH w:val="nil"/>
          <w:insideV w:val="nil"/>
        </w:tcBorders>
        <w:shd w:val="clear" w:color="auto" w:fill="A19574"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MittlereSchattierung2Akzent6">
    <w:name w:val="Mittlere Schattierung 2;Akzent 6"/>
    <w:basedOn w:val="NormaleTabelle"/>
    <w:uiPriority w:val="64"/>
    <w:rsid w:val="00401A6B"/>
    <w:pPr>
      <w:spacing w:before="40" w:after="0" w:line="240" w:lineRule="auto"/>
    </w:pPr>
    <w:rPr>
      <w:rFonts w:eastAsiaTheme="minorHAnsi"/>
      <w:color w:val="595959" w:themeColor="text1" w:themeTint="A6"/>
      <w:sz w:val="20"/>
      <w:szCs w:val="20"/>
      <w:lang w:val="de-DE" w:eastAsia="de-CH"/>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17529"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17529" w:themeFill="accent6"/>
      </w:tcPr>
    </w:tblStylePr>
    <w:tblStylePr w:type="lastCol">
      <w:rPr>
        <w:b/>
        <w:bCs/>
        <w:color w:val="FFFFFF" w:themeColor="background1"/>
      </w:rPr>
      <w:tblPr/>
      <w:tcPr>
        <w:tcBorders>
          <w:left w:val="nil"/>
          <w:right w:val="nil"/>
          <w:insideH w:val="nil"/>
          <w:insideV w:val="nil"/>
        </w:tcBorders>
        <w:shd w:val="clear" w:color="auto" w:fill="C17529"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styleId="Nachrichtenkopf">
    <w:name w:val="Message Header"/>
    <w:basedOn w:val="Standard"/>
    <w:link w:val="NachrichtenkopfZchn"/>
    <w:uiPriority w:val="99"/>
    <w:semiHidden/>
    <w:unhideWhenUsed/>
    <w:rsid w:val="00401A6B"/>
    <w:pPr>
      <w:pBdr>
        <w:top w:val="single" w:sz="6" w:space="1" w:color="auto"/>
        <w:left w:val="single" w:sz="6" w:space="1" w:color="auto"/>
        <w:bottom w:val="single" w:sz="6" w:space="1" w:color="auto"/>
        <w:right w:val="single" w:sz="6" w:space="1" w:color="auto"/>
      </w:pBdr>
      <w:shd w:val="pct20" w:color="auto" w:fill="auto"/>
      <w:spacing w:before="40" w:after="0" w:line="240" w:lineRule="auto"/>
      <w:ind w:left="1080" w:hanging="1080"/>
      <w:jc w:val="both"/>
    </w:pPr>
    <w:rPr>
      <w:rFonts w:asciiTheme="majorHAnsi" w:eastAsiaTheme="majorEastAsia" w:hAnsiTheme="majorHAnsi" w:cstheme="majorBidi"/>
      <w:color w:val="595959" w:themeColor="text1" w:themeTint="A6"/>
      <w:kern w:val="20"/>
      <w:sz w:val="24"/>
      <w:szCs w:val="20"/>
      <w:lang w:eastAsia="de-CH"/>
    </w:rPr>
  </w:style>
  <w:style w:type="character" w:customStyle="1" w:styleId="NachrichtenkopfZchn">
    <w:name w:val="Nachrichtenkopf Zchn"/>
    <w:basedOn w:val="Absatz-Standardschriftart"/>
    <w:link w:val="Nachrichtenkopf"/>
    <w:uiPriority w:val="99"/>
    <w:semiHidden/>
    <w:rsid w:val="00401A6B"/>
    <w:rPr>
      <w:rFonts w:asciiTheme="majorHAnsi" w:eastAsiaTheme="majorEastAsia" w:hAnsiTheme="majorHAnsi" w:cstheme="majorBidi"/>
      <w:color w:val="595959" w:themeColor="text1" w:themeTint="A6"/>
      <w:kern w:val="20"/>
      <w:sz w:val="24"/>
      <w:szCs w:val="20"/>
      <w:shd w:val="pct20" w:color="auto" w:fill="auto"/>
      <w:lang w:eastAsia="de-CH"/>
    </w:rPr>
  </w:style>
  <w:style w:type="paragraph" w:styleId="StandardWeb">
    <w:name w:val="Normal (Web)"/>
    <w:basedOn w:val="Standard"/>
    <w:uiPriority w:val="99"/>
    <w:semiHidden/>
    <w:unhideWhenUsed/>
    <w:rsid w:val="00401A6B"/>
    <w:pPr>
      <w:spacing w:before="40" w:after="160" w:line="288" w:lineRule="auto"/>
      <w:jc w:val="both"/>
    </w:pPr>
    <w:rPr>
      <w:rFonts w:ascii="Times New Roman" w:eastAsiaTheme="minorHAnsi" w:hAnsi="Times New Roman" w:cs="Times New Roman"/>
      <w:color w:val="595959" w:themeColor="text1" w:themeTint="A6"/>
      <w:kern w:val="20"/>
      <w:sz w:val="24"/>
      <w:szCs w:val="20"/>
      <w:lang w:eastAsia="de-CH"/>
    </w:rPr>
  </w:style>
  <w:style w:type="paragraph" w:styleId="Standardeinzug">
    <w:name w:val="Normal Indent"/>
    <w:basedOn w:val="Standard"/>
    <w:uiPriority w:val="99"/>
    <w:semiHidden/>
    <w:unhideWhenUsed/>
    <w:rsid w:val="00401A6B"/>
    <w:pPr>
      <w:spacing w:before="40" w:after="160" w:line="288" w:lineRule="auto"/>
      <w:ind w:left="720"/>
      <w:jc w:val="both"/>
    </w:pPr>
    <w:rPr>
      <w:rFonts w:asciiTheme="minorHAnsi" w:eastAsiaTheme="minorHAnsi" w:hAnsiTheme="minorHAnsi"/>
      <w:color w:val="595959" w:themeColor="text1" w:themeTint="A6"/>
      <w:kern w:val="20"/>
      <w:sz w:val="20"/>
      <w:szCs w:val="20"/>
      <w:lang w:eastAsia="de-CH"/>
    </w:rPr>
  </w:style>
  <w:style w:type="paragraph" w:customStyle="1" w:styleId="Fu-Endnotenberschrift">
    <w:name w:val="Fuß-/Endnotenüberschrift"/>
    <w:basedOn w:val="Standard"/>
    <w:next w:val="Standard"/>
    <w:link w:val="Fu-EndnotenberschriftZeichen"/>
    <w:uiPriority w:val="99"/>
    <w:semiHidden/>
    <w:unhideWhenUsed/>
    <w:rsid w:val="00401A6B"/>
    <w:pPr>
      <w:spacing w:before="40" w:after="0" w:line="240" w:lineRule="auto"/>
      <w:jc w:val="both"/>
    </w:pPr>
    <w:rPr>
      <w:rFonts w:asciiTheme="minorHAnsi" w:eastAsiaTheme="minorHAnsi" w:hAnsiTheme="minorHAnsi"/>
      <w:color w:val="595959" w:themeColor="text1" w:themeTint="A6"/>
      <w:kern w:val="20"/>
      <w:sz w:val="20"/>
      <w:szCs w:val="20"/>
      <w:lang w:eastAsia="de-CH"/>
    </w:rPr>
  </w:style>
  <w:style w:type="character" w:customStyle="1" w:styleId="Fu-EndnotenberschriftZeichen">
    <w:name w:val="Fuß/-Endnotenüberschrift;Zeichen"/>
    <w:basedOn w:val="Absatz-Standardschriftart"/>
    <w:link w:val="Fu-Endnotenberschrift"/>
    <w:uiPriority w:val="99"/>
    <w:semiHidden/>
    <w:rsid w:val="00401A6B"/>
    <w:rPr>
      <w:rFonts w:eastAsiaTheme="minorHAnsi"/>
      <w:color w:val="595959" w:themeColor="text1" w:themeTint="A6"/>
      <w:kern w:val="20"/>
      <w:sz w:val="20"/>
      <w:szCs w:val="20"/>
      <w:lang w:eastAsia="de-CH"/>
    </w:rPr>
  </w:style>
  <w:style w:type="character" w:styleId="Seitenzahl">
    <w:name w:val="page number"/>
    <w:basedOn w:val="Absatz-Standardschriftart"/>
    <w:uiPriority w:val="99"/>
    <w:semiHidden/>
    <w:unhideWhenUsed/>
    <w:rsid w:val="00401A6B"/>
  </w:style>
  <w:style w:type="paragraph" w:customStyle="1" w:styleId="EinfacherText">
    <w:name w:val="Einfacher Text"/>
    <w:basedOn w:val="Standard"/>
    <w:link w:val="EinfacherTextZeichen"/>
    <w:uiPriority w:val="99"/>
    <w:semiHidden/>
    <w:unhideWhenUsed/>
    <w:rsid w:val="00401A6B"/>
    <w:pPr>
      <w:spacing w:before="40" w:after="0" w:line="240" w:lineRule="auto"/>
      <w:jc w:val="both"/>
    </w:pPr>
    <w:rPr>
      <w:rFonts w:ascii="Consolas" w:eastAsiaTheme="minorHAnsi" w:hAnsi="Consolas" w:cs="Consolas"/>
      <w:color w:val="595959" w:themeColor="text1" w:themeTint="A6"/>
      <w:kern w:val="20"/>
      <w:sz w:val="21"/>
      <w:szCs w:val="20"/>
      <w:lang w:eastAsia="de-CH"/>
    </w:rPr>
  </w:style>
  <w:style w:type="character" w:customStyle="1" w:styleId="EinfacherTextZeichen">
    <w:name w:val="Einfacher Text Zeichen"/>
    <w:basedOn w:val="Absatz-Standardschriftart"/>
    <w:link w:val="EinfacherText"/>
    <w:uiPriority w:val="99"/>
    <w:semiHidden/>
    <w:rsid w:val="00401A6B"/>
    <w:rPr>
      <w:rFonts w:ascii="Consolas" w:eastAsiaTheme="minorHAnsi" w:hAnsi="Consolas" w:cs="Consolas"/>
      <w:color w:val="595959" w:themeColor="text1" w:themeTint="A6"/>
      <w:kern w:val="20"/>
      <w:sz w:val="21"/>
      <w:szCs w:val="20"/>
      <w:lang w:eastAsia="de-CH"/>
    </w:rPr>
  </w:style>
  <w:style w:type="paragraph" w:styleId="Anrede">
    <w:name w:val="Salutation"/>
    <w:basedOn w:val="Standard"/>
    <w:next w:val="Standard"/>
    <w:link w:val="AnredeZchn"/>
    <w:uiPriority w:val="99"/>
    <w:semiHidden/>
    <w:unhideWhenUsed/>
    <w:rsid w:val="00401A6B"/>
    <w:pPr>
      <w:spacing w:before="40" w:after="160" w:line="288" w:lineRule="auto"/>
      <w:jc w:val="both"/>
    </w:pPr>
    <w:rPr>
      <w:rFonts w:asciiTheme="minorHAnsi" w:eastAsiaTheme="minorHAnsi" w:hAnsiTheme="minorHAnsi"/>
      <w:color w:val="595959" w:themeColor="text1" w:themeTint="A6"/>
      <w:kern w:val="20"/>
      <w:sz w:val="20"/>
      <w:szCs w:val="20"/>
      <w:lang w:eastAsia="de-CH"/>
    </w:rPr>
  </w:style>
  <w:style w:type="character" w:customStyle="1" w:styleId="AnredeZchn">
    <w:name w:val="Anrede Zchn"/>
    <w:basedOn w:val="Absatz-Standardschriftart"/>
    <w:link w:val="Anrede"/>
    <w:uiPriority w:val="99"/>
    <w:semiHidden/>
    <w:rsid w:val="00401A6B"/>
    <w:rPr>
      <w:rFonts w:eastAsiaTheme="minorHAnsi"/>
      <w:color w:val="595959" w:themeColor="text1" w:themeTint="A6"/>
      <w:kern w:val="20"/>
      <w:sz w:val="20"/>
      <w:szCs w:val="20"/>
      <w:lang w:eastAsia="de-CH"/>
    </w:rPr>
  </w:style>
  <w:style w:type="paragraph" w:customStyle="1" w:styleId="Signatur">
    <w:name w:val="Signatur"/>
    <w:basedOn w:val="Standard"/>
    <w:link w:val="Signaturzeichen"/>
    <w:uiPriority w:val="20"/>
    <w:unhideWhenUsed/>
    <w:qFormat/>
    <w:rsid w:val="00401A6B"/>
    <w:pPr>
      <w:spacing w:before="720" w:after="0" w:line="312" w:lineRule="auto"/>
      <w:contextualSpacing/>
      <w:jc w:val="both"/>
    </w:pPr>
    <w:rPr>
      <w:rFonts w:asciiTheme="minorHAnsi" w:eastAsiaTheme="minorHAnsi" w:hAnsiTheme="minorHAnsi"/>
      <w:color w:val="595959" w:themeColor="text1" w:themeTint="A6"/>
      <w:kern w:val="20"/>
      <w:sz w:val="20"/>
      <w:szCs w:val="20"/>
      <w:lang w:eastAsia="de-CH"/>
    </w:rPr>
  </w:style>
  <w:style w:type="character" w:customStyle="1" w:styleId="Signaturzeichen">
    <w:name w:val="Signaturzeichen"/>
    <w:basedOn w:val="Absatz-Standardschriftart"/>
    <w:link w:val="Signatur"/>
    <w:uiPriority w:val="20"/>
    <w:rsid w:val="00401A6B"/>
    <w:rPr>
      <w:rFonts w:eastAsiaTheme="minorHAnsi"/>
      <w:color w:val="595959" w:themeColor="text1" w:themeTint="A6"/>
      <w:kern w:val="20"/>
      <w:sz w:val="20"/>
      <w:szCs w:val="20"/>
      <w:lang w:eastAsia="de-CH"/>
    </w:rPr>
  </w:style>
  <w:style w:type="character" w:customStyle="1" w:styleId="Betont1">
    <w:name w:val="Betont1"/>
    <w:basedOn w:val="Absatz-Standardschriftart"/>
    <w:uiPriority w:val="1"/>
    <w:unhideWhenUsed/>
    <w:qFormat/>
    <w:rsid w:val="00401A6B"/>
    <w:rPr>
      <w:b/>
      <w:bCs/>
    </w:rPr>
  </w:style>
  <w:style w:type="character" w:customStyle="1" w:styleId="SubtileHervorhebung">
    <w:name w:val="Subtile Hervorhebung"/>
    <w:basedOn w:val="Absatz-Standardschriftart"/>
    <w:uiPriority w:val="19"/>
    <w:semiHidden/>
    <w:unhideWhenUsed/>
    <w:rsid w:val="00401A6B"/>
    <w:rPr>
      <w:i/>
      <w:iCs/>
      <w:color w:val="808080" w:themeColor="text1" w:themeTint="7F"/>
    </w:rPr>
  </w:style>
  <w:style w:type="character" w:customStyle="1" w:styleId="SubtilerVerweis">
    <w:name w:val="Subtiler Verweis"/>
    <w:basedOn w:val="Absatz-Standardschriftart"/>
    <w:uiPriority w:val="31"/>
    <w:semiHidden/>
    <w:unhideWhenUsed/>
    <w:rsid w:val="00401A6B"/>
    <w:rPr>
      <w:smallCaps/>
      <w:color w:val="A5644E" w:themeColor="accent2"/>
      <w:u w:val="single"/>
    </w:rPr>
  </w:style>
  <w:style w:type="table" w:styleId="Tabelle3D-Effekt1">
    <w:name w:val="Table 3D effects 1"/>
    <w:basedOn w:val="NormaleTabelle"/>
    <w:uiPriority w:val="99"/>
    <w:semiHidden/>
    <w:unhideWhenUsed/>
    <w:rsid w:val="00401A6B"/>
    <w:pPr>
      <w:spacing w:before="40" w:after="160" w:line="300" w:lineRule="auto"/>
    </w:pPr>
    <w:rPr>
      <w:rFonts w:eastAsiaTheme="minorHAnsi"/>
      <w:sz w:val="20"/>
      <w:szCs w:val="20"/>
      <w:lang w:val="de-DE" w:eastAsia="de-CH"/>
    </w:r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elle3D-Effekt2">
    <w:name w:val="Table 3D effects 2"/>
    <w:basedOn w:val="NormaleTabelle"/>
    <w:uiPriority w:val="99"/>
    <w:semiHidden/>
    <w:unhideWhenUsed/>
    <w:rsid w:val="00401A6B"/>
    <w:pPr>
      <w:spacing w:before="40" w:after="160" w:line="300" w:lineRule="auto"/>
    </w:pPr>
    <w:rPr>
      <w:rFonts w:eastAsiaTheme="minorHAnsi"/>
      <w:sz w:val="20"/>
      <w:szCs w:val="20"/>
      <w:lang w:val="de-DE" w:eastAsia="de-CH"/>
    </w:r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le3D-Effekt3">
    <w:name w:val="Table 3D effects 3"/>
    <w:basedOn w:val="NormaleTabelle"/>
    <w:uiPriority w:val="99"/>
    <w:semiHidden/>
    <w:unhideWhenUsed/>
    <w:rsid w:val="00401A6B"/>
    <w:pPr>
      <w:spacing w:before="40" w:after="160" w:line="300" w:lineRule="auto"/>
    </w:pPr>
    <w:rPr>
      <w:rFonts w:eastAsiaTheme="minorHAnsi"/>
      <w:sz w:val="20"/>
      <w:szCs w:val="20"/>
      <w:lang w:val="de-DE" w:eastAsia="de-CH"/>
    </w:r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leKlassisch1">
    <w:name w:val="Table Classic 1"/>
    <w:basedOn w:val="NormaleTabelle"/>
    <w:uiPriority w:val="99"/>
    <w:semiHidden/>
    <w:unhideWhenUsed/>
    <w:rsid w:val="00401A6B"/>
    <w:pPr>
      <w:spacing w:before="40" w:after="160" w:line="300" w:lineRule="auto"/>
    </w:pPr>
    <w:rPr>
      <w:rFonts w:eastAsiaTheme="minorHAnsi"/>
      <w:sz w:val="20"/>
      <w:szCs w:val="20"/>
      <w:lang w:val="de-DE" w:eastAsia="de-CH"/>
    </w:r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leKlassisch2">
    <w:name w:val="Table Classic 2"/>
    <w:basedOn w:val="NormaleTabelle"/>
    <w:uiPriority w:val="99"/>
    <w:semiHidden/>
    <w:unhideWhenUsed/>
    <w:rsid w:val="00401A6B"/>
    <w:pPr>
      <w:spacing w:before="40" w:after="160" w:line="300" w:lineRule="auto"/>
    </w:pPr>
    <w:rPr>
      <w:rFonts w:eastAsiaTheme="minorHAnsi"/>
      <w:sz w:val="20"/>
      <w:szCs w:val="20"/>
      <w:lang w:val="de-DE" w:eastAsia="de-CH"/>
    </w:r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elleKlassisch3">
    <w:name w:val="Table Classic 3"/>
    <w:basedOn w:val="NormaleTabelle"/>
    <w:uiPriority w:val="99"/>
    <w:semiHidden/>
    <w:unhideWhenUsed/>
    <w:rsid w:val="00401A6B"/>
    <w:pPr>
      <w:spacing w:before="40" w:after="160" w:line="300" w:lineRule="auto"/>
    </w:pPr>
    <w:rPr>
      <w:rFonts w:eastAsiaTheme="minorHAnsi"/>
      <w:color w:val="000080"/>
      <w:sz w:val="20"/>
      <w:szCs w:val="20"/>
      <w:lang w:val="de-DE" w:eastAsia="de-CH"/>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elleKlassisch4">
    <w:name w:val="Table Classic 4"/>
    <w:basedOn w:val="NormaleTabelle"/>
    <w:uiPriority w:val="99"/>
    <w:semiHidden/>
    <w:unhideWhenUsed/>
    <w:rsid w:val="00401A6B"/>
    <w:pPr>
      <w:spacing w:before="40" w:after="160" w:line="300" w:lineRule="auto"/>
    </w:pPr>
    <w:rPr>
      <w:rFonts w:eastAsiaTheme="minorHAnsi"/>
      <w:sz w:val="20"/>
      <w:szCs w:val="20"/>
      <w:lang w:val="de-DE" w:eastAsia="de-CH"/>
    </w:r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elleFarbig1">
    <w:name w:val="Table Colorful 1"/>
    <w:basedOn w:val="NormaleTabelle"/>
    <w:uiPriority w:val="99"/>
    <w:semiHidden/>
    <w:unhideWhenUsed/>
    <w:rsid w:val="00401A6B"/>
    <w:pPr>
      <w:spacing w:before="40" w:after="160" w:line="300" w:lineRule="auto"/>
    </w:pPr>
    <w:rPr>
      <w:rFonts w:eastAsiaTheme="minorHAnsi"/>
      <w:color w:val="FFFFFF"/>
      <w:sz w:val="20"/>
      <w:szCs w:val="20"/>
      <w:lang w:val="de-DE" w:eastAsia="de-CH"/>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elleFarbig2">
    <w:name w:val="Table Colorful 2"/>
    <w:basedOn w:val="NormaleTabelle"/>
    <w:uiPriority w:val="99"/>
    <w:semiHidden/>
    <w:unhideWhenUsed/>
    <w:rsid w:val="00401A6B"/>
    <w:pPr>
      <w:spacing w:before="40" w:after="160" w:line="300" w:lineRule="auto"/>
    </w:pPr>
    <w:rPr>
      <w:rFonts w:eastAsiaTheme="minorHAnsi"/>
      <w:sz w:val="20"/>
      <w:szCs w:val="20"/>
      <w:lang w:val="de-DE" w:eastAsia="de-CH"/>
    </w:r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elleFarbig3">
    <w:name w:val="Table Colorful 3"/>
    <w:basedOn w:val="NormaleTabelle"/>
    <w:uiPriority w:val="99"/>
    <w:semiHidden/>
    <w:unhideWhenUsed/>
    <w:rsid w:val="00401A6B"/>
    <w:pPr>
      <w:spacing w:before="40" w:after="160" w:line="300" w:lineRule="auto"/>
    </w:pPr>
    <w:rPr>
      <w:rFonts w:eastAsiaTheme="minorHAnsi"/>
      <w:sz w:val="20"/>
      <w:szCs w:val="20"/>
      <w:lang w:val="de-DE" w:eastAsia="de-CH"/>
    </w:r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elleSpalten1">
    <w:name w:val="Table Columns 1"/>
    <w:basedOn w:val="NormaleTabelle"/>
    <w:uiPriority w:val="99"/>
    <w:semiHidden/>
    <w:unhideWhenUsed/>
    <w:rsid w:val="00401A6B"/>
    <w:pPr>
      <w:spacing w:before="40" w:after="160" w:line="300" w:lineRule="auto"/>
    </w:pPr>
    <w:rPr>
      <w:rFonts w:eastAsiaTheme="minorHAnsi"/>
      <w:b/>
      <w:bCs/>
      <w:sz w:val="20"/>
      <w:szCs w:val="20"/>
      <w:lang w:val="de-DE" w:eastAsia="de-CH"/>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leSpalten2">
    <w:name w:val="Table Columns 2"/>
    <w:basedOn w:val="NormaleTabelle"/>
    <w:uiPriority w:val="99"/>
    <w:semiHidden/>
    <w:unhideWhenUsed/>
    <w:rsid w:val="00401A6B"/>
    <w:pPr>
      <w:spacing w:before="40" w:after="160" w:line="300" w:lineRule="auto"/>
    </w:pPr>
    <w:rPr>
      <w:rFonts w:eastAsiaTheme="minorHAnsi"/>
      <w:b/>
      <w:bCs/>
      <w:sz w:val="20"/>
      <w:szCs w:val="20"/>
      <w:lang w:val="de-DE" w:eastAsia="de-CH"/>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leSpalten3">
    <w:name w:val="Table Columns 3"/>
    <w:basedOn w:val="NormaleTabelle"/>
    <w:uiPriority w:val="99"/>
    <w:semiHidden/>
    <w:unhideWhenUsed/>
    <w:rsid w:val="00401A6B"/>
    <w:pPr>
      <w:spacing w:before="40" w:after="160" w:line="300" w:lineRule="auto"/>
    </w:pPr>
    <w:rPr>
      <w:rFonts w:eastAsiaTheme="minorHAnsi"/>
      <w:b/>
      <w:bCs/>
      <w:sz w:val="20"/>
      <w:szCs w:val="20"/>
      <w:lang w:val="de-DE" w:eastAsia="de-CH"/>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elleSpalten4">
    <w:name w:val="Table Columns 4"/>
    <w:basedOn w:val="NormaleTabelle"/>
    <w:uiPriority w:val="99"/>
    <w:semiHidden/>
    <w:unhideWhenUsed/>
    <w:rsid w:val="00401A6B"/>
    <w:pPr>
      <w:spacing w:before="40" w:after="160" w:line="300" w:lineRule="auto"/>
    </w:pPr>
    <w:rPr>
      <w:rFonts w:eastAsiaTheme="minorHAnsi"/>
      <w:sz w:val="20"/>
      <w:szCs w:val="20"/>
      <w:lang w:val="de-DE" w:eastAsia="de-CH"/>
    </w:rPr>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elleSpalten5">
    <w:name w:val="Table Columns 5"/>
    <w:basedOn w:val="NormaleTabelle"/>
    <w:uiPriority w:val="99"/>
    <w:semiHidden/>
    <w:unhideWhenUsed/>
    <w:rsid w:val="00401A6B"/>
    <w:pPr>
      <w:spacing w:before="40" w:after="160" w:line="300" w:lineRule="auto"/>
    </w:pPr>
    <w:rPr>
      <w:rFonts w:eastAsiaTheme="minorHAnsi"/>
      <w:sz w:val="20"/>
      <w:szCs w:val="20"/>
      <w:lang w:val="de-DE" w:eastAsia="de-CH"/>
    </w:r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elleAktuell">
    <w:name w:val="Table Contemporary"/>
    <w:basedOn w:val="NormaleTabelle"/>
    <w:uiPriority w:val="99"/>
    <w:semiHidden/>
    <w:unhideWhenUsed/>
    <w:rsid w:val="00401A6B"/>
    <w:pPr>
      <w:spacing w:before="40" w:after="160" w:line="300" w:lineRule="auto"/>
    </w:pPr>
    <w:rPr>
      <w:rFonts w:eastAsiaTheme="minorHAnsi"/>
      <w:color w:val="595959" w:themeColor="text1" w:themeTint="A6"/>
      <w:sz w:val="20"/>
      <w:szCs w:val="20"/>
      <w:lang w:val="de-DE" w:eastAsia="de-CH"/>
    </w:r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elleElegant">
    <w:name w:val="Table Elegant"/>
    <w:basedOn w:val="NormaleTabelle"/>
    <w:uiPriority w:val="99"/>
    <w:semiHidden/>
    <w:unhideWhenUsed/>
    <w:rsid w:val="00401A6B"/>
    <w:pPr>
      <w:spacing w:before="40" w:after="160" w:line="300" w:lineRule="auto"/>
    </w:pPr>
    <w:rPr>
      <w:rFonts w:eastAsiaTheme="minorHAnsi"/>
      <w:sz w:val="20"/>
      <w:szCs w:val="20"/>
      <w:lang w:val="de-DE" w:eastAsia="de-CH"/>
    </w:r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elleRaster1">
    <w:name w:val="Table Grid 1"/>
    <w:basedOn w:val="NormaleTabelle"/>
    <w:uiPriority w:val="99"/>
    <w:semiHidden/>
    <w:unhideWhenUsed/>
    <w:rsid w:val="00401A6B"/>
    <w:pPr>
      <w:spacing w:before="40" w:after="160" w:line="300" w:lineRule="auto"/>
    </w:pPr>
    <w:rPr>
      <w:rFonts w:eastAsiaTheme="minorHAnsi"/>
      <w:sz w:val="20"/>
      <w:szCs w:val="20"/>
      <w:lang w:val="de-DE" w:eastAsia="de-CH"/>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elleRaster2">
    <w:name w:val="Table Grid 2"/>
    <w:basedOn w:val="NormaleTabelle"/>
    <w:uiPriority w:val="99"/>
    <w:semiHidden/>
    <w:unhideWhenUsed/>
    <w:rsid w:val="00401A6B"/>
    <w:pPr>
      <w:spacing w:before="40" w:after="160" w:line="300" w:lineRule="auto"/>
    </w:pPr>
    <w:rPr>
      <w:rFonts w:eastAsiaTheme="minorHAnsi"/>
      <w:sz w:val="20"/>
      <w:szCs w:val="20"/>
      <w:lang w:val="de-DE" w:eastAsia="de-CH"/>
    </w:rPr>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elleRaster3">
    <w:name w:val="Table Grid 3"/>
    <w:basedOn w:val="NormaleTabelle"/>
    <w:uiPriority w:val="99"/>
    <w:semiHidden/>
    <w:unhideWhenUsed/>
    <w:rsid w:val="00401A6B"/>
    <w:pPr>
      <w:spacing w:before="40" w:after="160" w:line="300" w:lineRule="auto"/>
    </w:pPr>
    <w:rPr>
      <w:rFonts w:eastAsiaTheme="minorHAnsi"/>
      <w:sz w:val="20"/>
      <w:szCs w:val="20"/>
      <w:lang w:val="de-DE" w:eastAsia="de-CH"/>
    </w:r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elleRaster4">
    <w:name w:val="Table Grid 4"/>
    <w:basedOn w:val="NormaleTabelle"/>
    <w:uiPriority w:val="99"/>
    <w:semiHidden/>
    <w:unhideWhenUsed/>
    <w:rsid w:val="00401A6B"/>
    <w:pPr>
      <w:spacing w:before="40" w:after="160" w:line="300" w:lineRule="auto"/>
    </w:pPr>
    <w:rPr>
      <w:rFonts w:eastAsiaTheme="minorHAnsi"/>
      <w:sz w:val="20"/>
      <w:szCs w:val="20"/>
      <w:lang w:val="de-DE" w:eastAsia="de-CH"/>
    </w:r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elleRaster5">
    <w:name w:val="Table Grid 5"/>
    <w:basedOn w:val="NormaleTabelle"/>
    <w:uiPriority w:val="99"/>
    <w:semiHidden/>
    <w:unhideWhenUsed/>
    <w:rsid w:val="00401A6B"/>
    <w:pPr>
      <w:spacing w:before="40" w:after="160" w:line="300" w:lineRule="auto"/>
    </w:pPr>
    <w:rPr>
      <w:rFonts w:eastAsiaTheme="minorHAnsi"/>
      <w:sz w:val="20"/>
      <w:szCs w:val="20"/>
      <w:lang w:val="de-DE" w:eastAsia="de-CH"/>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elleRaster6">
    <w:name w:val="Table Grid 6"/>
    <w:basedOn w:val="NormaleTabelle"/>
    <w:uiPriority w:val="99"/>
    <w:semiHidden/>
    <w:unhideWhenUsed/>
    <w:rsid w:val="00401A6B"/>
    <w:pPr>
      <w:spacing w:before="40" w:after="160" w:line="300" w:lineRule="auto"/>
    </w:pPr>
    <w:rPr>
      <w:rFonts w:eastAsiaTheme="minorHAnsi"/>
      <w:sz w:val="20"/>
      <w:szCs w:val="20"/>
      <w:lang w:val="de-DE" w:eastAsia="de-CH"/>
    </w:r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elleRaster7">
    <w:name w:val="Table Grid 7"/>
    <w:basedOn w:val="NormaleTabelle"/>
    <w:uiPriority w:val="99"/>
    <w:semiHidden/>
    <w:unhideWhenUsed/>
    <w:rsid w:val="00401A6B"/>
    <w:pPr>
      <w:spacing w:before="40" w:after="160" w:line="300" w:lineRule="auto"/>
    </w:pPr>
    <w:rPr>
      <w:rFonts w:eastAsiaTheme="minorHAnsi"/>
      <w:b/>
      <w:bCs/>
      <w:sz w:val="20"/>
      <w:szCs w:val="20"/>
      <w:lang w:val="de-DE" w:eastAsia="de-CH"/>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elleRaster8">
    <w:name w:val="Table Grid 8"/>
    <w:basedOn w:val="NormaleTabelle"/>
    <w:uiPriority w:val="99"/>
    <w:semiHidden/>
    <w:unhideWhenUsed/>
    <w:rsid w:val="00401A6B"/>
    <w:pPr>
      <w:spacing w:before="40" w:after="160" w:line="300" w:lineRule="auto"/>
    </w:pPr>
    <w:rPr>
      <w:rFonts w:eastAsiaTheme="minorHAnsi"/>
      <w:sz w:val="20"/>
      <w:szCs w:val="20"/>
      <w:lang w:val="de-DE" w:eastAsia="de-CH"/>
    </w:r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elleListe1">
    <w:name w:val="Table List 1"/>
    <w:basedOn w:val="NormaleTabelle"/>
    <w:uiPriority w:val="99"/>
    <w:semiHidden/>
    <w:unhideWhenUsed/>
    <w:rsid w:val="00401A6B"/>
    <w:pPr>
      <w:spacing w:before="40" w:after="160" w:line="300" w:lineRule="auto"/>
    </w:pPr>
    <w:rPr>
      <w:rFonts w:eastAsiaTheme="minorHAnsi"/>
      <w:color w:val="595959" w:themeColor="text1" w:themeTint="A6"/>
      <w:sz w:val="20"/>
      <w:szCs w:val="20"/>
      <w:lang w:val="de-DE" w:eastAsia="de-CH"/>
    </w:rPr>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leListe2">
    <w:name w:val="Table List 2"/>
    <w:basedOn w:val="NormaleTabelle"/>
    <w:uiPriority w:val="99"/>
    <w:semiHidden/>
    <w:unhideWhenUsed/>
    <w:rsid w:val="00401A6B"/>
    <w:pPr>
      <w:spacing w:before="40" w:after="160" w:line="300" w:lineRule="auto"/>
    </w:pPr>
    <w:rPr>
      <w:rFonts w:eastAsiaTheme="minorHAnsi"/>
      <w:color w:val="595959" w:themeColor="text1" w:themeTint="A6"/>
      <w:sz w:val="20"/>
      <w:szCs w:val="20"/>
      <w:lang w:val="de-DE" w:eastAsia="de-CH"/>
    </w:rPr>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leListe3">
    <w:name w:val="Table List 3"/>
    <w:basedOn w:val="NormaleTabelle"/>
    <w:uiPriority w:val="99"/>
    <w:semiHidden/>
    <w:unhideWhenUsed/>
    <w:rsid w:val="00401A6B"/>
    <w:pPr>
      <w:spacing w:before="40" w:after="160" w:line="300" w:lineRule="auto"/>
    </w:pPr>
    <w:rPr>
      <w:rFonts w:eastAsiaTheme="minorHAnsi"/>
      <w:sz w:val="20"/>
      <w:szCs w:val="20"/>
      <w:lang w:val="de-DE" w:eastAsia="de-CH"/>
    </w:r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elleListe4">
    <w:name w:val="Table List 4"/>
    <w:basedOn w:val="NormaleTabelle"/>
    <w:uiPriority w:val="99"/>
    <w:semiHidden/>
    <w:unhideWhenUsed/>
    <w:rsid w:val="00401A6B"/>
    <w:pPr>
      <w:spacing w:before="40" w:after="160" w:line="300" w:lineRule="auto"/>
    </w:pPr>
    <w:rPr>
      <w:rFonts w:eastAsiaTheme="minorHAnsi"/>
      <w:sz w:val="20"/>
      <w:szCs w:val="20"/>
      <w:lang w:val="de-DE" w:eastAsia="de-CH"/>
    </w:r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elleListe5">
    <w:name w:val="Table List 5"/>
    <w:basedOn w:val="NormaleTabelle"/>
    <w:uiPriority w:val="99"/>
    <w:semiHidden/>
    <w:unhideWhenUsed/>
    <w:rsid w:val="00401A6B"/>
    <w:pPr>
      <w:spacing w:before="40" w:after="160" w:line="300" w:lineRule="auto"/>
    </w:pPr>
    <w:rPr>
      <w:rFonts w:eastAsiaTheme="minorHAnsi"/>
      <w:sz w:val="20"/>
      <w:szCs w:val="20"/>
      <w:lang w:val="de-DE" w:eastAsia="de-CH"/>
    </w:r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elleListe6">
    <w:name w:val="Table List 6"/>
    <w:basedOn w:val="NormaleTabelle"/>
    <w:uiPriority w:val="99"/>
    <w:semiHidden/>
    <w:unhideWhenUsed/>
    <w:rsid w:val="00401A6B"/>
    <w:pPr>
      <w:spacing w:before="40" w:after="160" w:line="300" w:lineRule="auto"/>
    </w:pPr>
    <w:rPr>
      <w:rFonts w:eastAsiaTheme="minorHAnsi"/>
      <w:sz w:val="20"/>
      <w:szCs w:val="20"/>
      <w:lang w:val="de-DE" w:eastAsia="de-CH"/>
    </w:r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elleListe7">
    <w:name w:val="Table List 7"/>
    <w:basedOn w:val="NormaleTabelle"/>
    <w:uiPriority w:val="99"/>
    <w:semiHidden/>
    <w:unhideWhenUsed/>
    <w:rsid w:val="00401A6B"/>
    <w:pPr>
      <w:spacing w:before="40" w:after="160" w:line="300" w:lineRule="auto"/>
    </w:pPr>
    <w:rPr>
      <w:rFonts w:eastAsiaTheme="minorHAnsi"/>
      <w:color w:val="595959" w:themeColor="text1" w:themeTint="A6"/>
      <w:sz w:val="20"/>
      <w:szCs w:val="20"/>
      <w:lang w:val="de-DE" w:eastAsia="de-CH"/>
    </w:rPr>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elleListe8">
    <w:name w:val="Table List 8"/>
    <w:basedOn w:val="NormaleTabelle"/>
    <w:uiPriority w:val="99"/>
    <w:semiHidden/>
    <w:unhideWhenUsed/>
    <w:rsid w:val="00401A6B"/>
    <w:pPr>
      <w:spacing w:before="40" w:after="160" w:line="300" w:lineRule="auto"/>
    </w:pPr>
    <w:rPr>
      <w:rFonts w:eastAsiaTheme="minorHAnsi"/>
      <w:color w:val="595959" w:themeColor="text1" w:themeTint="A6"/>
      <w:sz w:val="20"/>
      <w:szCs w:val="20"/>
      <w:lang w:val="de-DE" w:eastAsia="de-CH"/>
    </w:rPr>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table" w:styleId="TabelleProfessionell">
    <w:name w:val="Table Professional"/>
    <w:basedOn w:val="NormaleTabelle"/>
    <w:uiPriority w:val="99"/>
    <w:semiHidden/>
    <w:unhideWhenUsed/>
    <w:rsid w:val="00401A6B"/>
    <w:pPr>
      <w:spacing w:before="40" w:after="160" w:line="300" w:lineRule="auto"/>
    </w:pPr>
    <w:rPr>
      <w:rFonts w:eastAsiaTheme="minorHAnsi"/>
      <w:sz w:val="20"/>
      <w:szCs w:val="20"/>
      <w:lang w:val="de-DE" w:eastAsia="de-CH"/>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elleEinfach1">
    <w:name w:val="Table Simple 1"/>
    <w:basedOn w:val="NormaleTabelle"/>
    <w:uiPriority w:val="99"/>
    <w:semiHidden/>
    <w:unhideWhenUsed/>
    <w:rsid w:val="00401A6B"/>
    <w:pPr>
      <w:spacing w:before="40" w:after="160" w:line="300" w:lineRule="auto"/>
    </w:pPr>
    <w:rPr>
      <w:rFonts w:eastAsiaTheme="minorHAnsi"/>
      <w:sz w:val="20"/>
      <w:szCs w:val="20"/>
      <w:lang w:val="de-DE" w:eastAsia="de-CH"/>
    </w:r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elleEinfach2">
    <w:name w:val="Table Simple 2"/>
    <w:basedOn w:val="NormaleTabelle"/>
    <w:uiPriority w:val="99"/>
    <w:semiHidden/>
    <w:unhideWhenUsed/>
    <w:rsid w:val="00401A6B"/>
    <w:pPr>
      <w:spacing w:before="40" w:after="160" w:line="300" w:lineRule="auto"/>
    </w:pPr>
    <w:rPr>
      <w:rFonts w:eastAsiaTheme="minorHAnsi"/>
      <w:color w:val="595959" w:themeColor="text1" w:themeTint="A6"/>
      <w:sz w:val="20"/>
      <w:szCs w:val="20"/>
      <w:lang w:val="de-DE" w:eastAsia="de-CH"/>
    </w:rP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elleEinfach3">
    <w:name w:val="Table Simple 3"/>
    <w:basedOn w:val="NormaleTabelle"/>
    <w:uiPriority w:val="99"/>
    <w:semiHidden/>
    <w:unhideWhenUsed/>
    <w:rsid w:val="00401A6B"/>
    <w:pPr>
      <w:spacing w:before="40" w:after="160" w:line="300" w:lineRule="auto"/>
    </w:pPr>
    <w:rPr>
      <w:rFonts w:eastAsiaTheme="minorHAnsi"/>
      <w:sz w:val="20"/>
      <w:szCs w:val="20"/>
      <w:lang w:val="de-DE" w:eastAsia="de-CH"/>
    </w:r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customStyle="1" w:styleId="TabelleSubtil1">
    <w:name w:val="Tabelle Subtil 1"/>
    <w:basedOn w:val="NormaleTabelle"/>
    <w:uiPriority w:val="99"/>
    <w:semiHidden/>
    <w:unhideWhenUsed/>
    <w:rsid w:val="00401A6B"/>
    <w:pPr>
      <w:spacing w:before="40" w:after="160" w:line="300" w:lineRule="auto"/>
    </w:pPr>
    <w:rPr>
      <w:rFonts w:eastAsiaTheme="minorHAnsi"/>
      <w:color w:val="595959" w:themeColor="text1" w:themeTint="A6"/>
      <w:sz w:val="20"/>
      <w:szCs w:val="20"/>
      <w:lang w:val="de-DE" w:eastAsia="de-CH"/>
    </w:rPr>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TabelleSubtil2">
    <w:name w:val="Tabelle Subtil 2"/>
    <w:basedOn w:val="NormaleTabelle"/>
    <w:uiPriority w:val="99"/>
    <w:semiHidden/>
    <w:unhideWhenUsed/>
    <w:rsid w:val="00401A6B"/>
    <w:pPr>
      <w:spacing w:before="40" w:after="160" w:line="300" w:lineRule="auto"/>
    </w:pPr>
    <w:rPr>
      <w:rFonts w:eastAsiaTheme="minorHAnsi"/>
      <w:color w:val="595959" w:themeColor="text1" w:themeTint="A6"/>
      <w:sz w:val="20"/>
      <w:szCs w:val="20"/>
      <w:lang w:val="de-DE" w:eastAsia="de-CH"/>
    </w:rPr>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lendesign">
    <w:name w:val="Table Theme"/>
    <w:basedOn w:val="NormaleTabelle"/>
    <w:uiPriority w:val="99"/>
    <w:semiHidden/>
    <w:unhideWhenUsed/>
    <w:rsid w:val="00401A6B"/>
    <w:pPr>
      <w:spacing w:before="40" w:after="160" w:line="300" w:lineRule="auto"/>
    </w:pPr>
    <w:rPr>
      <w:rFonts w:eastAsiaTheme="minorHAnsi"/>
      <w:color w:val="595959" w:themeColor="text1" w:themeTint="A6"/>
      <w:sz w:val="20"/>
      <w:szCs w:val="20"/>
      <w:lang w:val="de-DE" w:eastAsia="de-CH"/>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leWeb1">
    <w:name w:val="Table Web 1"/>
    <w:basedOn w:val="NormaleTabelle"/>
    <w:uiPriority w:val="99"/>
    <w:semiHidden/>
    <w:unhideWhenUsed/>
    <w:rsid w:val="00401A6B"/>
    <w:pPr>
      <w:spacing w:before="40" w:after="160" w:line="300" w:lineRule="auto"/>
    </w:pPr>
    <w:rPr>
      <w:rFonts w:eastAsiaTheme="minorHAnsi"/>
      <w:sz w:val="20"/>
      <w:szCs w:val="20"/>
      <w:lang w:val="de-DE" w:eastAsia="de-CH"/>
    </w:r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elleWeb2">
    <w:name w:val="Table Web 2"/>
    <w:basedOn w:val="NormaleTabelle"/>
    <w:uiPriority w:val="99"/>
    <w:semiHidden/>
    <w:unhideWhenUsed/>
    <w:rsid w:val="00401A6B"/>
    <w:pPr>
      <w:spacing w:before="40" w:after="160" w:line="300" w:lineRule="auto"/>
    </w:pPr>
    <w:rPr>
      <w:rFonts w:eastAsiaTheme="minorHAnsi"/>
      <w:sz w:val="20"/>
      <w:szCs w:val="20"/>
      <w:lang w:val="de-DE" w:eastAsia="de-CH"/>
    </w:r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elleWeb3">
    <w:name w:val="Table Web 3"/>
    <w:basedOn w:val="NormaleTabelle"/>
    <w:uiPriority w:val="99"/>
    <w:semiHidden/>
    <w:unhideWhenUsed/>
    <w:rsid w:val="00401A6B"/>
    <w:pPr>
      <w:spacing w:before="40" w:after="160" w:line="300" w:lineRule="auto"/>
    </w:pPr>
    <w:rPr>
      <w:rFonts w:eastAsiaTheme="minorHAnsi"/>
      <w:sz w:val="20"/>
      <w:szCs w:val="20"/>
      <w:lang w:val="de-DE" w:eastAsia="de-CH"/>
    </w:r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customStyle="1" w:styleId="RGVberschrift">
    <w:name w:val="RGV Überschrift"/>
    <w:basedOn w:val="Standard"/>
    <w:next w:val="Standard"/>
    <w:uiPriority w:val="99"/>
    <w:semiHidden/>
    <w:unhideWhenUsed/>
    <w:rsid w:val="00401A6B"/>
    <w:pPr>
      <w:spacing w:before="120" w:after="160" w:line="288" w:lineRule="auto"/>
      <w:jc w:val="both"/>
    </w:pPr>
    <w:rPr>
      <w:rFonts w:asciiTheme="majorHAnsi" w:eastAsiaTheme="majorEastAsia" w:hAnsiTheme="majorHAnsi" w:cstheme="majorBidi"/>
      <w:b/>
      <w:bCs/>
      <w:color w:val="595959" w:themeColor="text1" w:themeTint="A6"/>
      <w:kern w:val="20"/>
      <w:sz w:val="24"/>
      <w:szCs w:val="20"/>
      <w:lang w:eastAsia="de-CH"/>
    </w:rPr>
  </w:style>
  <w:style w:type="paragraph" w:customStyle="1" w:styleId="Inhaltsverzeichnis1">
    <w:name w:val="Inhaltsverzeichnis 1"/>
    <w:basedOn w:val="Standard"/>
    <w:next w:val="Standard"/>
    <w:autoRedefine/>
    <w:uiPriority w:val="39"/>
    <w:unhideWhenUsed/>
    <w:rsid w:val="00401A6B"/>
    <w:pPr>
      <w:tabs>
        <w:tab w:val="right" w:leader="underscore" w:pos="9090"/>
      </w:tabs>
      <w:spacing w:before="40" w:after="100" w:line="288" w:lineRule="auto"/>
      <w:jc w:val="both"/>
    </w:pPr>
    <w:rPr>
      <w:rFonts w:asciiTheme="minorHAnsi" w:eastAsiaTheme="minorHAnsi" w:hAnsiTheme="minorHAnsi"/>
      <w:color w:val="7F7F7F" w:themeColor="text1" w:themeTint="80"/>
      <w:kern w:val="20"/>
      <w:szCs w:val="20"/>
      <w:lang w:eastAsia="de-CH"/>
    </w:rPr>
  </w:style>
  <w:style w:type="paragraph" w:customStyle="1" w:styleId="Inhaltsverzeichnis2">
    <w:name w:val="Inhaltsverzeichnis 2"/>
    <w:basedOn w:val="Standard"/>
    <w:next w:val="Standard"/>
    <w:autoRedefine/>
    <w:uiPriority w:val="39"/>
    <w:unhideWhenUsed/>
    <w:rsid w:val="00401A6B"/>
    <w:pPr>
      <w:spacing w:before="40" w:after="100" w:line="288" w:lineRule="auto"/>
      <w:ind w:left="220"/>
      <w:jc w:val="both"/>
    </w:pPr>
    <w:rPr>
      <w:rFonts w:asciiTheme="minorHAnsi" w:eastAsiaTheme="minorHAnsi" w:hAnsiTheme="minorHAnsi"/>
      <w:color w:val="595959" w:themeColor="text1" w:themeTint="A6"/>
      <w:kern w:val="20"/>
      <w:sz w:val="20"/>
      <w:szCs w:val="20"/>
      <w:lang w:eastAsia="de-CH"/>
    </w:rPr>
  </w:style>
  <w:style w:type="paragraph" w:customStyle="1" w:styleId="Inhaltsverzeichnis3">
    <w:name w:val="Inhaltsverzeichnis 3"/>
    <w:basedOn w:val="Standard"/>
    <w:next w:val="Standard"/>
    <w:autoRedefine/>
    <w:uiPriority w:val="39"/>
    <w:semiHidden/>
    <w:unhideWhenUsed/>
    <w:rsid w:val="00401A6B"/>
    <w:pPr>
      <w:spacing w:before="40" w:after="100" w:line="288" w:lineRule="auto"/>
      <w:ind w:left="440"/>
      <w:jc w:val="both"/>
    </w:pPr>
    <w:rPr>
      <w:rFonts w:asciiTheme="minorHAnsi" w:eastAsiaTheme="minorHAnsi" w:hAnsiTheme="minorHAnsi"/>
      <w:color w:val="595959" w:themeColor="text1" w:themeTint="A6"/>
      <w:kern w:val="20"/>
      <w:sz w:val="20"/>
      <w:szCs w:val="20"/>
      <w:lang w:eastAsia="de-CH"/>
    </w:rPr>
  </w:style>
  <w:style w:type="paragraph" w:customStyle="1" w:styleId="Inhaltsverzeichnis4">
    <w:name w:val="Inhaltsverzeichnis 4"/>
    <w:basedOn w:val="Standard"/>
    <w:next w:val="Standard"/>
    <w:autoRedefine/>
    <w:uiPriority w:val="39"/>
    <w:semiHidden/>
    <w:unhideWhenUsed/>
    <w:rsid w:val="00401A6B"/>
    <w:pPr>
      <w:spacing w:before="40" w:after="100" w:line="288" w:lineRule="auto"/>
      <w:ind w:left="660"/>
      <w:jc w:val="both"/>
    </w:pPr>
    <w:rPr>
      <w:rFonts w:asciiTheme="minorHAnsi" w:eastAsiaTheme="minorHAnsi" w:hAnsiTheme="minorHAnsi"/>
      <w:color w:val="595959" w:themeColor="text1" w:themeTint="A6"/>
      <w:kern w:val="20"/>
      <w:sz w:val="20"/>
      <w:szCs w:val="20"/>
      <w:lang w:eastAsia="de-CH"/>
    </w:rPr>
  </w:style>
  <w:style w:type="paragraph" w:customStyle="1" w:styleId="Inhaltsverzeichnis5">
    <w:name w:val="Inhaltsverzeichnis 5"/>
    <w:basedOn w:val="Standard"/>
    <w:next w:val="Standard"/>
    <w:autoRedefine/>
    <w:uiPriority w:val="39"/>
    <w:semiHidden/>
    <w:unhideWhenUsed/>
    <w:rsid w:val="00401A6B"/>
    <w:pPr>
      <w:spacing w:before="40" w:after="100" w:line="288" w:lineRule="auto"/>
      <w:ind w:left="880"/>
      <w:jc w:val="both"/>
    </w:pPr>
    <w:rPr>
      <w:rFonts w:asciiTheme="minorHAnsi" w:eastAsiaTheme="minorHAnsi" w:hAnsiTheme="minorHAnsi"/>
      <w:color w:val="595959" w:themeColor="text1" w:themeTint="A6"/>
      <w:kern w:val="20"/>
      <w:sz w:val="20"/>
      <w:szCs w:val="20"/>
      <w:lang w:eastAsia="de-CH"/>
    </w:rPr>
  </w:style>
  <w:style w:type="paragraph" w:customStyle="1" w:styleId="Inhaltsverzeichnis6">
    <w:name w:val="Inhaltsverzeichnis 6"/>
    <w:basedOn w:val="Standard"/>
    <w:next w:val="Standard"/>
    <w:autoRedefine/>
    <w:uiPriority w:val="39"/>
    <w:semiHidden/>
    <w:unhideWhenUsed/>
    <w:rsid w:val="00401A6B"/>
    <w:pPr>
      <w:spacing w:before="40" w:after="100" w:line="288" w:lineRule="auto"/>
      <w:ind w:left="1100"/>
      <w:jc w:val="both"/>
    </w:pPr>
    <w:rPr>
      <w:rFonts w:asciiTheme="minorHAnsi" w:eastAsiaTheme="minorHAnsi" w:hAnsiTheme="minorHAnsi"/>
      <w:color w:val="595959" w:themeColor="text1" w:themeTint="A6"/>
      <w:kern w:val="20"/>
      <w:sz w:val="20"/>
      <w:szCs w:val="20"/>
      <w:lang w:eastAsia="de-CH"/>
    </w:rPr>
  </w:style>
  <w:style w:type="paragraph" w:customStyle="1" w:styleId="Inhaltsverzeichnis7">
    <w:name w:val="Inhaltsverzeichnis 7"/>
    <w:basedOn w:val="Standard"/>
    <w:next w:val="Standard"/>
    <w:autoRedefine/>
    <w:uiPriority w:val="39"/>
    <w:semiHidden/>
    <w:unhideWhenUsed/>
    <w:rsid w:val="00401A6B"/>
    <w:pPr>
      <w:spacing w:before="40" w:after="100" w:line="288" w:lineRule="auto"/>
      <w:ind w:left="1320"/>
      <w:jc w:val="both"/>
    </w:pPr>
    <w:rPr>
      <w:rFonts w:asciiTheme="minorHAnsi" w:eastAsiaTheme="minorHAnsi" w:hAnsiTheme="minorHAnsi"/>
      <w:color w:val="595959" w:themeColor="text1" w:themeTint="A6"/>
      <w:kern w:val="20"/>
      <w:sz w:val="20"/>
      <w:szCs w:val="20"/>
      <w:lang w:eastAsia="de-CH"/>
    </w:rPr>
  </w:style>
  <w:style w:type="paragraph" w:customStyle="1" w:styleId="Inhaltsverzeichnis8">
    <w:name w:val="Inhaltsverzeichnis 8"/>
    <w:basedOn w:val="Standard"/>
    <w:next w:val="Standard"/>
    <w:autoRedefine/>
    <w:uiPriority w:val="39"/>
    <w:semiHidden/>
    <w:unhideWhenUsed/>
    <w:rsid w:val="00401A6B"/>
    <w:pPr>
      <w:spacing w:before="40" w:after="100" w:line="288" w:lineRule="auto"/>
      <w:ind w:left="1540"/>
      <w:jc w:val="both"/>
    </w:pPr>
    <w:rPr>
      <w:rFonts w:asciiTheme="minorHAnsi" w:eastAsiaTheme="minorHAnsi" w:hAnsiTheme="minorHAnsi"/>
      <w:color w:val="595959" w:themeColor="text1" w:themeTint="A6"/>
      <w:kern w:val="20"/>
      <w:sz w:val="20"/>
      <w:szCs w:val="20"/>
      <w:lang w:eastAsia="de-CH"/>
    </w:rPr>
  </w:style>
  <w:style w:type="paragraph" w:customStyle="1" w:styleId="Inhaltsverzeichnis9">
    <w:name w:val="Inhaltsverzeichnis 9"/>
    <w:basedOn w:val="Standard"/>
    <w:next w:val="Standard"/>
    <w:autoRedefine/>
    <w:uiPriority w:val="39"/>
    <w:semiHidden/>
    <w:unhideWhenUsed/>
    <w:rsid w:val="00401A6B"/>
    <w:pPr>
      <w:spacing w:before="40" w:after="100" w:line="288" w:lineRule="auto"/>
      <w:ind w:left="1760"/>
      <w:jc w:val="both"/>
    </w:pPr>
    <w:rPr>
      <w:rFonts w:asciiTheme="minorHAnsi" w:eastAsiaTheme="minorHAnsi" w:hAnsiTheme="minorHAnsi"/>
      <w:color w:val="595959" w:themeColor="text1" w:themeTint="A6"/>
      <w:kern w:val="20"/>
      <w:sz w:val="20"/>
      <w:szCs w:val="20"/>
      <w:lang w:eastAsia="de-CH"/>
    </w:rPr>
  </w:style>
  <w:style w:type="paragraph" w:customStyle="1" w:styleId="Tabellenberschrift">
    <w:name w:val="Tabellenüberschrift"/>
    <w:basedOn w:val="Standard"/>
    <w:uiPriority w:val="10"/>
    <w:qFormat/>
    <w:rsid w:val="00401A6B"/>
    <w:pPr>
      <w:keepNext/>
      <w:pBdr>
        <w:top w:val="single" w:sz="4" w:space="1" w:color="F0A22E" w:themeColor="accent1"/>
        <w:left w:val="single" w:sz="4" w:space="6" w:color="F0A22E" w:themeColor="accent1"/>
        <w:bottom w:val="single" w:sz="4" w:space="2" w:color="F0A22E" w:themeColor="accent1"/>
        <w:right w:val="single" w:sz="4" w:space="6" w:color="F0A22E" w:themeColor="accent1"/>
      </w:pBdr>
      <w:shd w:val="clear" w:color="auto" w:fill="F0A22E" w:themeFill="accent1"/>
      <w:spacing w:before="160" w:after="160" w:line="240" w:lineRule="auto"/>
      <w:ind w:left="144" w:right="144"/>
      <w:jc w:val="both"/>
    </w:pPr>
    <w:rPr>
      <w:rFonts w:asciiTheme="majorHAnsi" w:eastAsiaTheme="majorEastAsia" w:hAnsiTheme="majorHAnsi" w:cstheme="majorBidi"/>
      <w:caps/>
      <w:color w:val="FFFFFF" w:themeColor="background1"/>
      <w:kern w:val="20"/>
      <w:sz w:val="24"/>
      <w:szCs w:val="20"/>
      <w:lang w:eastAsia="de-CH"/>
    </w:rPr>
  </w:style>
  <w:style w:type="paragraph" w:customStyle="1" w:styleId="Firmeninfos">
    <w:name w:val="Firmeninfos"/>
    <w:basedOn w:val="Standard"/>
    <w:uiPriority w:val="2"/>
    <w:qFormat/>
    <w:rsid w:val="00401A6B"/>
    <w:pPr>
      <w:spacing w:before="40" w:after="40" w:line="288" w:lineRule="auto"/>
      <w:jc w:val="both"/>
    </w:pPr>
    <w:rPr>
      <w:rFonts w:asciiTheme="minorHAnsi" w:eastAsiaTheme="minorHAnsi" w:hAnsiTheme="minorHAnsi"/>
      <w:color w:val="595959" w:themeColor="text1" w:themeTint="A6"/>
      <w:kern w:val="20"/>
      <w:sz w:val="20"/>
      <w:szCs w:val="20"/>
      <w:lang w:eastAsia="de-CH"/>
    </w:rPr>
  </w:style>
  <w:style w:type="table" w:customStyle="1" w:styleId="Finanztabelle">
    <w:name w:val="Finanztabelle"/>
    <w:basedOn w:val="NormaleTabelle"/>
    <w:uiPriority w:val="99"/>
    <w:rsid w:val="00401A6B"/>
    <w:pPr>
      <w:spacing w:before="40" w:after="0" w:line="240" w:lineRule="auto"/>
      <w:ind w:left="144" w:right="144"/>
      <w:jc w:val="right"/>
    </w:pPr>
    <w:rPr>
      <w:rFonts w:eastAsiaTheme="minorHAnsi"/>
      <w:color w:val="595959" w:themeColor="text1" w:themeTint="A6"/>
      <w:sz w:val="20"/>
      <w:szCs w:val="20"/>
      <w:lang w:val="de-DE" w:eastAsia="de-CH"/>
    </w:rPr>
    <w:tblPr>
      <w:tblBorders>
        <w:insideH w:val="single" w:sz="4" w:space="0" w:color="D9D9D9" w:themeColor="background1" w:themeShade="D9"/>
      </w:tblBorders>
      <w:tblCellMar>
        <w:left w:w="0" w:type="dxa"/>
        <w:right w:w="0" w:type="dxa"/>
      </w:tblCellMar>
    </w:tblPr>
    <w:tcPr>
      <w:vAlign w:val="center"/>
    </w:tcPr>
    <w:tblStylePr w:type="firstRow">
      <w:pPr>
        <w:wordWrap/>
        <w:jc w:val="right"/>
      </w:pPr>
      <w:rPr>
        <w:rFonts w:asciiTheme="majorHAnsi" w:hAnsiTheme="majorHAnsi"/>
        <w:b w:val="0"/>
        <w:caps/>
        <w:smallCaps w:val="0"/>
        <w:color w:val="F0A22E" w:themeColor="accent1"/>
        <w:sz w:val="22"/>
      </w:rPr>
      <w:tblPr/>
      <w:tcPr>
        <w:vAlign w:val="bottom"/>
      </w:tcPr>
    </w:tblStylePr>
    <w:tblStylePr w:type="firstCol">
      <w:pPr>
        <w:wordWrap/>
        <w:jc w:val="left"/>
      </w:pPr>
      <w:rPr>
        <w:b/>
      </w:rPr>
    </w:tblStylePr>
  </w:style>
  <w:style w:type="numbering" w:customStyle="1" w:styleId="Jahresbericht">
    <w:name w:val="Jahresbericht"/>
    <w:uiPriority w:val="99"/>
    <w:rsid w:val="00401A6B"/>
    <w:pPr>
      <w:numPr>
        <w:numId w:val="9"/>
      </w:numPr>
    </w:pPr>
  </w:style>
  <w:style w:type="paragraph" w:customStyle="1" w:styleId="Exposee">
    <w:name w:val="Exposee"/>
    <w:basedOn w:val="Standard"/>
    <w:link w:val="ExposeeZchn"/>
    <w:uiPriority w:val="20"/>
    <w:qFormat/>
    <w:rsid w:val="00401A6B"/>
    <w:pPr>
      <w:spacing w:before="360" w:after="0" w:line="240" w:lineRule="auto"/>
      <w:ind w:left="432" w:right="1080"/>
      <w:jc w:val="both"/>
    </w:pPr>
    <w:rPr>
      <w:rFonts w:asciiTheme="minorHAnsi" w:eastAsiaTheme="minorHAnsi" w:hAnsiTheme="minorHAnsi"/>
      <w:i/>
      <w:iCs/>
      <w:color w:val="7F7F7F" w:themeColor="text1" w:themeTint="80"/>
      <w:kern w:val="20"/>
      <w:sz w:val="28"/>
      <w:szCs w:val="20"/>
      <w:lang w:eastAsia="de-CH"/>
    </w:rPr>
  </w:style>
  <w:style w:type="paragraph" w:customStyle="1" w:styleId="Tabellentext">
    <w:name w:val="Tabellentext"/>
    <w:basedOn w:val="Standard"/>
    <w:uiPriority w:val="10"/>
    <w:qFormat/>
    <w:rsid w:val="00401A6B"/>
    <w:pPr>
      <w:spacing w:before="60" w:after="60" w:line="240" w:lineRule="auto"/>
      <w:ind w:left="144" w:right="144"/>
      <w:jc w:val="both"/>
    </w:pPr>
    <w:rPr>
      <w:rFonts w:asciiTheme="minorHAnsi" w:eastAsiaTheme="minorHAnsi" w:hAnsiTheme="minorHAnsi"/>
      <w:color w:val="595959" w:themeColor="text1" w:themeTint="A6"/>
      <w:kern w:val="20"/>
      <w:sz w:val="20"/>
      <w:szCs w:val="20"/>
      <w:lang w:eastAsia="de-CH"/>
    </w:rPr>
  </w:style>
  <w:style w:type="paragraph" w:customStyle="1" w:styleId="UmgekehrteTabellenberschrift">
    <w:name w:val="Umgekehrte Tabellenüberschrift"/>
    <w:basedOn w:val="Standard"/>
    <w:uiPriority w:val="10"/>
    <w:qFormat/>
    <w:rsid w:val="00401A6B"/>
    <w:pPr>
      <w:spacing w:before="40" w:after="40" w:line="240" w:lineRule="auto"/>
      <w:ind w:left="144" w:right="144"/>
      <w:jc w:val="both"/>
    </w:pPr>
    <w:rPr>
      <w:rFonts w:asciiTheme="majorHAnsi" w:eastAsiaTheme="majorEastAsia" w:hAnsiTheme="majorHAnsi" w:cstheme="majorBidi"/>
      <w:caps/>
      <w:color w:val="FFFFFF" w:themeColor="background1"/>
      <w:kern w:val="20"/>
      <w:sz w:val="24"/>
      <w:szCs w:val="20"/>
      <w:lang w:eastAsia="de-CH"/>
    </w:rPr>
  </w:style>
  <w:style w:type="paragraph" w:customStyle="1" w:styleId="Kopfzeileschattiert">
    <w:name w:val="Kopfzeile schattiert"/>
    <w:basedOn w:val="Standard"/>
    <w:uiPriority w:val="99"/>
    <w:qFormat/>
    <w:rsid w:val="00401A6B"/>
    <w:pPr>
      <w:pBdr>
        <w:top w:val="single" w:sz="2" w:space="6" w:color="F0A22E" w:themeColor="accent1"/>
        <w:left w:val="single" w:sz="2" w:space="20" w:color="F0A22E" w:themeColor="accent1"/>
        <w:bottom w:val="single" w:sz="2" w:space="6" w:color="F0A22E" w:themeColor="accent1"/>
        <w:right w:val="single" w:sz="2" w:space="20" w:color="F0A22E" w:themeColor="accent1"/>
      </w:pBdr>
      <w:shd w:val="clear" w:color="auto" w:fill="F0A22E" w:themeFill="accent1"/>
      <w:spacing w:before="40" w:after="0" w:line="240" w:lineRule="auto"/>
      <w:jc w:val="both"/>
    </w:pPr>
    <w:rPr>
      <w:rFonts w:asciiTheme="majorHAnsi" w:eastAsiaTheme="majorEastAsia" w:hAnsiTheme="majorHAnsi" w:cstheme="majorBidi"/>
      <w:color w:val="FFFFFF" w:themeColor="background1"/>
      <w:kern w:val="20"/>
      <w:sz w:val="32"/>
      <w:szCs w:val="20"/>
      <w:lang w:eastAsia="de-CH"/>
    </w:rPr>
  </w:style>
  <w:style w:type="paragraph" w:customStyle="1" w:styleId="DetailInfos">
    <w:name w:val="DetailInfos"/>
    <w:basedOn w:val="Exposee"/>
    <w:link w:val="DetailInfosZchn"/>
    <w:qFormat/>
    <w:rsid w:val="00401A6B"/>
    <w:pPr>
      <w:spacing w:before="0"/>
      <w:ind w:left="431" w:right="1077"/>
      <w:jc w:val="left"/>
    </w:pPr>
  </w:style>
  <w:style w:type="character" w:customStyle="1" w:styleId="ExposeeZchn">
    <w:name w:val="Exposee Zchn"/>
    <w:basedOn w:val="Absatz-Standardschriftart"/>
    <w:link w:val="Exposee"/>
    <w:uiPriority w:val="20"/>
    <w:rsid w:val="00401A6B"/>
    <w:rPr>
      <w:rFonts w:eastAsiaTheme="minorHAnsi"/>
      <w:i/>
      <w:iCs/>
      <w:color w:val="7F7F7F" w:themeColor="text1" w:themeTint="80"/>
      <w:kern w:val="20"/>
      <w:sz w:val="28"/>
      <w:szCs w:val="20"/>
      <w:lang w:eastAsia="de-CH"/>
    </w:rPr>
  </w:style>
  <w:style w:type="character" w:customStyle="1" w:styleId="DetailInfosZchn">
    <w:name w:val="DetailInfos Zchn"/>
    <w:basedOn w:val="ExposeeZchn"/>
    <w:link w:val="DetailInfos"/>
    <w:rsid w:val="00401A6B"/>
    <w:rPr>
      <w:rFonts w:eastAsiaTheme="minorHAnsi"/>
      <w:i/>
      <w:iCs/>
      <w:color w:val="7F7F7F" w:themeColor="text1" w:themeTint="80"/>
      <w:kern w:val="20"/>
      <w:sz w:val="28"/>
      <w:szCs w:val="20"/>
      <w:lang w:eastAsia="de-CH"/>
    </w:rPr>
  </w:style>
  <w:style w:type="paragraph" w:customStyle="1" w:styleId="LeichteBetonung">
    <w:name w:val="Leichte Betonung"/>
    <w:basedOn w:val="Standard"/>
    <w:link w:val="LeichteBetonungZchn"/>
    <w:qFormat/>
    <w:rsid w:val="00401A6B"/>
    <w:pPr>
      <w:spacing w:before="40" w:after="160" w:line="288" w:lineRule="auto"/>
      <w:jc w:val="both"/>
    </w:pPr>
    <w:rPr>
      <w:rFonts w:asciiTheme="minorHAnsi" w:eastAsiaTheme="minorHAnsi" w:hAnsiTheme="minorHAnsi"/>
      <w:i/>
      <w:color w:val="808080" w:themeColor="background1" w:themeShade="80"/>
      <w:kern w:val="20"/>
      <w:sz w:val="20"/>
      <w:szCs w:val="20"/>
      <w:lang w:eastAsia="de-CH"/>
    </w:rPr>
  </w:style>
  <w:style w:type="paragraph" w:styleId="Literaturverzeichnis">
    <w:name w:val="Bibliography"/>
    <w:basedOn w:val="Standard"/>
    <w:next w:val="Standard"/>
    <w:uiPriority w:val="37"/>
    <w:unhideWhenUsed/>
    <w:rsid w:val="00401A6B"/>
    <w:pPr>
      <w:spacing w:before="40" w:after="160" w:line="288" w:lineRule="auto"/>
      <w:jc w:val="both"/>
    </w:pPr>
    <w:rPr>
      <w:rFonts w:asciiTheme="minorHAnsi" w:eastAsiaTheme="minorHAnsi" w:hAnsiTheme="minorHAnsi"/>
      <w:color w:val="595959" w:themeColor="text1" w:themeTint="A6"/>
      <w:kern w:val="20"/>
      <w:sz w:val="20"/>
      <w:szCs w:val="20"/>
      <w:lang w:eastAsia="de-CH"/>
    </w:rPr>
  </w:style>
  <w:style w:type="character" w:customStyle="1" w:styleId="LeichteBetonungZchn">
    <w:name w:val="Leichte Betonung Zchn"/>
    <w:basedOn w:val="Absatz-Standardschriftart"/>
    <w:link w:val="LeichteBetonung"/>
    <w:rsid w:val="00401A6B"/>
    <w:rPr>
      <w:rFonts w:eastAsiaTheme="minorHAnsi"/>
      <w:i/>
      <w:color w:val="808080" w:themeColor="background1" w:themeShade="80"/>
      <w:kern w:val="20"/>
      <w:sz w:val="20"/>
      <w:szCs w:val="20"/>
      <w:lang w:eastAsia="de-CH"/>
    </w:rPr>
  </w:style>
  <w:style w:type="paragraph" w:styleId="RGV-berschrift">
    <w:name w:val="toa heading"/>
    <w:basedOn w:val="berschrift1"/>
    <w:next w:val="Standard"/>
    <w:uiPriority w:val="99"/>
    <w:unhideWhenUsed/>
    <w:rsid w:val="00401A6B"/>
    <w:pPr>
      <w:keepNext w:val="0"/>
      <w:keepLines w:val="0"/>
      <w:pageBreakBefore/>
      <w:tabs>
        <w:tab w:val="left" w:pos="1588"/>
      </w:tabs>
      <w:spacing w:before="240" w:line="240" w:lineRule="auto"/>
    </w:pPr>
    <w:rPr>
      <w:rFonts w:asciiTheme="minorHAnsi" w:eastAsiaTheme="minorHAnsi" w:hAnsiTheme="minorHAnsi" w:cs="Arial"/>
      <w:b w:val="0"/>
      <w:iCs/>
      <w:color w:val="595959" w:themeColor="text1" w:themeTint="A6"/>
      <w:kern w:val="20"/>
      <w:sz w:val="36"/>
      <w:szCs w:val="24"/>
      <w:lang w:eastAsia="de-CH"/>
    </w:rPr>
  </w:style>
  <w:style w:type="paragraph" w:customStyle="1" w:styleId="Anwendungsfall">
    <w:name w:val="Anwendungsfall"/>
    <w:basedOn w:val="Standard"/>
    <w:next w:val="AnwendunsfallBeschreibung"/>
    <w:link w:val="AnwendungsfallZchn"/>
    <w:qFormat/>
    <w:rsid w:val="00401A6B"/>
    <w:pPr>
      <w:spacing w:before="40" w:after="160" w:line="288" w:lineRule="auto"/>
      <w:jc w:val="both"/>
    </w:pPr>
    <w:rPr>
      <w:rFonts w:asciiTheme="minorHAnsi" w:eastAsiaTheme="minorHAnsi" w:hAnsiTheme="minorHAnsi"/>
      <w:color w:val="808080" w:themeColor="background1" w:themeShade="80"/>
      <w:kern w:val="20"/>
      <w:sz w:val="20"/>
      <w:szCs w:val="20"/>
      <w:lang w:eastAsia="de-CH"/>
    </w:rPr>
  </w:style>
  <w:style w:type="paragraph" w:customStyle="1" w:styleId="AnwendunsfallBeschreibung">
    <w:name w:val="Anwendunsfall Beschreibung"/>
    <w:basedOn w:val="Standard"/>
    <w:link w:val="AnwendunsfallBeschreibungZchn"/>
    <w:qFormat/>
    <w:rsid w:val="00401A6B"/>
    <w:pPr>
      <w:spacing w:before="40" w:after="160" w:line="288" w:lineRule="auto"/>
      <w:ind w:left="720"/>
      <w:jc w:val="both"/>
    </w:pPr>
    <w:rPr>
      <w:rFonts w:asciiTheme="minorHAnsi" w:eastAsiaTheme="minorHAnsi" w:hAnsiTheme="minorHAnsi"/>
      <w:color w:val="595959" w:themeColor="text1" w:themeTint="A6"/>
      <w:kern w:val="20"/>
      <w:sz w:val="20"/>
      <w:szCs w:val="20"/>
      <w:lang w:eastAsia="de-CH"/>
    </w:rPr>
  </w:style>
  <w:style w:type="character" w:customStyle="1" w:styleId="AnwendungsfallZchn">
    <w:name w:val="Anwendungsfall Zchn"/>
    <w:basedOn w:val="Absatz-Standardschriftart"/>
    <w:link w:val="Anwendungsfall"/>
    <w:rsid w:val="00401A6B"/>
    <w:rPr>
      <w:rFonts w:eastAsiaTheme="minorHAnsi"/>
      <w:color w:val="808080" w:themeColor="background1" w:themeShade="80"/>
      <w:kern w:val="20"/>
      <w:sz w:val="20"/>
      <w:szCs w:val="20"/>
      <w:lang w:eastAsia="de-CH"/>
    </w:rPr>
  </w:style>
  <w:style w:type="character" w:customStyle="1" w:styleId="AnwendunsfallBeschreibungZchn">
    <w:name w:val="Anwendunsfall Beschreibung Zchn"/>
    <w:basedOn w:val="Absatz-Standardschriftart"/>
    <w:link w:val="AnwendunsfallBeschreibung"/>
    <w:rsid w:val="00401A6B"/>
    <w:rPr>
      <w:rFonts w:eastAsiaTheme="minorHAnsi"/>
      <w:color w:val="595959" w:themeColor="text1" w:themeTint="A6"/>
      <w:kern w:val="20"/>
      <w:sz w:val="20"/>
      <w:szCs w:val="20"/>
      <w:lang w:eastAsia="de-CH"/>
    </w:rPr>
  </w:style>
  <w:style w:type="character" w:customStyle="1" w:styleId="highlightedsearchterm">
    <w:name w:val="highlightedsearchterm"/>
    <w:basedOn w:val="Absatz-Standardschriftart"/>
    <w:rsid w:val="00401A6B"/>
  </w:style>
  <w:style w:type="table" w:customStyle="1" w:styleId="Listentabelle2Akzent11">
    <w:name w:val="Listentabelle 2 – Akzent 11"/>
    <w:basedOn w:val="NormaleTabelle"/>
    <w:uiPriority w:val="47"/>
    <w:rsid w:val="00401A6B"/>
    <w:pPr>
      <w:spacing w:before="40" w:after="0" w:line="240" w:lineRule="auto"/>
    </w:pPr>
    <w:rPr>
      <w:rFonts w:eastAsiaTheme="minorHAnsi"/>
      <w:color w:val="595959" w:themeColor="text1" w:themeTint="A6"/>
      <w:sz w:val="20"/>
      <w:szCs w:val="20"/>
      <w:lang w:val="de-DE" w:eastAsia="de-CH"/>
    </w:rPr>
    <w:tblPr>
      <w:tblStyleRowBandSize w:val="1"/>
      <w:tblStyleColBandSize w:val="1"/>
      <w:tblBorders>
        <w:top w:val="single" w:sz="4" w:space="0" w:color="F6C681" w:themeColor="accent1" w:themeTint="99"/>
        <w:bottom w:val="single" w:sz="4" w:space="0" w:color="F6C681" w:themeColor="accent1" w:themeTint="99"/>
        <w:insideH w:val="single" w:sz="4" w:space="0" w:color="F6C681"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CECD5" w:themeFill="accent1" w:themeFillTint="33"/>
      </w:tcPr>
    </w:tblStylePr>
    <w:tblStylePr w:type="band1Horz">
      <w:tblPr/>
      <w:tcPr>
        <w:shd w:val="clear" w:color="auto" w:fill="FCECD5" w:themeFill="accent1" w:themeFillTint="33"/>
      </w:tcPr>
    </w:tblStylePr>
  </w:style>
  <w:style w:type="paragraph" w:customStyle="1" w:styleId="TextCDB">
    <w:name w:val="Text_CDB"/>
    <w:basedOn w:val="Standard"/>
    <w:rsid w:val="00401A6B"/>
    <w:pPr>
      <w:spacing w:after="120" w:line="264" w:lineRule="auto"/>
    </w:pPr>
    <w:rPr>
      <w:rFonts w:ascii="Arial" w:eastAsia="Times New Roman" w:hAnsi="Arial" w:cs="Times New Roman"/>
      <w:lang w:val="en-US" w:eastAsia="de-DE"/>
    </w:rPr>
  </w:style>
  <w:style w:type="character" w:customStyle="1" w:styleId="pln">
    <w:name w:val="pln"/>
    <w:basedOn w:val="Absatz-Standardschriftart"/>
    <w:rsid w:val="00401A6B"/>
  </w:style>
  <w:style w:type="character" w:customStyle="1" w:styleId="pun">
    <w:name w:val="pun"/>
    <w:basedOn w:val="Absatz-Standardschriftart"/>
    <w:rsid w:val="00401A6B"/>
  </w:style>
  <w:style w:type="character" w:customStyle="1" w:styleId="typ">
    <w:name w:val="typ"/>
    <w:basedOn w:val="Absatz-Standardschriftart"/>
    <w:rsid w:val="00401A6B"/>
  </w:style>
  <w:style w:type="character" w:customStyle="1" w:styleId="kwd">
    <w:name w:val="kwd"/>
    <w:basedOn w:val="Absatz-Standardschriftart"/>
    <w:rsid w:val="00401A6B"/>
  </w:style>
  <w:style w:type="character" w:customStyle="1" w:styleId="lit">
    <w:name w:val="lit"/>
    <w:basedOn w:val="Absatz-Standardschriftart"/>
    <w:rsid w:val="00401A6B"/>
  </w:style>
  <w:style w:type="table" w:customStyle="1" w:styleId="EinfacheTabelle51">
    <w:name w:val="Einfache Tabelle 51"/>
    <w:basedOn w:val="NormaleTabelle"/>
    <w:uiPriority w:val="45"/>
    <w:rsid w:val="00401A6B"/>
    <w:pPr>
      <w:spacing w:after="0" w:line="240" w:lineRule="auto"/>
    </w:pPr>
    <w:rPr>
      <w:rFonts w:eastAsiaTheme="minorHAnsi" w:cs="Times New Roman"/>
      <w:kern w:val="24"/>
      <w:sz w:val="23"/>
      <w:szCs w:val="20"/>
      <w:lang w:eastAsia="de-CH"/>
      <w14:ligatures w14:val="standardContextual"/>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Gitternetztabelle1hellAkzent11">
    <w:name w:val="Gitternetztabelle 1 hell  – Akzent 11"/>
    <w:basedOn w:val="NormaleTabelle"/>
    <w:uiPriority w:val="46"/>
    <w:rsid w:val="00401A6B"/>
    <w:pPr>
      <w:spacing w:after="0" w:line="240" w:lineRule="auto"/>
    </w:pPr>
    <w:rPr>
      <w:rFonts w:eastAsiaTheme="minorHAnsi" w:cs="Times New Roman"/>
      <w:kern w:val="24"/>
      <w:sz w:val="23"/>
      <w:szCs w:val="20"/>
      <w:lang w:eastAsia="de-CH"/>
      <w14:ligatures w14:val="standardContextual"/>
    </w:rPr>
    <w:tblPr>
      <w:tblStyleRowBandSize w:val="1"/>
      <w:tblStyleColBandSize w:val="1"/>
      <w:tblBorders>
        <w:top w:val="single" w:sz="4" w:space="0" w:color="F9D9AB" w:themeColor="accent1" w:themeTint="66"/>
        <w:left w:val="single" w:sz="4" w:space="0" w:color="F9D9AB" w:themeColor="accent1" w:themeTint="66"/>
        <w:bottom w:val="single" w:sz="4" w:space="0" w:color="F9D9AB" w:themeColor="accent1" w:themeTint="66"/>
        <w:right w:val="single" w:sz="4" w:space="0" w:color="F9D9AB" w:themeColor="accent1" w:themeTint="66"/>
        <w:insideH w:val="single" w:sz="4" w:space="0" w:color="F9D9AB" w:themeColor="accent1" w:themeTint="66"/>
        <w:insideV w:val="single" w:sz="4" w:space="0" w:color="F9D9AB" w:themeColor="accent1" w:themeTint="66"/>
      </w:tblBorders>
    </w:tblPr>
    <w:tblStylePr w:type="firstRow">
      <w:rPr>
        <w:b/>
        <w:bCs/>
      </w:rPr>
      <w:tblPr/>
      <w:tcPr>
        <w:tcBorders>
          <w:bottom w:val="single" w:sz="12" w:space="0" w:color="F6C681" w:themeColor="accent1" w:themeTint="99"/>
        </w:tcBorders>
      </w:tcPr>
    </w:tblStylePr>
    <w:tblStylePr w:type="lastRow">
      <w:rPr>
        <w:b/>
        <w:bCs/>
      </w:rPr>
      <w:tblPr/>
      <w:tcPr>
        <w:tcBorders>
          <w:top w:val="double" w:sz="2" w:space="0" w:color="F6C681" w:themeColor="accent1" w:themeTint="99"/>
        </w:tcBorders>
      </w:tcPr>
    </w:tblStylePr>
    <w:tblStylePr w:type="firstCol">
      <w:rPr>
        <w:b/>
        <w:bCs/>
      </w:rPr>
    </w:tblStylePr>
    <w:tblStylePr w:type="lastCol">
      <w:rPr>
        <w:b/>
        <w:bCs/>
      </w:rPr>
    </w:tblStylePr>
  </w:style>
  <w:style w:type="character" w:styleId="BesuchterHyperlink0">
    <w:name w:val="FollowedHyperlink"/>
    <w:basedOn w:val="Absatz-Standardschriftart"/>
    <w:uiPriority w:val="99"/>
    <w:semiHidden/>
    <w:unhideWhenUsed/>
    <w:rsid w:val="00401A6B"/>
    <w:rPr>
      <w:color w:val="FFC42F" w:themeColor="followedHyperlink"/>
      <w:u w:val="single"/>
    </w:rPr>
  </w:style>
  <w:style w:type="paragraph" w:customStyle="1" w:styleId="Console">
    <w:name w:val="Console"/>
    <w:basedOn w:val="Standard"/>
    <w:link w:val="ConsoleZchn"/>
    <w:rsid w:val="00401A6B"/>
    <w:pPr>
      <w:pBdr>
        <w:top w:val="single" w:sz="4" w:space="1" w:color="auto"/>
        <w:left w:val="single" w:sz="4" w:space="4" w:color="auto"/>
        <w:bottom w:val="single" w:sz="4" w:space="1" w:color="auto"/>
        <w:right w:val="single" w:sz="4" w:space="4" w:color="auto"/>
      </w:pBdr>
      <w:spacing w:after="0" w:line="240" w:lineRule="auto"/>
    </w:pPr>
    <w:rPr>
      <w:rFonts w:ascii="Courier New" w:eastAsiaTheme="minorHAnsi" w:hAnsi="Courier New" w:cs="Times New Roman"/>
      <w:kern w:val="24"/>
      <w:sz w:val="16"/>
      <w:szCs w:val="20"/>
      <w:shd w:val="clear" w:color="auto" w:fill="FFFFFF"/>
      <w:lang w:val="en-US" w:eastAsia="de-CH"/>
      <w14:ligatures w14:val="standardContextual"/>
    </w:rPr>
  </w:style>
  <w:style w:type="character" w:customStyle="1" w:styleId="ConsoleZchn">
    <w:name w:val="Console Zchn"/>
    <w:basedOn w:val="Absatz-Standardschriftart"/>
    <w:link w:val="Console"/>
    <w:rsid w:val="00401A6B"/>
    <w:rPr>
      <w:rFonts w:ascii="Courier New" w:eastAsiaTheme="minorHAnsi" w:hAnsi="Courier New" w:cs="Times New Roman"/>
      <w:kern w:val="24"/>
      <w:sz w:val="16"/>
      <w:szCs w:val="20"/>
      <w:lang w:val="en-US" w:eastAsia="de-CH"/>
      <w14:ligatures w14:val="standardContextual"/>
    </w:rPr>
  </w:style>
  <w:style w:type="character" w:styleId="Kommentarzeichen">
    <w:name w:val="annotation reference"/>
    <w:basedOn w:val="Absatz-Standardschriftart"/>
    <w:uiPriority w:val="99"/>
    <w:semiHidden/>
    <w:unhideWhenUsed/>
    <w:rsid w:val="00D87265"/>
    <w:rPr>
      <w:sz w:val="16"/>
      <w:szCs w:val="16"/>
    </w:rPr>
  </w:style>
  <w:style w:type="paragraph" w:styleId="Kommentartext">
    <w:name w:val="annotation text"/>
    <w:basedOn w:val="Standard"/>
    <w:link w:val="KommentartextZchn"/>
    <w:uiPriority w:val="99"/>
    <w:semiHidden/>
    <w:unhideWhenUsed/>
    <w:rsid w:val="00D87265"/>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D87265"/>
    <w:rPr>
      <w:rFonts w:ascii="Segoe UI Light" w:hAnsi="Segoe UI Light"/>
      <w:sz w:val="20"/>
      <w:szCs w:val="20"/>
    </w:rPr>
  </w:style>
  <w:style w:type="paragraph" w:styleId="Kommentarthema">
    <w:name w:val="annotation subject"/>
    <w:basedOn w:val="Kommentartext"/>
    <w:next w:val="Kommentartext"/>
    <w:link w:val="KommentarthemaZchn"/>
    <w:uiPriority w:val="99"/>
    <w:semiHidden/>
    <w:unhideWhenUsed/>
    <w:rsid w:val="00D87265"/>
    <w:rPr>
      <w:b/>
      <w:bCs/>
    </w:rPr>
  </w:style>
  <w:style w:type="character" w:customStyle="1" w:styleId="KommentarthemaZchn">
    <w:name w:val="Kommentarthema Zchn"/>
    <w:basedOn w:val="KommentartextZchn"/>
    <w:link w:val="Kommentarthema"/>
    <w:uiPriority w:val="99"/>
    <w:semiHidden/>
    <w:rsid w:val="00D87265"/>
    <w:rPr>
      <w:rFonts w:ascii="Segoe UI Light" w:hAnsi="Segoe UI Light"/>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fontTable" Target="fontTable.xml"/><Relationship Id="rId3" Type="http://schemas.openxmlformats.org/officeDocument/2006/relationships/numbering" Target="numbering.xml"/><Relationship Id="rId7" Type="http://schemas.openxmlformats.org/officeDocument/2006/relationships/webSettings" Target="webSettings.xml"/><Relationship Id="rId12" Type="http://schemas.openxmlformats.org/officeDocument/2006/relationships/header" Target="header1.xml"/><Relationship Id="rId2" Type="http://schemas.openxmlformats.org/officeDocument/2006/relationships/customXml" Target="../customXml/item2.xml"/><Relationship Id="rId16" Type="http://schemas.microsoft.com/office/2011/relationships/people" Target="people.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comments" Target="comments.xml"/><Relationship Id="rId5" Type="http://schemas.microsoft.com/office/2007/relationships/stylesWithEffects" Target="stylesWithEffects.xml"/><Relationship Id="rId15" Type="http://schemas.microsoft.com/office/2011/relationships/commentsExtended" Target="commentsExtended.xml"/><Relationship Id="rId10" Type="http://schemas.openxmlformats.org/officeDocument/2006/relationships/image" Target="media/image1.png"/><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Gelborange">
      <a:dk1>
        <a:sysClr val="windowText" lastClr="000000"/>
      </a:dk1>
      <a:lt1>
        <a:sysClr val="window" lastClr="FFFFFF"/>
      </a:lt1>
      <a:dk2>
        <a:srgbClr val="4E3B30"/>
      </a:dk2>
      <a:lt2>
        <a:srgbClr val="FBEEC9"/>
      </a:lt2>
      <a:accent1>
        <a:srgbClr val="F0A22E"/>
      </a:accent1>
      <a:accent2>
        <a:srgbClr val="A5644E"/>
      </a:accent2>
      <a:accent3>
        <a:srgbClr val="B58B80"/>
      </a:accent3>
      <a:accent4>
        <a:srgbClr val="C3986D"/>
      </a:accent4>
      <a:accent5>
        <a:srgbClr val="A19574"/>
      </a:accent5>
      <a:accent6>
        <a:srgbClr val="C17529"/>
      </a:accent6>
      <a:hlink>
        <a:srgbClr val="AD1F1F"/>
      </a:hlink>
      <a:folHlink>
        <a:srgbClr val="FFC42F"/>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2015-09-09T00:00:00</PublishDate>
  <Abstract/>
  <CompanyAddress>REGENSDORF</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Gül13</b:Tag>
    <b:SourceType>Report</b:SourceType>
    <b:Guid>{B162DEE6-EEE5-492A-89A3-D7A28E2A79F4}</b:Guid>
    <b:Title>Semesterübergreifende Aufgabenrealisierung durch praktische Projektarbeit</b:Title>
    <b:Year>2013</b:Year>
    <b:Author>
      <b:Author>
        <b:NameList>
          <b:Person>
            <b:Last>Gülke</b:Last>
            <b:First>Prof.</b:First>
            <b:Middle>Dr. Norbert</b:Middle>
          </b:Person>
        </b:NameList>
      </b:Author>
    </b:Author>
    <b:Institution>Fachhochschule Leibnitz</b:Institution>
    <b:ShortTitle>Lastenheft studentische Projekte</b:ShortTitle>
    <b:RefOrder>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BC88AEE-DE62-42C2-BFCC-EB8265A8B7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Pages>
  <Words>1248</Words>
  <Characters>7865</Characters>
  <Application>Microsoft Office Word</Application>
  <DocSecurity>0</DocSecurity>
  <Lines>65</Lines>
  <Paragraphs>18</Paragraphs>
  <ScaleCrop>false</ScaleCrop>
  <HeadingPairs>
    <vt:vector size="2" baseType="variant">
      <vt:variant>
        <vt:lpstr>Titel</vt:lpstr>
      </vt:variant>
      <vt:variant>
        <vt:i4>1</vt:i4>
      </vt:variant>
    </vt:vector>
  </HeadingPairs>
  <TitlesOfParts>
    <vt:vector size="1" baseType="lpstr">
      <vt:lpstr>Lastenheft / Projektauftrag</vt:lpstr>
    </vt:vector>
  </TitlesOfParts>
  <Company>BSC Inf 2013.ZH1</Company>
  <LinksUpToDate>false</LinksUpToDate>
  <CharactersWithSpaces>9095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Lastenheft / Projektauftrag</dc:title>
  <dc:subject>Garden Designer</dc:subject>
  <dc:creator>Tobias Lanz</dc:creator>
  <cp:keywords/>
  <dc:description/>
  <cp:lastModifiedBy>mejdin</cp:lastModifiedBy>
  <cp:revision>41</cp:revision>
  <dcterms:created xsi:type="dcterms:W3CDTF">2015-09-09T16:42:00Z</dcterms:created>
  <dcterms:modified xsi:type="dcterms:W3CDTF">2015-09-13T12:11:00Z</dcterms:modified>
  <cp:category>Projektarbeit</cp:category>
</cp:coreProperties>
</file>